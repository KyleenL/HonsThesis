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4C82497" w14:textId="77777777" w:rsidR="007D56D4" w:rsidRPr="00CF0B20" w:rsidRDefault="007D56D4" w:rsidP="007D56D4">
      <w:pPr>
        <w:pStyle w:val="Subtitle"/>
        <w:rPr>
          <w:rStyle w:val="s1"/>
          <w:rFonts w:ascii="Calibri" w:hAnsi="Calibri"/>
          <w:b/>
        </w:rPr>
      </w:pPr>
      <w:r w:rsidRPr="00CF0B20">
        <w:t>METHODS</w:t>
      </w:r>
    </w:p>
    <w:p w14:paraId="4D30876D" w14:textId="77777777" w:rsidR="007D56D4" w:rsidRPr="00CF0B20" w:rsidRDefault="007D56D4" w:rsidP="007D56D4">
      <w:pPr>
        <w:pStyle w:val="Subtitle"/>
        <w:spacing w:line="360" w:lineRule="auto"/>
        <w:rPr>
          <w:rFonts w:ascii="Calibri" w:hAnsi="Calibri"/>
        </w:rPr>
      </w:pPr>
      <w:r>
        <w:rPr>
          <w:rStyle w:val="s1"/>
          <w:rFonts w:ascii="Calibri" w:hAnsi="Calibri"/>
          <w:b/>
          <w:bCs/>
        </w:rPr>
        <w:t>CAPTURE AND HUSBANDRY</w:t>
      </w:r>
    </w:p>
    <w:p w14:paraId="59C840E1" w14:textId="77777777" w:rsidR="007D56D4" w:rsidRPr="00CF0B20" w:rsidRDefault="007D56D4" w:rsidP="007D56D4">
      <w:pPr>
        <w:pStyle w:val="p3"/>
        <w:spacing w:line="480" w:lineRule="auto"/>
        <w:rPr>
          <w:rFonts w:ascii="Calibri" w:hAnsi="Calibri"/>
          <w:sz w:val="22"/>
          <w:szCs w:val="22"/>
        </w:rPr>
      </w:pPr>
      <w:r w:rsidRPr="00CF0B20">
        <w:rPr>
          <w:rStyle w:val="apple-tab-span"/>
          <w:rFonts w:ascii="Calibri" w:hAnsi="Calibri"/>
          <w:sz w:val="22"/>
          <w:szCs w:val="22"/>
        </w:rPr>
        <w:tab/>
      </w:r>
      <w:r w:rsidRPr="00CF0B20">
        <w:rPr>
          <w:rStyle w:val="s1"/>
          <w:rFonts w:ascii="Calibri" w:hAnsi="Calibri"/>
          <w:sz w:val="22"/>
          <w:szCs w:val="22"/>
        </w:rPr>
        <w:t xml:space="preserve">Sixty-four female </w:t>
      </w:r>
      <w:r w:rsidRPr="00CF0B20">
        <w:rPr>
          <w:rStyle w:val="s1"/>
          <w:rFonts w:ascii="Calibri" w:hAnsi="Calibri"/>
          <w:i/>
          <w:iCs/>
          <w:sz w:val="22"/>
          <w:szCs w:val="22"/>
        </w:rPr>
        <w:t>L. delicata</w:t>
      </w:r>
      <w:r w:rsidRPr="00CF0B20">
        <w:rPr>
          <w:rStyle w:val="s1"/>
          <w:rFonts w:ascii="Calibri" w:hAnsi="Calibri"/>
          <w:sz w:val="22"/>
          <w:szCs w:val="22"/>
        </w:rPr>
        <w:t xml:space="preserve"> were collected in the Sydney region in September 2015 by </w:t>
      </w:r>
      <w:proofErr w:type="spellStart"/>
      <w:r w:rsidRPr="00CF0B20">
        <w:rPr>
          <w:rStyle w:val="s1"/>
          <w:rFonts w:ascii="Calibri" w:hAnsi="Calibri"/>
          <w:sz w:val="22"/>
          <w:szCs w:val="22"/>
        </w:rPr>
        <w:t>mealworming</w:t>
      </w:r>
      <w:proofErr w:type="spellEnd"/>
      <w:r w:rsidRPr="00CF0B20">
        <w:rPr>
          <w:rStyle w:val="s1"/>
          <w:rFonts w:ascii="Calibri" w:hAnsi="Calibri"/>
          <w:sz w:val="22"/>
          <w:szCs w:val="22"/>
        </w:rPr>
        <w:t xml:space="preserve">. For the duration of the experimental period, each female was placed in separate enclosures measuring 35.5 x 27.5 x 15cm with paper substrate, a home hide box and water bowl. Incandescent 100-W bulbs provided a heat to allow thermoregulatory opportunities and the average room temperature was </w:t>
      </w:r>
      <w:r>
        <w:rPr>
          <w:rStyle w:val="s1"/>
          <w:rFonts w:ascii="Calibri" w:hAnsi="Calibri"/>
          <w:sz w:val="22"/>
          <w:szCs w:val="22"/>
        </w:rPr>
        <w:t xml:space="preserve">kept at </w:t>
      </w:r>
      <w:r w:rsidRPr="00CF0B20">
        <w:rPr>
          <w:rStyle w:val="s1"/>
          <w:rFonts w:ascii="Calibri" w:hAnsi="Calibri"/>
          <w:sz w:val="22"/>
          <w:szCs w:val="22"/>
        </w:rPr>
        <w:t xml:space="preserve">24ºC. Lizards were fed crickets three times weekly and had access to water </w:t>
      </w:r>
      <w:r w:rsidRPr="00CF0B20">
        <w:rPr>
          <w:rStyle w:val="s1"/>
          <w:rFonts w:ascii="Calibri" w:hAnsi="Calibri"/>
          <w:i/>
          <w:iCs/>
          <w:sz w:val="22"/>
          <w:szCs w:val="22"/>
        </w:rPr>
        <w:t>ad libitum</w:t>
      </w:r>
      <w:r w:rsidRPr="00CF0B20">
        <w:rPr>
          <w:rStyle w:val="s1"/>
          <w:rFonts w:ascii="Calibri" w:hAnsi="Calibri"/>
          <w:sz w:val="22"/>
          <w:szCs w:val="22"/>
        </w:rPr>
        <w:t>.</w:t>
      </w:r>
      <w:r w:rsidRPr="00CF0B20">
        <w:rPr>
          <w:rStyle w:val="apple-converted-space"/>
          <w:rFonts w:ascii="Calibri" w:hAnsi="Calibri"/>
          <w:sz w:val="22"/>
          <w:szCs w:val="22"/>
        </w:rPr>
        <w:t> </w:t>
      </w:r>
    </w:p>
    <w:p w14:paraId="726DE13C" w14:textId="77777777" w:rsidR="007D56D4" w:rsidRPr="00CF0B20" w:rsidRDefault="007D56D4" w:rsidP="007D56D4">
      <w:pPr>
        <w:pStyle w:val="p4"/>
        <w:spacing w:line="360" w:lineRule="auto"/>
        <w:rPr>
          <w:rFonts w:ascii="Calibri" w:hAnsi="Calibri"/>
          <w:sz w:val="22"/>
          <w:szCs w:val="22"/>
        </w:rPr>
      </w:pPr>
    </w:p>
    <w:p w14:paraId="7C66B168" w14:textId="77777777" w:rsidR="007D56D4" w:rsidRPr="00CF0B20" w:rsidRDefault="007D56D4" w:rsidP="007D56D4">
      <w:pPr>
        <w:pStyle w:val="Subtitle"/>
        <w:spacing w:line="360" w:lineRule="auto"/>
        <w:rPr>
          <w:rFonts w:ascii="Calibri" w:hAnsi="Calibri"/>
        </w:rPr>
      </w:pPr>
      <w:r>
        <w:rPr>
          <w:rStyle w:val="s1"/>
          <w:rFonts w:ascii="Calibri" w:hAnsi="Calibri"/>
          <w:b/>
          <w:bCs/>
        </w:rPr>
        <w:t>DIET MANIPULATION</w:t>
      </w:r>
    </w:p>
    <w:p w14:paraId="0AB0D14E" w14:textId="77777777" w:rsidR="007D56D4" w:rsidRPr="00CF0B20" w:rsidRDefault="007D56D4" w:rsidP="007D56D4">
      <w:pPr>
        <w:pStyle w:val="p3"/>
        <w:spacing w:line="480" w:lineRule="auto"/>
        <w:rPr>
          <w:rFonts w:ascii="Calibri" w:hAnsi="Calibri"/>
          <w:sz w:val="22"/>
          <w:szCs w:val="22"/>
        </w:rPr>
      </w:pPr>
      <w:r w:rsidRPr="00CF0B20">
        <w:rPr>
          <w:rStyle w:val="apple-tab-span"/>
          <w:rFonts w:ascii="Calibri" w:hAnsi="Calibri"/>
          <w:sz w:val="22"/>
          <w:szCs w:val="22"/>
        </w:rPr>
        <w:tab/>
      </w:r>
      <w:r w:rsidRPr="00CF0B20">
        <w:rPr>
          <w:rStyle w:val="s1"/>
          <w:rFonts w:ascii="Calibri" w:hAnsi="Calibri"/>
          <w:sz w:val="22"/>
          <w:szCs w:val="22"/>
        </w:rPr>
        <w:t>Diet manipulation was carried out in accordance with previous work in lizards (Warner et al. 2007). To establish diet treatments, crickets were divided into two groups. One group</w:t>
      </w:r>
      <w:ins w:id="0" w:author="Daniel Noble" w:date="2017-10-11T10:41:00Z">
        <w:r>
          <w:rPr>
            <w:rStyle w:val="s1"/>
            <w:rFonts w:ascii="Calibri" w:hAnsi="Calibri"/>
            <w:sz w:val="22"/>
            <w:szCs w:val="22"/>
          </w:rPr>
          <w:t xml:space="preserve"> </w:t>
        </w:r>
      </w:ins>
      <w:r w:rsidRPr="00CF0B20">
        <w:rPr>
          <w:rStyle w:val="s1"/>
          <w:rFonts w:ascii="Calibri" w:hAnsi="Calibri"/>
          <w:sz w:val="22"/>
          <w:szCs w:val="22"/>
        </w:rPr>
        <w:t>was fed a combination of cat food and an assortment of vegetables (i.e. ‘high quality’ diet</w:t>
      </w:r>
      <w:r>
        <w:rPr>
          <w:rStyle w:val="s1"/>
          <w:rFonts w:ascii="Calibri" w:hAnsi="Calibri"/>
          <w:sz w:val="22"/>
          <w:szCs w:val="22"/>
        </w:rPr>
        <w:t>; n = 32)</w:t>
      </w:r>
      <w:r w:rsidRPr="00CF0B20">
        <w:rPr>
          <w:rStyle w:val="s1"/>
          <w:rFonts w:ascii="Calibri" w:hAnsi="Calibri"/>
          <w:sz w:val="22"/>
          <w:szCs w:val="22"/>
        </w:rPr>
        <w:t xml:space="preserve"> while the other was given only corn (i.e. ‘poor quality’ diet</w:t>
      </w:r>
      <w:r>
        <w:rPr>
          <w:rStyle w:val="s1"/>
          <w:rFonts w:ascii="Calibri" w:hAnsi="Calibri"/>
          <w:sz w:val="22"/>
          <w:szCs w:val="22"/>
        </w:rPr>
        <w:t>; n = 32</w:t>
      </w:r>
      <w:r w:rsidRPr="00CF0B20">
        <w:rPr>
          <w:rStyle w:val="s1"/>
          <w:rFonts w:ascii="Calibri" w:hAnsi="Calibri"/>
          <w:sz w:val="22"/>
          <w:szCs w:val="22"/>
        </w:rPr>
        <w:t xml:space="preserve">). Crickets were maintained on these diets for two weeks to ensure the crickets in the two treatments were more likely to be of different diet quality. </w:t>
      </w:r>
      <w:r>
        <w:rPr>
          <w:rStyle w:val="s1"/>
          <w:rFonts w:ascii="Calibri" w:hAnsi="Calibri"/>
          <w:sz w:val="22"/>
          <w:szCs w:val="22"/>
        </w:rPr>
        <w:t>Although</w:t>
      </w:r>
      <w:r w:rsidRPr="00CF0B20">
        <w:rPr>
          <w:rStyle w:val="s1"/>
          <w:rFonts w:ascii="Calibri" w:hAnsi="Calibri"/>
          <w:sz w:val="22"/>
          <w:szCs w:val="22"/>
        </w:rPr>
        <w:t xml:space="preserve"> specific </w:t>
      </w:r>
      <w:r>
        <w:rPr>
          <w:rStyle w:val="s1"/>
          <w:rFonts w:ascii="Calibri" w:hAnsi="Calibri"/>
          <w:sz w:val="22"/>
          <w:szCs w:val="22"/>
        </w:rPr>
        <w:t xml:space="preserve">aspects of diet modified were </w:t>
      </w:r>
      <w:r w:rsidRPr="00CF0B20">
        <w:rPr>
          <w:rStyle w:val="s1"/>
          <w:rFonts w:ascii="Calibri" w:hAnsi="Calibri"/>
          <w:sz w:val="22"/>
          <w:szCs w:val="22"/>
        </w:rPr>
        <w:t>unknown</w:t>
      </w:r>
      <w:r>
        <w:rPr>
          <w:rStyle w:val="s1"/>
          <w:rFonts w:ascii="Calibri" w:hAnsi="Calibri"/>
          <w:sz w:val="22"/>
          <w:szCs w:val="22"/>
        </w:rPr>
        <w:t xml:space="preserve"> (e.g. protein-carbohydrate ratio),</w:t>
      </w:r>
      <w:r w:rsidRPr="00CF0B20">
        <w:rPr>
          <w:rStyle w:val="s1"/>
          <w:rFonts w:ascii="Calibri" w:hAnsi="Calibri"/>
          <w:sz w:val="22"/>
          <w:szCs w:val="22"/>
        </w:rPr>
        <w:t xml:space="preserve"> previous studies </w:t>
      </w:r>
      <w:r>
        <w:rPr>
          <w:rStyle w:val="s1"/>
          <w:rFonts w:ascii="Calibri" w:hAnsi="Calibri"/>
          <w:sz w:val="22"/>
          <w:szCs w:val="22"/>
        </w:rPr>
        <w:t xml:space="preserve">have </w:t>
      </w:r>
      <w:r w:rsidRPr="00CF0B20">
        <w:rPr>
          <w:rStyle w:val="s1"/>
          <w:rFonts w:ascii="Calibri" w:hAnsi="Calibri"/>
          <w:sz w:val="22"/>
          <w:szCs w:val="22"/>
        </w:rPr>
        <w:t>used a similar method to generate distinct treatments (Warner et al. 2007). Crickets were then fed to random female subjects for 3.5 months, forming two treatment groups. The lizards were kept on the same diet for the duration of the experiment.</w:t>
      </w:r>
      <w:r w:rsidRPr="00CF0B20">
        <w:rPr>
          <w:rStyle w:val="apple-converted-space"/>
          <w:rFonts w:ascii="Calibri" w:hAnsi="Calibri"/>
          <w:sz w:val="22"/>
          <w:szCs w:val="22"/>
        </w:rPr>
        <w:t> </w:t>
      </w:r>
    </w:p>
    <w:p w14:paraId="3C5A4DD1" w14:textId="77777777" w:rsidR="007D56D4" w:rsidRPr="00CF0B20" w:rsidRDefault="007D56D4" w:rsidP="007D56D4">
      <w:pPr>
        <w:pStyle w:val="p4"/>
        <w:spacing w:line="360" w:lineRule="auto"/>
        <w:rPr>
          <w:rFonts w:ascii="Calibri" w:hAnsi="Calibri"/>
          <w:sz w:val="22"/>
          <w:szCs w:val="22"/>
        </w:rPr>
      </w:pPr>
    </w:p>
    <w:p w14:paraId="6F681268" w14:textId="77777777" w:rsidR="007D56D4" w:rsidRPr="00F53DC0" w:rsidRDefault="007D56D4" w:rsidP="007D56D4">
      <w:pPr>
        <w:pStyle w:val="Subtitle"/>
        <w:spacing w:line="360" w:lineRule="auto"/>
        <w:rPr>
          <w:rFonts w:ascii="Calibri" w:hAnsi="Calibri"/>
          <w:b/>
        </w:rPr>
      </w:pPr>
      <w:r>
        <w:rPr>
          <w:rStyle w:val="s1"/>
          <w:rFonts w:ascii="Calibri" w:hAnsi="Calibri"/>
          <w:b/>
          <w:bCs/>
        </w:rPr>
        <w:t>BEHAVIOURAL ASSAYS</w:t>
      </w:r>
    </w:p>
    <w:p w14:paraId="06970490" w14:textId="77777777" w:rsidR="007D56D4" w:rsidRPr="00CF0B20" w:rsidRDefault="007D56D4" w:rsidP="007D56D4">
      <w:pPr>
        <w:pStyle w:val="p5"/>
        <w:spacing w:line="480" w:lineRule="auto"/>
        <w:ind w:firstLine="720"/>
        <w:jc w:val="both"/>
        <w:rPr>
          <w:rFonts w:ascii="Calibri" w:hAnsi="Calibri"/>
          <w:sz w:val="22"/>
          <w:szCs w:val="22"/>
        </w:rPr>
      </w:pPr>
      <w:r>
        <w:rPr>
          <w:rStyle w:val="s1"/>
          <w:rFonts w:ascii="Calibri" w:hAnsi="Calibri"/>
          <w:sz w:val="22"/>
          <w:szCs w:val="22"/>
        </w:rPr>
        <w:t>After the</w:t>
      </w:r>
      <w:r w:rsidRPr="00CF0B20">
        <w:rPr>
          <w:rStyle w:val="s1"/>
          <w:rFonts w:ascii="Calibri" w:hAnsi="Calibri"/>
          <w:sz w:val="22"/>
          <w:szCs w:val="22"/>
        </w:rPr>
        <w:t xml:space="preserve"> 3.5 months</w:t>
      </w:r>
      <w:r>
        <w:rPr>
          <w:rStyle w:val="s1"/>
          <w:rFonts w:ascii="Calibri" w:hAnsi="Calibri"/>
          <w:sz w:val="22"/>
          <w:szCs w:val="22"/>
        </w:rPr>
        <w:t xml:space="preserve"> of diet manipulation, </w:t>
      </w:r>
      <w:proofErr w:type="spellStart"/>
      <w:r>
        <w:rPr>
          <w:rStyle w:val="s1"/>
          <w:rFonts w:ascii="Calibri" w:hAnsi="Calibri"/>
          <w:sz w:val="22"/>
          <w:szCs w:val="22"/>
        </w:rPr>
        <w:t>behaviour</w:t>
      </w:r>
      <w:proofErr w:type="spellEnd"/>
      <w:r>
        <w:rPr>
          <w:rStyle w:val="s1"/>
          <w:rFonts w:ascii="Calibri" w:hAnsi="Calibri"/>
          <w:sz w:val="22"/>
          <w:szCs w:val="22"/>
        </w:rPr>
        <w:t xml:space="preserve"> was</w:t>
      </w:r>
      <w:r w:rsidRPr="00CF0B20">
        <w:rPr>
          <w:rStyle w:val="s1"/>
          <w:rFonts w:ascii="Calibri" w:hAnsi="Calibri"/>
          <w:sz w:val="22"/>
          <w:szCs w:val="22"/>
        </w:rPr>
        <w:t xml:space="preserve"> assayed daily for 14 days</w:t>
      </w:r>
      <w:r>
        <w:rPr>
          <w:rStyle w:val="s1"/>
          <w:rFonts w:ascii="Calibri" w:hAnsi="Calibri"/>
          <w:sz w:val="22"/>
          <w:szCs w:val="22"/>
        </w:rPr>
        <w:t xml:space="preserve"> on all 64 female lizards</w:t>
      </w:r>
      <w:r w:rsidRPr="00CF0B20">
        <w:rPr>
          <w:rStyle w:val="s1"/>
          <w:rFonts w:ascii="Calibri" w:hAnsi="Calibri"/>
          <w:sz w:val="22"/>
          <w:szCs w:val="22"/>
        </w:rPr>
        <w:t xml:space="preserve">. </w:t>
      </w:r>
      <w:r>
        <w:rPr>
          <w:rStyle w:val="s1"/>
          <w:rFonts w:ascii="Calibri" w:hAnsi="Calibri"/>
          <w:sz w:val="22"/>
          <w:szCs w:val="22"/>
        </w:rPr>
        <w:t xml:space="preserve">I assayed activity, </w:t>
      </w:r>
      <w:proofErr w:type="spellStart"/>
      <w:r>
        <w:rPr>
          <w:rStyle w:val="s1"/>
          <w:rFonts w:ascii="Calibri" w:hAnsi="Calibri"/>
          <w:sz w:val="22"/>
          <w:szCs w:val="22"/>
        </w:rPr>
        <w:t>neophobia</w:t>
      </w:r>
      <w:proofErr w:type="spellEnd"/>
      <w:r>
        <w:rPr>
          <w:rStyle w:val="s1"/>
          <w:rFonts w:ascii="Calibri" w:hAnsi="Calibri"/>
          <w:sz w:val="22"/>
          <w:szCs w:val="22"/>
        </w:rPr>
        <w:t xml:space="preserve"> and sociability</w:t>
      </w:r>
      <w:r w:rsidRPr="00CF0B20">
        <w:rPr>
          <w:rStyle w:val="s1"/>
          <w:rFonts w:ascii="Calibri" w:hAnsi="Calibri"/>
          <w:sz w:val="22"/>
          <w:szCs w:val="22"/>
        </w:rPr>
        <w:t xml:space="preserve">. All assays were run consecutively on the same day </w:t>
      </w:r>
      <w:r>
        <w:rPr>
          <w:rStyle w:val="s1"/>
          <w:rFonts w:ascii="Calibri" w:hAnsi="Calibri"/>
          <w:sz w:val="22"/>
          <w:szCs w:val="22"/>
        </w:rPr>
        <w:t xml:space="preserve">(separated by ~ 10 minute intervals) </w:t>
      </w:r>
      <w:r w:rsidRPr="00CF0B20">
        <w:rPr>
          <w:rStyle w:val="s1"/>
          <w:rFonts w:ascii="Calibri" w:hAnsi="Calibri"/>
          <w:sz w:val="22"/>
          <w:szCs w:val="22"/>
        </w:rPr>
        <w:t>in a temperature-controlled room set at 28ºC for the duration of the experiment</w:t>
      </w:r>
      <w:r>
        <w:rPr>
          <w:rStyle w:val="s1"/>
          <w:rFonts w:ascii="Calibri" w:hAnsi="Calibri"/>
          <w:sz w:val="22"/>
          <w:szCs w:val="22"/>
        </w:rPr>
        <w:t xml:space="preserve">. Each assay was recorded for 20 minutes </w:t>
      </w:r>
      <w:r w:rsidRPr="00CF0B20">
        <w:rPr>
          <w:rStyle w:val="s1"/>
          <w:rFonts w:ascii="Calibri" w:hAnsi="Calibri"/>
          <w:sz w:val="22"/>
          <w:szCs w:val="22"/>
        </w:rPr>
        <w:t>between 0800-1100hr</w:t>
      </w:r>
      <w:r>
        <w:rPr>
          <w:rStyle w:val="s1"/>
          <w:rFonts w:ascii="Calibri" w:hAnsi="Calibri"/>
          <w:sz w:val="22"/>
          <w:szCs w:val="22"/>
        </w:rPr>
        <w:t>,</w:t>
      </w:r>
      <w:r w:rsidRPr="007111AD">
        <w:rPr>
          <w:rStyle w:val="s1"/>
          <w:rFonts w:ascii="Calibri" w:hAnsi="Calibri"/>
          <w:sz w:val="22"/>
          <w:szCs w:val="22"/>
        </w:rPr>
        <w:t xml:space="preserve"> </w:t>
      </w:r>
      <w:r>
        <w:rPr>
          <w:rStyle w:val="s1"/>
          <w:rFonts w:ascii="Calibri" w:hAnsi="Calibri"/>
          <w:sz w:val="22"/>
          <w:szCs w:val="22"/>
        </w:rPr>
        <w:t xml:space="preserve">and </w:t>
      </w:r>
      <w:proofErr w:type="spellStart"/>
      <w:r>
        <w:rPr>
          <w:rStyle w:val="s1"/>
          <w:rFonts w:ascii="Calibri" w:hAnsi="Calibri"/>
          <w:sz w:val="22"/>
          <w:szCs w:val="22"/>
        </w:rPr>
        <w:t>b</w:t>
      </w:r>
      <w:r w:rsidRPr="00CF0B20">
        <w:rPr>
          <w:rStyle w:val="s1"/>
          <w:rFonts w:ascii="Calibri" w:hAnsi="Calibri"/>
          <w:sz w:val="22"/>
          <w:szCs w:val="22"/>
        </w:rPr>
        <w:t>ehaviour</w:t>
      </w:r>
      <w:r>
        <w:rPr>
          <w:rStyle w:val="s1"/>
          <w:rFonts w:ascii="Calibri" w:hAnsi="Calibri"/>
          <w:sz w:val="22"/>
          <w:szCs w:val="22"/>
        </w:rPr>
        <w:t>s</w:t>
      </w:r>
      <w:proofErr w:type="spellEnd"/>
      <w:r w:rsidRPr="00CF0B20">
        <w:rPr>
          <w:rStyle w:val="s1"/>
          <w:rFonts w:ascii="Calibri" w:hAnsi="Calibri"/>
          <w:sz w:val="22"/>
          <w:szCs w:val="22"/>
        </w:rPr>
        <w:t xml:space="preserve"> </w:t>
      </w:r>
      <w:r>
        <w:rPr>
          <w:rStyle w:val="s1"/>
          <w:rFonts w:ascii="Calibri" w:hAnsi="Calibri"/>
          <w:sz w:val="22"/>
          <w:szCs w:val="22"/>
        </w:rPr>
        <w:t>were</w:t>
      </w:r>
      <w:r w:rsidRPr="00CF0B20">
        <w:rPr>
          <w:rStyle w:val="s1"/>
          <w:rFonts w:ascii="Calibri" w:hAnsi="Calibri"/>
          <w:sz w:val="22"/>
          <w:szCs w:val="22"/>
        </w:rPr>
        <w:t xml:space="preserve"> recorded using</w:t>
      </w:r>
      <w:r w:rsidRPr="00CF0B20">
        <w:rPr>
          <w:rStyle w:val="apple-converted-space"/>
          <w:rFonts w:ascii="Calibri" w:hAnsi="Calibri"/>
          <w:sz w:val="22"/>
          <w:szCs w:val="22"/>
        </w:rPr>
        <w:t xml:space="preserve"> CCTV cameras </w:t>
      </w:r>
      <w:r w:rsidRPr="00CF0B20">
        <w:rPr>
          <w:rStyle w:val="s1"/>
          <w:rFonts w:ascii="Calibri" w:hAnsi="Calibri"/>
          <w:sz w:val="22"/>
          <w:szCs w:val="22"/>
        </w:rPr>
        <w:t>(</w:t>
      </w:r>
      <w:r w:rsidRPr="00CF0B20">
        <w:rPr>
          <w:rStyle w:val="s2"/>
          <w:rFonts w:ascii="Calibri" w:hAnsi="Calibri"/>
          <w:sz w:val="22"/>
          <w:szCs w:val="22"/>
        </w:rPr>
        <w:t>model H.264, CCTV security systems, Melbourne, VIC)</w:t>
      </w:r>
      <w:r w:rsidRPr="00CF0B20">
        <w:rPr>
          <w:rStyle w:val="s1"/>
          <w:rFonts w:ascii="Calibri" w:hAnsi="Calibri"/>
          <w:sz w:val="22"/>
          <w:szCs w:val="22"/>
        </w:rPr>
        <w:t>.</w:t>
      </w:r>
      <w:r>
        <w:rPr>
          <w:rStyle w:val="s1"/>
          <w:rFonts w:ascii="Calibri" w:hAnsi="Calibri"/>
          <w:sz w:val="22"/>
          <w:szCs w:val="22"/>
        </w:rPr>
        <w:t xml:space="preserve"> We used blinds (i.e. black sheets) to prevent lizards from being disturbed by observers during </w:t>
      </w:r>
      <w:r>
        <w:rPr>
          <w:rStyle w:val="s1"/>
          <w:rFonts w:ascii="Calibri" w:hAnsi="Calibri"/>
          <w:sz w:val="22"/>
          <w:szCs w:val="22"/>
        </w:rPr>
        <w:lastRenderedPageBreak/>
        <w:t>trials. R</w:t>
      </w:r>
      <w:r w:rsidRPr="00CF0B20">
        <w:rPr>
          <w:rStyle w:val="s1"/>
          <w:rFonts w:ascii="Calibri" w:hAnsi="Calibri"/>
          <w:sz w:val="22"/>
          <w:szCs w:val="22"/>
        </w:rPr>
        <w:t xml:space="preserve">oom temperature </w:t>
      </w:r>
      <w:r>
        <w:rPr>
          <w:rStyle w:val="s1"/>
          <w:rFonts w:ascii="Calibri" w:hAnsi="Calibri"/>
          <w:sz w:val="22"/>
          <w:szCs w:val="22"/>
        </w:rPr>
        <w:t xml:space="preserve">was also recorded </w:t>
      </w:r>
      <w:r w:rsidRPr="00CF0B20">
        <w:rPr>
          <w:rStyle w:val="s1"/>
          <w:rFonts w:ascii="Calibri" w:hAnsi="Calibri"/>
          <w:sz w:val="22"/>
          <w:szCs w:val="22"/>
        </w:rPr>
        <w:t>to account</w:t>
      </w:r>
      <w:r>
        <w:rPr>
          <w:rStyle w:val="s1"/>
          <w:rFonts w:ascii="Calibri" w:hAnsi="Calibri"/>
          <w:sz w:val="22"/>
          <w:szCs w:val="22"/>
        </w:rPr>
        <w:t xml:space="preserve"> for any day to day temperature fluctuations, but generally the room temperatures were fairly consistent across days</w:t>
      </w:r>
      <w:r w:rsidRPr="00CF0B20">
        <w:rPr>
          <w:rStyle w:val="s1"/>
          <w:rFonts w:ascii="Calibri" w:hAnsi="Calibri"/>
          <w:sz w:val="22"/>
          <w:szCs w:val="22"/>
        </w:rPr>
        <w:t xml:space="preserve">. To reduce order effects, we </w:t>
      </w:r>
      <w:proofErr w:type="spellStart"/>
      <w:r w:rsidRPr="00CF0B20">
        <w:rPr>
          <w:rStyle w:val="s1"/>
          <w:rFonts w:ascii="Calibri" w:hAnsi="Calibri"/>
          <w:sz w:val="22"/>
          <w:szCs w:val="22"/>
        </w:rPr>
        <w:t>randomised</w:t>
      </w:r>
      <w:proofErr w:type="spellEnd"/>
      <w:r w:rsidRPr="00CF0B20">
        <w:rPr>
          <w:rStyle w:val="s1"/>
          <w:rFonts w:ascii="Calibri" w:hAnsi="Calibri"/>
          <w:sz w:val="22"/>
          <w:szCs w:val="22"/>
        </w:rPr>
        <w:t xml:space="preserve"> </w:t>
      </w:r>
      <w:proofErr w:type="spellStart"/>
      <w:r w:rsidRPr="00CF0B20">
        <w:rPr>
          <w:rStyle w:val="s1"/>
          <w:rFonts w:ascii="Calibri" w:hAnsi="Calibri"/>
          <w:sz w:val="22"/>
          <w:szCs w:val="22"/>
        </w:rPr>
        <w:t>neophobia</w:t>
      </w:r>
      <w:proofErr w:type="spellEnd"/>
      <w:r w:rsidRPr="00CF0B20">
        <w:rPr>
          <w:rStyle w:val="s1"/>
          <w:rFonts w:ascii="Calibri" w:hAnsi="Calibri"/>
          <w:sz w:val="22"/>
          <w:szCs w:val="22"/>
        </w:rPr>
        <w:t xml:space="preserve"> and sociability assays after an initial </w:t>
      </w:r>
      <w:r>
        <w:rPr>
          <w:rStyle w:val="s1"/>
          <w:rFonts w:ascii="Calibri" w:hAnsi="Calibri"/>
          <w:sz w:val="22"/>
          <w:szCs w:val="22"/>
        </w:rPr>
        <w:t>exploration</w:t>
      </w:r>
      <w:r w:rsidRPr="00CF0B20">
        <w:rPr>
          <w:rStyle w:val="s1"/>
          <w:rFonts w:ascii="Calibri" w:hAnsi="Calibri"/>
          <w:sz w:val="22"/>
          <w:szCs w:val="22"/>
        </w:rPr>
        <w:t xml:space="preserve"> assay. </w:t>
      </w:r>
      <w:r>
        <w:rPr>
          <w:rStyle w:val="apple-converted-space"/>
          <w:rFonts w:ascii="Calibri" w:hAnsi="Calibri"/>
          <w:sz w:val="22"/>
          <w:szCs w:val="22"/>
        </w:rPr>
        <w:t>Below I discuss each of the assays in more detail.</w:t>
      </w:r>
    </w:p>
    <w:p w14:paraId="6A96C7A0" w14:textId="77777777" w:rsidR="007D56D4" w:rsidRDefault="007D56D4" w:rsidP="007D56D4">
      <w:pPr>
        <w:pStyle w:val="p3"/>
        <w:spacing w:line="360" w:lineRule="auto"/>
        <w:rPr>
          <w:ins w:id="1" w:author="Daniel Noble" w:date="2017-10-11T11:19:00Z"/>
          <w:rStyle w:val="s1"/>
          <w:rFonts w:ascii="Calibri" w:hAnsi="Calibri"/>
          <w:i/>
          <w:sz w:val="22"/>
          <w:szCs w:val="22"/>
        </w:rPr>
      </w:pPr>
    </w:p>
    <w:p w14:paraId="3575319F" w14:textId="77777777" w:rsidR="007D56D4" w:rsidRPr="00155FB9" w:rsidRDefault="007D56D4" w:rsidP="007D56D4">
      <w:pPr>
        <w:pStyle w:val="p3"/>
        <w:spacing w:line="360" w:lineRule="auto"/>
        <w:rPr>
          <w:rStyle w:val="s1"/>
          <w:rFonts w:ascii="Calibri" w:hAnsi="Calibri"/>
          <w:b/>
          <w:i/>
          <w:sz w:val="22"/>
          <w:szCs w:val="22"/>
        </w:rPr>
      </w:pPr>
      <w:r w:rsidRPr="00155FB9">
        <w:rPr>
          <w:rStyle w:val="s1"/>
          <w:rFonts w:ascii="Calibri" w:hAnsi="Calibri"/>
          <w:b/>
          <w:i/>
          <w:sz w:val="22"/>
          <w:szCs w:val="22"/>
        </w:rPr>
        <w:t>Exploration</w:t>
      </w:r>
    </w:p>
    <w:p w14:paraId="6BFD7B33" w14:textId="77777777" w:rsidR="007D56D4" w:rsidRDefault="007D56D4" w:rsidP="007D56D4">
      <w:pPr>
        <w:pStyle w:val="p3"/>
        <w:spacing w:line="480" w:lineRule="auto"/>
        <w:rPr>
          <w:rStyle w:val="s1"/>
          <w:rFonts w:ascii="Calibri" w:hAnsi="Calibri"/>
          <w:sz w:val="22"/>
          <w:szCs w:val="22"/>
        </w:rPr>
      </w:pPr>
      <w:r>
        <w:rPr>
          <w:rStyle w:val="s1"/>
          <w:rFonts w:ascii="Calibri" w:hAnsi="Calibri"/>
          <w:sz w:val="22"/>
          <w:szCs w:val="22"/>
        </w:rPr>
        <w:t>Exploration assays involved quantifying daily activity patterns for each lizard. I first added a second, experimental hide, to each individual’s enclosure and removed all water dishes. The home hide was removed during the trials so the individuals were prompted to explore their enclosure and ensure that the tracking software could establish their initial location</w:t>
      </w:r>
      <w:r w:rsidRPr="00CF0B20">
        <w:rPr>
          <w:rStyle w:val="s1"/>
          <w:rFonts w:ascii="Calibri" w:hAnsi="Calibri"/>
          <w:sz w:val="22"/>
          <w:szCs w:val="22"/>
        </w:rPr>
        <w:t>. Assays began</w:t>
      </w:r>
      <w:r>
        <w:rPr>
          <w:rStyle w:val="s1"/>
          <w:rFonts w:ascii="Calibri" w:hAnsi="Calibri"/>
          <w:sz w:val="22"/>
          <w:szCs w:val="22"/>
        </w:rPr>
        <w:t xml:space="preserve"> </w:t>
      </w:r>
      <w:r w:rsidRPr="00CF0B20">
        <w:rPr>
          <w:rStyle w:val="s1"/>
          <w:rFonts w:ascii="Calibri" w:hAnsi="Calibri"/>
          <w:sz w:val="22"/>
          <w:szCs w:val="22"/>
        </w:rPr>
        <w:t>as soon as the home hide</w:t>
      </w:r>
      <w:r>
        <w:rPr>
          <w:rStyle w:val="s1"/>
          <w:rFonts w:ascii="Calibri" w:hAnsi="Calibri"/>
          <w:sz w:val="22"/>
          <w:szCs w:val="22"/>
        </w:rPr>
        <w:t xml:space="preserve"> was removed, exposing the lizard</w:t>
      </w:r>
      <w:r w:rsidRPr="00CF0B20">
        <w:rPr>
          <w:rStyle w:val="s1"/>
          <w:rFonts w:ascii="Calibri" w:hAnsi="Calibri"/>
          <w:sz w:val="22"/>
          <w:szCs w:val="22"/>
        </w:rPr>
        <w:t xml:space="preserve">. </w:t>
      </w:r>
      <w:r>
        <w:rPr>
          <w:rStyle w:val="s1"/>
          <w:rFonts w:ascii="Calibri" w:hAnsi="Calibri"/>
          <w:sz w:val="22"/>
          <w:szCs w:val="22"/>
        </w:rPr>
        <w:t xml:space="preserve">For each lizard, we quantified the total distance moved (cm) in 20 minutes as a measure of general activity / exploration patterns. </w:t>
      </w:r>
    </w:p>
    <w:p w14:paraId="766C3694" w14:textId="77777777" w:rsidR="007D56D4" w:rsidRPr="00CF0B20" w:rsidRDefault="007D56D4" w:rsidP="007D56D4">
      <w:pPr>
        <w:pStyle w:val="p3"/>
        <w:spacing w:line="360" w:lineRule="auto"/>
        <w:ind w:firstLine="720"/>
        <w:rPr>
          <w:rFonts w:ascii="Calibri" w:hAnsi="Calibri"/>
          <w:sz w:val="22"/>
          <w:szCs w:val="22"/>
        </w:rPr>
      </w:pPr>
    </w:p>
    <w:p w14:paraId="3076D110" w14:textId="77777777" w:rsidR="007D56D4" w:rsidRPr="00155FB9" w:rsidRDefault="007D56D4" w:rsidP="007D56D4">
      <w:pPr>
        <w:pStyle w:val="p4"/>
        <w:spacing w:line="360" w:lineRule="auto"/>
        <w:rPr>
          <w:rFonts w:ascii="Calibri" w:hAnsi="Calibri"/>
          <w:b/>
          <w:i/>
          <w:sz w:val="22"/>
          <w:szCs w:val="22"/>
        </w:rPr>
      </w:pPr>
      <w:proofErr w:type="spellStart"/>
      <w:r w:rsidRPr="00155FB9">
        <w:rPr>
          <w:rFonts w:ascii="Calibri" w:hAnsi="Calibri"/>
          <w:b/>
          <w:i/>
          <w:sz w:val="22"/>
          <w:szCs w:val="22"/>
        </w:rPr>
        <w:t>Neophobia</w:t>
      </w:r>
      <w:proofErr w:type="spellEnd"/>
    </w:p>
    <w:p w14:paraId="593F320C" w14:textId="77777777" w:rsidR="007D56D4" w:rsidRDefault="007D56D4" w:rsidP="007D56D4">
      <w:pPr>
        <w:pStyle w:val="p3"/>
        <w:spacing w:line="480" w:lineRule="auto"/>
        <w:rPr>
          <w:rStyle w:val="s1"/>
          <w:rFonts w:ascii="Calibri" w:hAnsi="Calibri"/>
          <w:sz w:val="22"/>
          <w:szCs w:val="22"/>
        </w:rPr>
      </w:pPr>
      <w:proofErr w:type="spellStart"/>
      <w:r>
        <w:rPr>
          <w:rStyle w:val="s1"/>
          <w:rFonts w:ascii="Calibri" w:hAnsi="Calibri"/>
          <w:iCs/>
          <w:sz w:val="22"/>
          <w:szCs w:val="22"/>
        </w:rPr>
        <w:t>Neophobia</w:t>
      </w:r>
      <w:proofErr w:type="spellEnd"/>
      <w:r>
        <w:rPr>
          <w:rStyle w:val="s1"/>
          <w:rFonts w:ascii="Calibri" w:hAnsi="Calibri"/>
          <w:iCs/>
          <w:sz w:val="22"/>
          <w:szCs w:val="22"/>
        </w:rPr>
        <w:t xml:space="preserve"> assays involved quantifying the response of each lizard to a novel food or object in their home environment. I first fixed a</w:t>
      </w:r>
      <w:r w:rsidRPr="00CF0B20">
        <w:rPr>
          <w:rStyle w:val="s1"/>
          <w:rFonts w:ascii="Calibri" w:hAnsi="Calibri"/>
          <w:iCs/>
          <w:sz w:val="22"/>
          <w:szCs w:val="22"/>
        </w:rPr>
        <w:t xml:space="preserve"> novel item </w:t>
      </w:r>
      <w:r>
        <w:rPr>
          <w:rStyle w:val="s1"/>
          <w:rFonts w:ascii="Calibri" w:hAnsi="Calibri"/>
          <w:iCs/>
          <w:sz w:val="22"/>
          <w:szCs w:val="22"/>
        </w:rPr>
        <w:t>to</w:t>
      </w:r>
      <w:r w:rsidRPr="00CF0B20">
        <w:rPr>
          <w:rStyle w:val="s1"/>
          <w:rFonts w:ascii="Calibri" w:hAnsi="Calibri"/>
          <w:iCs/>
          <w:sz w:val="22"/>
          <w:szCs w:val="22"/>
        </w:rPr>
        <w:t xml:space="preserve"> a transparent circular cutout </w:t>
      </w:r>
      <w:r>
        <w:rPr>
          <w:rStyle w:val="s1"/>
          <w:rFonts w:ascii="Calibri" w:hAnsi="Calibri"/>
          <w:iCs/>
          <w:sz w:val="22"/>
          <w:szCs w:val="22"/>
        </w:rPr>
        <w:t xml:space="preserve">and placed this in the enclosure approximately 10 cm from the experimental hide </w:t>
      </w:r>
      <w:r w:rsidRPr="00CF0B20">
        <w:rPr>
          <w:rStyle w:val="s1"/>
          <w:rFonts w:ascii="Calibri" w:hAnsi="Calibri"/>
          <w:iCs/>
          <w:sz w:val="22"/>
          <w:szCs w:val="22"/>
        </w:rPr>
        <w:t>(</w:t>
      </w:r>
      <w:commentRangeStart w:id="2"/>
      <w:r w:rsidRPr="00CF0B20">
        <w:rPr>
          <w:rStyle w:val="s1"/>
          <w:rFonts w:ascii="Calibri" w:hAnsi="Calibri"/>
          <w:iCs/>
          <w:sz w:val="22"/>
          <w:szCs w:val="22"/>
        </w:rPr>
        <w:t>Figure</w:t>
      </w:r>
      <w:commentRangeEnd w:id="2"/>
      <w:r w:rsidRPr="00CF0B20">
        <w:rPr>
          <w:rStyle w:val="CommentReference"/>
          <w:rFonts w:ascii="Calibri" w:hAnsi="Calibri" w:cstheme="minorBidi"/>
          <w:sz w:val="22"/>
          <w:szCs w:val="22"/>
        </w:rPr>
        <w:commentReference w:id="2"/>
      </w:r>
      <w:r w:rsidRPr="00CF0B20">
        <w:rPr>
          <w:rStyle w:val="s1"/>
          <w:rFonts w:ascii="Calibri" w:hAnsi="Calibri"/>
          <w:iCs/>
          <w:sz w:val="22"/>
          <w:szCs w:val="22"/>
        </w:rPr>
        <w:t xml:space="preserve"> #).</w:t>
      </w:r>
      <w:r>
        <w:rPr>
          <w:rStyle w:val="s1"/>
          <w:rFonts w:ascii="Calibri" w:hAnsi="Calibri"/>
          <w:iCs/>
          <w:sz w:val="22"/>
          <w:szCs w:val="22"/>
        </w:rPr>
        <w:t xml:space="preserve"> All discs were tacked down using </w:t>
      </w:r>
      <w:proofErr w:type="spellStart"/>
      <w:r>
        <w:rPr>
          <w:rStyle w:val="s1"/>
          <w:rFonts w:ascii="Calibri" w:hAnsi="Calibri"/>
          <w:iCs/>
          <w:sz w:val="22"/>
          <w:szCs w:val="22"/>
        </w:rPr>
        <w:t>Blu</w:t>
      </w:r>
      <w:proofErr w:type="spellEnd"/>
      <w:r>
        <w:rPr>
          <w:rStyle w:val="s1"/>
          <w:rFonts w:ascii="Calibri" w:hAnsi="Calibri"/>
          <w:iCs/>
          <w:sz w:val="22"/>
          <w:szCs w:val="22"/>
        </w:rPr>
        <w:t>-Tack to prevent it from being dislodged from its location during the trial.</w:t>
      </w:r>
      <w:r w:rsidRPr="00CF0B20">
        <w:rPr>
          <w:rStyle w:val="s1"/>
          <w:rFonts w:ascii="Calibri" w:hAnsi="Calibri"/>
          <w:iCs/>
          <w:sz w:val="22"/>
          <w:szCs w:val="22"/>
        </w:rPr>
        <w:t xml:space="preserve"> </w:t>
      </w:r>
      <w:r>
        <w:rPr>
          <w:rStyle w:val="s1"/>
          <w:rFonts w:ascii="Calibri" w:hAnsi="Calibri"/>
          <w:iCs/>
          <w:sz w:val="22"/>
          <w:szCs w:val="22"/>
        </w:rPr>
        <w:t>I used a number of food or objects, and rotated between a novel food and object every other day</w:t>
      </w:r>
      <w:r w:rsidRPr="00CF0B20">
        <w:rPr>
          <w:rStyle w:val="s1"/>
          <w:rFonts w:ascii="Calibri" w:hAnsi="Calibri"/>
          <w:sz w:val="22"/>
          <w:szCs w:val="22"/>
        </w:rPr>
        <w:t>.</w:t>
      </w:r>
      <w:r>
        <w:rPr>
          <w:rStyle w:val="s1"/>
          <w:rFonts w:ascii="Calibri" w:hAnsi="Calibri"/>
          <w:sz w:val="22"/>
          <w:szCs w:val="22"/>
        </w:rPr>
        <w:t xml:space="preserve"> I ensured that new items were presented every day to maintain novelty of items over the duration of the experiment.</w:t>
      </w:r>
      <w:r w:rsidRPr="00CF0B20">
        <w:rPr>
          <w:rStyle w:val="s1"/>
          <w:rFonts w:ascii="Calibri" w:hAnsi="Calibri"/>
          <w:sz w:val="22"/>
          <w:szCs w:val="22"/>
        </w:rPr>
        <w:t xml:space="preserve"> </w:t>
      </w:r>
      <w:r>
        <w:rPr>
          <w:rStyle w:val="s1"/>
          <w:rFonts w:ascii="Calibri" w:hAnsi="Calibri"/>
          <w:sz w:val="22"/>
          <w:szCs w:val="22"/>
        </w:rPr>
        <w:t xml:space="preserve">To quantify </w:t>
      </w:r>
      <w:proofErr w:type="spellStart"/>
      <w:r>
        <w:rPr>
          <w:rStyle w:val="s1"/>
          <w:rFonts w:ascii="Calibri" w:hAnsi="Calibri"/>
          <w:sz w:val="22"/>
          <w:szCs w:val="22"/>
        </w:rPr>
        <w:t>neophobia</w:t>
      </w:r>
      <w:proofErr w:type="spellEnd"/>
      <w:r>
        <w:rPr>
          <w:rStyle w:val="s1"/>
          <w:rFonts w:ascii="Calibri" w:hAnsi="Calibri"/>
          <w:sz w:val="22"/>
          <w:szCs w:val="22"/>
        </w:rPr>
        <w:t xml:space="preserve">, I recorded the amount of time the lizard spent in the novel zone, which was defined as the total time (seconds) the lizard spent within an approximately 4cm radius of the novel item. I also quantified the latency to interact (i.e. place its head and forearms on the disc) with the novel item (seconds) (also known as Novel Latency). </w:t>
      </w:r>
    </w:p>
    <w:p w14:paraId="686FCB07" w14:textId="77777777" w:rsidR="007D56D4" w:rsidRPr="00CF0B20" w:rsidRDefault="007D56D4" w:rsidP="007D56D4">
      <w:pPr>
        <w:pStyle w:val="p3"/>
        <w:spacing w:line="360" w:lineRule="auto"/>
        <w:rPr>
          <w:rFonts w:ascii="Calibri" w:hAnsi="Calibri"/>
          <w:sz w:val="22"/>
          <w:szCs w:val="22"/>
        </w:rPr>
      </w:pPr>
      <w:r w:rsidRPr="00CF0B20">
        <w:rPr>
          <w:rFonts w:ascii="Calibri" w:hAnsi="Calibri"/>
          <w:sz w:val="22"/>
          <w:szCs w:val="22"/>
        </w:rPr>
        <w:t xml:space="preserve"> </w:t>
      </w:r>
    </w:p>
    <w:p w14:paraId="23CCAF20" w14:textId="77777777" w:rsidR="007D56D4" w:rsidRPr="00155FB9" w:rsidRDefault="007D56D4" w:rsidP="007D56D4">
      <w:pPr>
        <w:pStyle w:val="p3"/>
        <w:spacing w:line="360" w:lineRule="auto"/>
        <w:rPr>
          <w:rStyle w:val="s1"/>
          <w:rFonts w:ascii="Calibri" w:hAnsi="Calibri"/>
          <w:b/>
          <w:i/>
          <w:sz w:val="22"/>
          <w:szCs w:val="22"/>
        </w:rPr>
      </w:pPr>
      <w:r w:rsidRPr="00155FB9">
        <w:rPr>
          <w:rStyle w:val="s1"/>
          <w:rFonts w:ascii="Calibri" w:hAnsi="Calibri"/>
          <w:b/>
          <w:i/>
          <w:sz w:val="22"/>
          <w:szCs w:val="22"/>
        </w:rPr>
        <w:t>Sociability</w:t>
      </w:r>
    </w:p>
    <w:p w14:paraId="7E672175" w14:textId="77777777" w:rsidR="007D56D4" w:rsidRDefault="007D56D4" w:rsidP="007D56D4">
      <w:pPr>
        <w:pStyle w:val="p3"/>
        <w:spacing w:line="480" w:lineRule="auto"/>
        <w:rPr>
          <w:rStyle w:val="s1"/>
          <w:rFonts w:ascii="Calibri" w:hAnsi="Calibri"/>
          <w:sz w:val="22"/>
          <w:szCs w:val="22"/>
        </w:rPr>
      </w:pPr>
      <w:proofErr w:type="spellStart"/>
      <w:r w:rsidRPr="00156602">
        <w:rPr>
          <w:rStyle w:val="s1"/>
          <w:rFonts w:ascii="Calibri" w:hAnsi="Calibri"/>
          <w:i/>
          <w:sz w:val="22"/>
          <w:szCs w:val="22"/>
        </w:rPr>
        <w:lastRenderedPageBreak/>
        <w:t>Lampropholis</w:t>
      </w:r>
      <w:proofErr w:type="spellEnd"/>
      <w:r w:rsidRPr="00156602">
        <w:rPr>
          <w:rStyle w:val="s1"/>
          <w:rFonts w:ascii="Calibri" w:hAnsi="Calibri"/>
          <w:i/>
          <w:sz w:val="22"/>
          <w:szCs w:val="22"/>
        </w:rPr>
        <w:t xml:space="preserve"> </w:t>
      </w:r>
      <w:r>
        <w:rPr>
          <w:rStyle w:val="s1"/>
          <w:rFonts w:ascii="Calibri" w:hAnsi="Calibri"/>
          <w:i/>
          <w:sz w:val="22"/>
          <w:szCs w:val="22"/>
        </w:rPr>
        <w:t>delicata</w:t>
      </w:r>
      <w:r>
        <w:rPr>
          <w:rStyle w:val="s1"/>
          <w:rFonts w:ascii="Calibri" w:hAnsi="Calibri"/>
          <w:sz w:val="22"/>
          <w:szCs w:val="22"/>
        </w:rPr>
        <w:t xml:space="preserve"> naturally occurs at very high densities and is quite social (Chapple 2003).  I therefore quantified the response of each lizard to a conspecific male lizard to understand differences in sociability between lizards and whether this could be impacted by diet. Male </w:t>
      </w:r>
      <w:proofErr w:type="gramStart"/>
      <w:r>
        <w:rPr>
          <w:rStyle w:val="s1"/>
          <w:rFonts w:ascii="Calibri" w:hAnsi="Calibri"/>
          <w:sz w:val="22"/>
          <w:szCs w:val="22"/>
        </w:rPr>
        <w:t>l</w:t>
      </w:r>
      <w:r w:rsidRPr="00CF0B20">
        <w:rPr>
          <w:rStyle w:val="s1"/>
          <w:rFonts w:ascii="Calibri" w:hAnsi="Calibri"/>
          <w:sz w:val="22"/>
          <w:szCs w:val="22"/>
        </w:rPr>
        <w:t>izards</w:t>
      </w:r>
      <w:proofErr w:type="gramEnd"/>
      <w:r w:rsidRPr="00CF0B20">
        <w:rPr>
          <w:rStyle w:val="s1"/>
          <w:rFonts w:ascii="Calibri" w:hAnsi="Calibri"/>
          <w:sz w:val="22"/>
          <w:szCs w:val="22"/>
        </w:rPr>
        <w:t xml:space="preserve"> independent of the experiment were placed into transparent containers and introduced into each </w:t>
      </w:r>
      <w:r>
        <w:rPr>
          <w:rStyle w:val="s1"/>
          <w:rFonts w:ascii="Calibri" w:hAnsi="Calibri"/>
          <w:sz w:val="22"/>
          <w:szCs w:val="22"/>
        </w:rPr>
        <w:t xml:space="preserve">lizard’s </w:t>
      </w:r>
      <w:r w:rsidRPr="00CF0B20">
        <w:rPr>
          <w:rStyle w:val="s1"/>
          <w:rFonts w:ascii="Calibri" w:hAnsi="Calibri"/>
          <w:sz w:val="22"/>
          <w:szCs w:val="22"/>
        </w:rPr>
        <w:t xml:space="preserve">enclosure </w:t>
      </w:r>
      <w:r>
        <w:rPr>
          <w:rStyle w:val="s1"/>
          <w:rFonts w:ascii="Calibri" w:hAnsi="Calibri"/>
          <w:sz w:val="22"/>
          <w:szCs w:val="22"/>
        </w:rPr>
        <w:t xml:space="preserve">on the opposite side of the enclosure from the experimental hide </w:t>
      </w:r>
      <w:r w:rsidRPr="00CF0B20">
        <w:rPr>
          <w:rStyle w:val="s1"/>
          <w:rFonts w:ascii="Calibri" w:hAnsi="Calibri"/>
          <w:sz w:val="22"/>
          <w:szCs w:val="22"/>
        </w:rPr>
        <w:t>(</w:t>
      </w:r>
      <w:commentRangeStart w:id="3"/>
      <w:r w:rsidRPr="00CF0B20">
        <w:rPr>
          <w:rStyle w:val="s1"/>
          <w:rFonts w:ascii="Calibri" w:hAnsi="Calibri"/>
          <w:sz w:val="22"/>
          <w:szCs w:val="22"/>
        </w:rPr>
        <w:t>Figure #).</w:t>
      </w:r>
      <w:ins w:id="4" w:author="Daniel Noble" w:date="2017-10-11T11:24:00Z">
        <w:r>
          <w:rPr>
            <w:rStyle w:val="s1"/>
            <w:rFonts w:ascii="Calibri" w:hAnsi="Calibri"/>
            <w:sz w:val="22"/>
            <w:szCs w:val="22"/>
          </w:rPr>
          <w:t xml:space="preserve"> </w:t>
        </w:r>
      </w:ins>
      <w:commentRangeEnd w:id="3"/>
      <w:r>
        <w:rPr>
          <w:rStyle w:val="CommentReference"/>
          <w:rFonts w:ascii="Times New Roman" w:hAnsi="Times New Roman"/>
        </w:rPr>
        <w:commentReference w:id="3"/>
      </w:r>
      <w:r w:rsidRPr="00CF0B20">
        <w:rPr>
          <w:rStyle w:val="s1"/>
          <w:rFonts w:ascii="Calibri" w:hAnsi="Calibri"/>
          <w:sz w:val="22"/>
          <w:szCs w:val="22"/>
        </w:rPr>
        <w:t xml:space="preserve">The experimental lizard only had visual cues </w:t>
      </w:r>
      <w:r>
        <w:rPr>
          <w:rStyle w:val="s1"/>
          <w:rFonts w:ascii="Calibri" w:hAnsi="Calibri"/>
          <w:sz w:val="22"/>
          <w:szCs w:val="22"/>
        </w:rPr>
        <w:t>from the conspecific male during the assay</w:t>
      </w:r>
      <w:r w:rsidRPr="00CF0B20">
        <w:rPr>
          <w:rStyle w:val="s1"/>
          <w:rFonts w:ascii="Calibri" w:hAnsi="Calibri"/>
          <w:sz w:val="22"/>
          <w:szCs w:val="22"/>
        </w:rPr>
        <w:t xml:space="preserve">. </w:t>
      </w:r>
      <w:r>
        <w:rPr>
          <w:rStyle w:val="s1"/>
          <w:rFonts w:ascii="Calibri" w:hAnsi="Calibri"/>
          <w:sz w:val="22"/>
          <w:szCs w:val="22"/>
        </w:rPr>
        <w:t xml:space="preserve">During the 20-minute assay, I quantified the total amount of time (seconds) each lizard spent in the ‘social zone’, defined as the area of the enclosure within ~ 3 cm perimeter around the front of the container with the conspecific male. </w:t>
      </w:r>
    </w:p>
    <w:p w14:paraId="557B869B" w14:textId="77777777" w:rsidR="007D56D4" w:rsidRPr="00CF0B20" w:rsidRDefault="007D56D4" w:rsidP="007D56D4">
      <w:pPr>
        <w:pStyle w:val="p4"/>
        <w:spacing w:line="360" w:lineRule="auto"/>
        <w:rPr>
          <w:rFonts w:ascii="Calibri" w:hAnsi="Calibri"/>
          <w:sz w:val="22"/>
          <w:szCs w:val="22"/>
        </w:rPr>
      </w:pPr>
    </w:p>
    <w:p w14:paraId="7EE7C0F2" w14:textId="77777777" w:rsidR="007D56D4" w:rsidRPr="00CF0B20" w:rsidRDefault="007D56D4" w:rsidP="007D56D4">
      <w:pPr>
        <w:pStyle w:val="Subtitle"/>
        <w:spacing w:line="360" w:lineRule="auto"/>
        <w:rPr>
          <w:rFonts w:ascii="Calibri" w:hAnsi="Calibri"/>
          <w:b/>
        </w:rPr>
      </w:pPr>
      <w:r>
        <w:rPr>
          <w:rFonts w:ascii="Calibri" w:hAnsi="Calibri"/>
          <w:b/>
        </w:rPr>
        <w:t>BEHAVIOURAL SCORING</w:t>
      </w:r>
    </w:p>
    <w:p w14:paraId="1BE1FF8C" w14:textId="77777777" w:rsidR="007D56D4" w:rsidRPr="00CF0B20" w:rsidRDefault="007D56D4" w:rsidP="007D56D4">
      <w:pPr>
        <w:pStyle w:val="p3"/>
        <w:spacing w:line="480" w:lineRule="auto"/>
        <w:rPr>
          <w:rStyle w:val="s1"/>
          <w:rFonts w:ascii="Calibri" w:hAnsi="Calibri"/>
          <w:sz w:val="22"/>
          <w:szCs w:val="22"/>
        </w:rPr>
      </w:pPr>
      <w:r>
        <w:rPr>
          <w:rStyle w:val="s1"/>
          <w:rFonts w:ascii="Calibri" w:hAnsi="Calibri"/>
          <w:sz w:val="22"/>
          <w:szCs w:val="22"/>
        </w:rPr>
        <w:t xml:space="preserve">All </w:t>
      </w:r>
      <w:proofErr w:type="spellStart"/>
      <w:r>
        <w:rPr>
          <w:rStyle w:val="s1"/>
          <w:rFonts w:ascii="Calibri" w:hAnsi="Calibri"/>
          <w:sz w:val="22"/>
          <w:szCs w:val="22"/>
        </w:rPr>
        <w:t>behaviour</w:t>
      </w:r>
      <w:r w:rsidRPr="00CF0B20">
        <w:rPr>
          <w:rStyle w:val="s1"/>
          <w:rFonts w:ascii="Calibri" w:hAnsi="Calibri"/>
          <w:sz w:val="22"/>
          <w:szCs w:val="22"/>
        </w:rPr>
        <w:t>al</w:t>
      </w:r>
      <w:proofErr w:type="spellEnd"/>
      <w:r w:rsidRPr="00CF0B20">
        <w:rPr>
          <w:rStyle w:val="s1"/>
          <w:rFonts w:ascii="Calibri" w:hAnsi="Calibri"/>
          <w:sz w:val="22"/>
          <w:szCs w:val="22"/>
        </w:rPr>
        <w:t xml:space="preserve"> assays were scored blind</w:t>
      </w:r>
      <w:r>
        <w:rPr>
          <w:rStyle w:val="s1"/>
          <w:rFonts w:ascii="Calibri" w:hAnsi="Calibri"/>
          <w:sz w:val="22"/>
          <w:szCs w:val="22"/>
        </w:rPr>
        <w:t xml:space="preserve"> to the treatment group of the experimental lizard</w:t>
      </w:r>
      <w:r w:rsidRPr="00CF0B20">
        <w:rPr>
          <w:rStyle w:val="s1"/>
          <w:rFonts w:ascii="Calibri" w:hAnsi="Calibri"/>
          <w:sz w:val="22"/>
          <w:szCs w:val="22"/>
        </w:rPr>
        <w:t xml:space="preserve"> using the automated tracking software </w:t>
      </w:r>
      <w:proofErr w:type="spellStart"/>
      <w:r w:rsidRPr="00CF0B20">
        <w:rPr>
          <w:rStyle w:val="s1"/>
          <w:rFonts w:ascii="Calibri" w:hAnsi="Calibri"/>
          <w:sz w:val="22"/>
          <w:szCs w:val="22"/>
        </w:rPr>
        <w:t>Ethovision</w:t>
      </w:r>
      <w:proofErr w:type="spellEnd"/>
      <w:r w:rsidRPr="00CF0B20">
        <w:rPr>
          <w:rStyle w:val="s1"/>
          <w:rFonts w:ascii="Calibri" w:hAnsi="Calibri"/>
          <w:sz w:val="22"/>
          <w:szCs w:val="22"/>
        </w:rPr>
        <w:t xml:space="preserve"> XT 11.5. Automated tracking significantly reduces collection time, nullifies inter-observer effects and </w:t>
      </w:r>
      <w:r>
        <w:rPr>
          <w:rStyle w:val="s1"/>
          <w:rFonts w:ascii="Calibri" w:hAnsi="Calibri"/>
          <w:sz w:val="22"/>
          <w:szCs w:val="22"/>
        </w:rPr>
        <w:t xml:space="preserve">allows for more precise </w:t>
      </w:r>
      <w:proofErr w:type="spellStart"/>
      <w:r>
        <w:rPr>
          <w:rStyle w:val="s1"/>
          <w:rFonts w:ascii="Calibri" w:hAnsi="Calibri"/>
          <w:sz w:val="22"/>
          <w:szCs w:val="22"/>
        </w:rPr>
        <w:t>behaviour</w:t>
      </w:r>
      <w:r w:rsidRPr="00CF0B20">
        <w:rPr>
          <w:rStyle w:val="s1"/>
          <w:rFonts w:ascii="Calibri" w:hAnsi="Calibri"/>
          <w:sz w:val="22"/>
          <w:szCs w:val="22"/>
        </w:rPr>
        <w:t>al</w:t>
      </w:r>
      <w:proofErr w:type="spellEnd"/>
      <w:r w:rsidRPr="00CF0B20">
        <w:rPr>
          <w:rStyle w:val="s1"/>
          <w:rFonts w:ascii="Calibri" w:hAnsi="Calibri"/>
          <w:sz w:val="22"/>
          <w:szCs w:val="22"/>
        </w:rPr>
        <w:t xml:space="preserve"> measures. </w:t>
      </w:r>
    </w:p>
    <w:p w14:paraId="48156C9C" w14:textId="77777777" w:rsidR="007D56D4" w:rsidRPr="00CF0B20" w:rsidRDefault="007D56D4" w:rsidP="007D56D4">
      <w:pPr>
        <w:pStyle w:val="p3"/>
        <w:spacing w:line="480" w:lineRule="auto"/>
        <w:ind w:firstLine="720"/>
        <w:rPr>
          <w:rStyle w:val="s1"/>
          <w:rFonts w:ascii="Calibri" w:hAnsi="Calibri"/>
          <w:sz w:val="22"/>
          <w:szCs w:val="22"/>
        </w:rPr>
      </w:pPr>
      <w:r w:rsidRPr="00CF0B20">
        <w:rPr>
          <w:rStyle w:val="s1"/>
          <w:rFonts w:ascii="Calibri" w:hAnsi="Calibri"/>
          <w:sz w:val="22"/>
          <w:szCs w:val="22"/>
        </w:rPr>
        <w:t xml:space="preserve">Arenas </w:t>
      </w:r>
      <w:r>
        <w:rPr>
          <w:rStyle w:val="s1"/>
          <w:rFonts w:ascii="Calibri" w:hAnsi="Calibri"/>
          <w:sz w:val="22"/>
          <w:szCs w:val="22"/>
        </w:rPr>
        <w:t xml:space="preserve">(i.e. a single enclosure within a video) </w:t>
      </w:r>
      <w:r w:rsidRPr="00CF0B20">
        <w:rPr>
          <w:rStyle w:val="s1"/>
          <w:rFonts w:ascii="Calibri" w:hAnsi="Calibri"/>
          <w:sz w:val="22"/>
          <w:szCs w:val="22"/>
        </w:rPr>
        <w:t xml:space="preserve">were defined in the program for each assay to measure a number of variables in each zone </w:t>
      </w:r>
      <w:commentRangeStart w:id="5"/>
      <w:r w:rsidRPr="00CF0B20">
        <w:rPr>
          <w:rStyle w:val="s1"/>
          <w:rFonts w:ascii="Calibri" w:hAnsi="Calibri"/>
          <w:sz w:val="22"/>
          <w:szCs w:val="22"/>
        </w:rPr>
        <w:t xml:space="preserve">(Fig #). </w:t>
      </w:r>
      <w:commentRangeEnd w:id="5"/>
      <w:r>
        <w:rPr>
          <w:rStyle w:val="CommentReference"/>
          <w:rFonts w:ascii="Times New Roman" w:hAnsi="Times New Roman"/>
        </w:rPr>
        <w:commentReference w:id="5"/>
      </w:r>
      <w:r w:rsidRPr="00CF0B20">
        <w:rPr>
          <w:rStyle w:val="s1"/>
          <w:rFonts w:ascii="Calibri" w:hAnsi="Calibri"/>
          <w:sz w:val="22"/>
          <w:szCs w:val="22"/>
        </w:rPr>
        <w:t xml:space="preserve">Data from 20 minutes of each video was acquired. In some cases, individuals were not immediately detected during tracking but a full 20 minutes was still acquired, albeit a later segment. </w:t>
      </w:r>
    </w:p>
    <w:p w14:paraId="78F472D6" w14:textId="77777777" w:rsidR="007D56D4" w:rsidRPr="00CF0B20" w:rsidRDefault="007D56D4" w:rsidP="007D56D4">
      <w:pPr>
        <w:pStyle w:val="p3"/>
        <w:spacing w:line="360" w:lineRule="auto"/>
        <w:rPr>
          <w:rFonts w:ascii="Calibri" w:hAnsi="Calibri"/>
          <w:sz w:val="22"/>
          <w:szCs w:val="22"/>
        </w:rPr>
      </w:pPr>
    </w:p>
    <w:p w14:paraId="54E67799" w14:textId="77777777" w:rsidR="007D56D4" w:rsidRPr="00155FB9" w:rsidRDefault="007D56D4" w:rsidP="007D56D4">
      <w:pPr>
        <w:pStyle w:val="Subtitle"/>
        <w:rPr>
          <w:rFonts w:ascii="Calibri" w:hAnsi="Calibri"/>
        </w:rPr>
      </w:pPr>
      <w:r w:rsidRPr="00155FB9">
        <w:rPr>
          <w:rStyle w:val="s1"/>
          <w:rFonts w:ascii="Calibri" w:hAnsi="Calibri"/>
          <w:b/>
          <w:bCs/>
        </w:rPr>
        <w:t>STATISTICAL ANALYSIS</w:t>
      </w:r>
    </w:p>
    <w:p w14:paraId="28870C2A" w14:textId="77777777" w:rsidR="007D56D4" w:rsidRDefault="007D56D4" w:rsidP="007D56D4">
      <w:pPr>
        <w:spacing w:line="480" w:lineRule="auto"/>
        <w:rPr>
          <w:rFonts w:ascii="Calibri" w:hAnsi="Calibri"/>
          <w:sz w:val="22"/>
          <w:szCs w:val="22"/>
        </w:rPr>
      </w:pPr>
      <w:r>
        <w:rPr>
          <w:rFonts w:ascii="Calibri" w:hAnsi="Calibri"/>
          <w:sz w:val="22"/>
          <w:szCs w:val="22"/>
        </w:rPr>
        <w:t xml:space="preserve">Lizard activity patterns were highly variable, with lizards on a given assay not always emerging from hides. This led to variables being censored (i.e. activity was probably low on a given assay, but not completely absent) as </w:t>
      </w:r>
      <w:proofErr w:type="spellStart"/>
      <w:r>
        <w:rPr>
          <w:rFonts w:ascii="Calibri" w:hAnsi="Calibri"/>
          <w:sz w:val="22"/>
          <w:szCs w:val="22"/>
        </w:rPr>
        <w:t>behaviours</w:t>
      </w:r>
      <w:proofErr w:type="spellEnd"/>
      <w:r>
        <w:rPr>
          <w:rFonts w:ascii="Calibri" w:hAnsi="Calibri"/>
          <w:sz w:val="22"/>
          <w:szCs w:val="22"/>
        </w:rPr>
        <w:t xml:space="preserve"> were not picked up in the 20-minute assay. Censored distributions in a multi-variate framework are difficult to model, and as such, I only used data for assays where lizards were active.  In other words, where lizards were detected for at least 30 seconds. While this led to a drop in the total number of observations, the data set was still quite large overall and any decrease in sample size is likely to lead to conservative model estimates (increasing Type II errors). T</w:t>
      </w:r>
      <w:r w:rsidRPr="00CF0B20">
        <w:rPr>
          <w:rFonts w:ascii="Calibri" w:hAnsi="Calibri"/>
          <w:sz w:val="22"/>
          <w:szCs w:val="22"/>
        </w:rPr>
        <w:t xml:space="preserve">o </w:t>
      </w:r>
      <w:r>
        <w:rPr>
          <w:rFonts w:ascii="Calibri" w:hAnsi="Calibri"/>
          <w:sz w:val="22"/>
          <w:szCs w:val="22"/>
        </w:rPr>
        <w:t>meet</w:t>
      </w:r>
      <w:r w:rsidRPr="00CF0B20">
        <w:rPr>
          <w:rFonts w:ascii="Calibri" w:hAnsi="Calibri"/>
          <w:sz w:val="22"/>
          <w:szCs w:val="22"/>
        </w:rPr>
        <w:t xml:space="preserve"> </w:t>
      </w:r>
      <w:r>
        <w:rPr>
          <w:rFonts w:ascii="Calibri" w:hAnsi="Calibri"/>
          <w:sz w:val="22"/>
          <w:szCs w:val="22"/>
        </w:rPr>
        <w:t>assumptions of normality, the t</w:t>
      </w:r>
      <w:r w:rsidRPr="00CF0B20">
        <w:rPr>
          <w:rFonts w:ascii="Calibri" w:hAnsi="Calibri"/>
          <w:sz w:val="22"/>
          <w:szCs w:val="22"/>
        </w:rPr>
        <w:t xml:space="preserve">otal </w:t>
      </w:r>
      <w:r>
        <w:rPr>
          <w:rFonts w:ascii="Calibri" w:hAnsi="Calibri"/>
          <w:sz w:val="22"/>
          <w:szCs w:val="22"/>
        </w:rPr>
        <w:t>d</w:t>
      </w:r>
      <w:r w:rsidRPr="00CF0B20">
        <w:rPr>
          <w:rFonts w:ascii="Calibri" w:hAnsi="Calibri"/>
          <w:sz w:val="22"/>
          <w:szCs w:val="22"/>
        </w:rPr>
        <w:t xml:space="preserve">istance </w:t>
      </w:r>
      <w:r>
        <w:rPr>
          <w:rFonts w:ascii="Calibri" w:hAnsi="Calibri"/>
          <w:sz w:val="22"/>
          <w:szCs w:val="22"/>
        </w:rPr>
        <w:t>m</w:t>
      </w:r>
      <w:r w:rsidRPr="00CF0B20">
        <w:rPr>
          <w:rFonts w:ascii="Calibri" w:hAnsi="Calibri"/>
          <w:sz w:val="22"/>
          <w:szCs w:val="22"/>
        </w:rPr>
        <w:t xml:space="preserve">oved, </w:t>
      </w:r>
      <w:r>
        <w:rPr>
          <w:rFonts w:ascii="Calibri" w:hAnsi="Calibri"/>
          <w:sz w:val="22"/>
          <w:szCs w:val="22"/>
        </w:rPr>
        <w:t>t</w:t>
      </w:r>
      <w:r w:rsidRPr="00CF0B20">
        <w:rPr>
          <w:rFonts w:ascii="Calibri" w:hAnsi="Calibri"/>
          <w:sz w:val="22"/>
          <w:szCs w:val="22"/>
        </w:rPr>
        <w:t xml:space="preserve">ime spent in </w:t>
      </w:r>
      <w:r>
        <w:rPr>
          <w:rFonts w:ascii="Calibri" w:hAnsi="Calibri"/>
          <w:sz w:val="22"/>
          <w:szCs w:val="22"/>
        </w:rPr>
        <w:t xml:space="preserve">the </w:t>
      </w:r>
      <w:r w:rsidRPr="00CF0B20">
        <w:rPr>
          <w:rFonts w:ascii="Calibri" w:hAnsi="Calibri"/>
          <w:sz w:val="22"/>
          <w:szCs w:val="22"/>
        </w:rPr>
        <w:t xml:space="preserve">novel zone and time </w:t>
      </w:r>
      <w:r w:rsidRPr="00CF0B20">
        <w:rPr>
          <w:rFonts w:ascii="Calibri" w:hAnsi="Calibri"/>
          <w:sz w:val="22"/>
          <w:szCs w:val="22"/>
        </w:rPr>
        <w:lastRenderedPageBreak/>
        <w:t xml:space="preserve">spent in social zone were log transformed. </w:t>
      </w:r>
      <w:r>
        <w:rPr>
          <w:rFonts w:ascii="Calibri" w:hAnsi="Calibri"/>
          <w:sz w:val="22"/>
          <w:szCs w:val="22"/>
        </w:rPr>
        <w:t>I modelled all variables together in a multi-response model u</w:t>
      </w:r>
      <w:r w:rsidRPr="00CF0B20">
        <w:rPr>
          <w:rFonts w:ascii="Calibri" w:hAnsi="Calibri"/>
          <w:sz w:val="22"/>
          <w:szCs w:val="22"/>
        </w:rPr>
        <w:t xml:space="preserve">sing the </w:t>
      </w:r>
      <w:proofErr w:type="spellStart"/>
      <w:r w:rsidRPr="001337F1">
        <w:rPr>
          <w:rFonts w:ascii="Calibri" w:hAnsi="Calibri"/>
          <w:i/>
          <w:sz w:val="22"/>
          <w:szCs w:val="22"/>
        </w:rPr>
        <w:t>MCMCglmm</w:t>
      </w:r>
      <w:proofErr w:type="spellEnd"/>
      <w:r w:rsidRPr="00CF0B20">
        <w:rPr>
          <w:rFonts w:ascii="Calibri" w:hAnsi="Calibri"/>
          <w:sz w:val="22"/>
          <w:szCs w:val="22"/>
        </w:rPr>
        <w:t xml:space="preserve"> </w:t>
      </w:r>
      <w:r>
        <w:rPr>
          <w:rFonts w:ascii="Calibri" w:hAnsi="Calibri"/>
          <w:sz w:val="22"/>
          <w:szCs w:val="22"/>
        </w:rPr>
        <w:t xml:space="preserve">package (Hadfield, 2010) in </w:t>
      </w:r>
      <w:r w:rsidRPr="00CF0B20">
        <w:rPr>
          <w:rFonts w:ascii="Calibri" w:hAnsi="Calibri"/>
          <w:sz w:val="22"/>
          <w:szCs w:val="22"/>
        </w:rPr>
        <w:t>R</w:t>
      </w:r>
      <w:r>
        <w:rPr>
          <w:rFonts w:ascii="Calibri" w:hAnsi="Calibri"/>
          <w:sz w:val="22"/>
          <w:szCs w:val="22"/>
        </w:rPr>
        <w:t xml:space="preserve"> (</w:t>
      </w:r>
      <w:proofErr w:type="spellStart"/>
      <w:r>
        <w:rPr>
          <w:rFonts w:ascii="Calibri" w:hAnsi="Calibri"/>
          <w:sz w:val="22"/>
          <w:szCs w:val="22"/>
        </w:rPr>
        <w:t>R</w:t>
      </w:r>
      <w:proofErr w:type="spellEnd"/>
      <w:r>
        <w:rPr>
          <w:rFonts w:ascii="Calibri" w:hAnsi="Calibri"/>
          <w:sz w:val="22"/>
          <w:szCs w:val="22"/>
        </w:rPr>
        <w:t xml:space="preserve"> Core Team 2014). </w:t>
      </w:r>
      <w:r w:rsidRPr="00CF0B20">
        <w:rPr>
          <w:rFonts w:ascii="Calibri" w:hAnsi="Calibri"/>
          <w:sz w:val="22"/>
          <w:szCs w:val="22"/>
        </w:rPr>
        <w:t xml:space="preserve"> </w:t>
      </w:r>
      <w:proofErr w:type="spellStart"/>
      <w:r w:rsidRPr="001337F1">
        <w:rPr>
          <w:rFonts w:ascii="Calibri" w:hAnsi="Calibri"/>
          <w:i/>
          <w:sz w:val="22"/>
          <w:szCs w:val="22"/>
        </w:rPr>
        <w:t>MCMCglmm</w:t>
      </w:r>
      <w:proofErr w:type="spellEnd"/>
      <w:r>
        <w:rPr>
          <w:rFonts w:ascii="Calibri" w:hAnsi="Calibri"/>
          <w:sz w:val="22"/>
          <w:szCs w:val="22"/>
        </w:rPr>
        <w:t xml:space="preserve"> uses</w:t>
      </w:r>
      <w:r w:rsidRPr="00CF0B20">
        <w:rPr>
          <w:rFonts w:ascii="Calibri" w:hAnsi="Calibri"/>
          <w:sz w:val="22"/>
          <w:szCs w:val="22"/>
        </w:rPr>
        <w:t xml:space="preserve"> a Bayesian framework </w:t>
      </w:r>
      <w:r>
        <w:rPr>
          <w:rFonts w:ascii="Calibri" w:hAnsi="Calibri"/>
          <w:sz w:val="22"/>
          <w:szCs w:val="22"/>
        </w:rPr>
        <w:t xml:space="preserve">to estimate covariance matrices between </w:t>
      </w:r>
      <w:proofErr w:type="spellStart"/>
      <w:r>
        <w:rPr>
          <w:rFonts w:ascii="Calibri" w:hAnsi="Calibri"/>
          <w:sz w:val="22"/>
          <w:szCs w:val="22"/>
        </w:rPr>
        <w:t>behavioural</w:t>
      </w:r>
      <w:proofErr w:type="spellEnd"/>
      <w:r>
        <w:rPr>
          <w:rFonts w:ascii="Calibri" w:hAnsi="Calibri"/>
          <w:sz w:val="22"/>
          <w:szCs w:val="22"/>
        </w:rPr>
        <w:t xml:space="preserve"> traits at different hierarchical levels of the data. It uses</w:t>
      </w:r>
      <w:r w:rsidRPr="00CF0B20">
        <w:rPr>
          <w:rFonts w:ascii="Calibri" w:hAnsi="Calibri"/>
          <w:sz w:val="22"/>
          <w:szCs w:val="22"/>
        </w:rPr>
        <w:t xml:space="preserve"> a Markov Chain Monte Carlo </w:t>
      </w:r>
      <w:r>
        <w:rPr>
          <w:rFonts w:ascii="Calibri" w:hAnsi="Calibri"/>
          <w:sz w:val="22"/>
          <w:szCs w:val="22"/>
        </w:rPr>
        <w:t xml:space="preserve">(MCMC) </w:t>
      </w:r>
      <w:r w:rsidRPr="00CF0B20">
        <w:rPr>
          <w:rFonts w:ascii="Calibri" w:hAnsi="Calibri"/>
          <w:sz w:val="22"/>
          <w:szCs w:val="22"/>
        </w:rPr>
        <w:t>sampling approach to fit models</w:t>
      </w:r>
      <w:r>
        <w:rPr>
          <w:rFonts w:ascii="Calibri" w:hAnsi="Calibri"/>
          <w:sz w:val="22"/>
          <w:szCs w:val="22"/>
        </w:rPr>
        <w:t xml:space="preserve"> and partitions covariance matrices into between- and within-individual levels, which I could estimate given the substantial repeated measurements on the same lizard</w:t>
      </w:r>
      <w:r w:rsidRPr="00CF0B20">
        <w:rPr>
          <w:rFonts w:ascii="Calibri" w:hAnsi="Calibri"/>
          <w:sz w:val="22"/>
          <w:szCs w:val="22"/>
        </w:rPr>
        <w:t>.</w:t>
      </w:r>
      <w:r>
        <w:rPr>
          <w:rFonts w:ascii="Calibri" w:hAnsi="Calibri"/>
          <w:sz w:val="22"/>
          <w:szCs w:val="22"/>
        </w:rPr>
        <w:t xml:space="preserve"> </w:t>
      </w:r>
      <w:commentRangeStart w:id="6"/>
      <w:r>
        <w:rPr>
          <w:rFonts w:ascii="Calibri" w:hAnsi="Calibri"/>
          <w:sz w:val="22"/>
          <w:szCs w:val="22"/>
        </w:rPr>
        <w:t xml:space="preserve">The between-individual matrices showed covariation across the population while the within-individual matrices revealed the covariation between assays occurring in each individual. </w:t>
      </w:r>
      <w:commentRangeEnd w:id="6"/>
      <w:r>
        <w:rPr>
          <w:rStyle w:val="CommentReference"/>
        </w:rPr>
        <w:commentReference w:id="6"/>
      </w:r>
    </w:p>
    <w:p w14:paraId="5FEA6A18" w14:textId="77777777" w:rsidR="007D56D4" w:rsidRDefault="007D56D4" w:rsidP="007D56D4">
      <w:pPr>
        <w:spacing w:line="480" w:lineRule="auto"/>
        <w:ind w:firstLine="720"/>
        <w:rPr>
          <w:rFonts w:ascii="Calibri" w:hAnsi="Calibri"/>
          <w:sz w:val="22"/>
          <w:szCs w:val="22"/>
        </w:rPr>
      </w:pPr>
      <w:r>
        <w:rPr>
          <w:rFonts w:ascii="Calibri" w:hAnsi="Calibri"/>
          <w:sz w:val="22"/>
          <w:szCs w:val="22"/>
        </w:rPr>
        <w:t xml:space="preserve">I first ran intercept only models to partition out the covariance matrix at the between and within-individual levels not conditioning these estimates on any fixed effects. I modelled lizards in each diet treatment separately for these analyses.  From these models, I estimated the repeatability of traits by estimating the intra-class correlation coefficient (ICC) as the proportion of variance at the between individual-level divided by the total variance for a given trait (Nakagawa and </w:t>
      </w:r>
      <w:proofErr w:type="spellStart"/>
      <w:r>
        <w:rPr>
          <w:rFonts w:ascii="Calibri" w:hAnsi="Calibri"/>
          <w:sz w:val="22"/>
          <w:szCs w:val="22"/>
        </w:rPr>
        <w:t>Shieldheith</w:t>
      </w:r>
      <w:proofErr w:type="spellEnd"/>
      <w:r>
        <w:rPr>
          <w:rFonts w:ascii="Calibri" w:hAnsi="Calibri"/>
          <w:sz w:val="22"/>
          <w:szCs w:val="22"/>
        </w:rPr>
        <w:t>, 2010).  In the second set of models, I included t</w:t>
      </w:r>
      <w:r w:rsidRPr="00CF0B20">
        <w:rPr>
          <w:rFonts w:ascii="Calibri" w:hAnsi="Calibri"/>
          <w:sz w:val="22"/>
          <w:szCs w:val="22"/>
        </w:rPr>
        <w:t xml:space="preserve">he final mass of each individual </w:t>
      </w:r>
      <w:r>
        <w:rPr>
          <w:rFonts w:ascii="Calibri" w:hAnsi="Calibri"/>
          <w:sz w:val="22"/>
          <w:szCs w:val="22"/>
        </w:rPr>
        <w:t>as</w:t>
      </w:r>
      <w:r w:rsidRPr="00CF0B20">
        <w:rPr>
          <w:rFonts w:ascii="Calibri" w:hAnsi="Calibri"/>
          <w:sz w:val="22"/>
          <w:szCs w:val="22"/>
        </w:rPr>
        <w:t xml:space="preserve"> a fixed effect to account for the impact of body size </w:t>
      </w:r>
      <w:r>
        <w:rPr>
          <w:rFonts w:ascii="Calibri" w:hAnsi="Calibri"/>
          <w:sz w:val="22"/>
          <w:szCs w:val="22"/>
        </w:rPr>
        <w:t xml:space="preserve">may have </w:t>
      </w:r>
      <w:r w:rsidRPr="00CF0B20">
        <w:rPr>
          <w:rFonts w:ascii="Calibri" w:hAnsi="Calibri"/>
          <w:sz w:val="22"/>
          <w:szCs w:val="22"/>
        </w:rPr>
        <w:t xml:space="preserve">on </w:t>
      </w:r>
      <w:proofErr w:type="spellStart"/>
      <w:r w:rsidRPr="00CF0B20">
        <w:rPr>
          <w:rFonts w:ascii="Calibri" w:hAnsi="Calibri"/>
          <w:sz w:val="22"/>
          <w:szCs w:val="22"/>
        </w:rPr>
        <w:t>behaviour</w:t>
      </w:r>
      <w:proofErr w:type="spellEnd"/>
      <w:r>
        <w:rPr>
          <w:rFonts w:ascii="Calibri" w:hAnsi="Calibri"/>
          <w:sz w:val="22"/>
          <w:szCs w:val="22"/>
        </w:rPr>
        <w:t>, and as such, covariance matrices were conditioned on mass as a sensitivity analysis</w:t>
      </w:r>
      <w:r w:rsidRPr="00CF0B20">
        <w:rPr>
          <w:rFonts w:ascii="Calibri" w:hAnsi="Calibri"/>
          <w:sz w:val="22"/>
          <w:szCs w:val="22"/>
        </w:rPr>
        <w:t xml:space="preserve">.  </w:t>
      </w:r>
      <w:r>
        <w:rPr>
          <w:rFonts w:ascii="Calibri" w:hAnsi="Calibri"/>
          <w:sz w:val="22"/>
          <w:szCs w:val="22"/>
        </w:rPr>
        <w:t xml:space="preserve">To estimate </w:t>
      </w:r>
      <w:proofErr w:type="spellStart"/>
      <w:r>
        <w:rPr>
          <w:rFonts w:ascii="Calibri" w:hAnsi="Calibri"/>
          <w:sz w:val="22"/>
          <w:szCs w:val="22"/>
        </w:rPr>
        <w:t>behavioural</w:t>
      </w:r>
      <w:proofErr w:type="spellEnd"/>
      <w:r>
        <w:rPr>
          <w:rFonts w:ascii="Calibri" w:hAnsi="Calibri"/>
          <w:sz w:val="22"/>
          <w:szCs w:val="22"/>
        </w:rPr>
        <w:t xml:space="preserve"> syndromes (i.e. correlations between traits at the between-individual level), correlation matrices were estimated using the between-individual covariance matrices estimated from the above models. Covariance matrices</w:t>
      </w:r>
      <w:r w:rsidRPr="00CF0B20">
        <w:rPr>
          <w:rFonts w:ascii="Calibri" w:hAnsi="Calibri"/>
          <w:sz w:val="22"/>
          <w:szCs w:val="22"/>
        </w:rPr>
        <w:t xml:space="preserve"> were </w:t>
      </w:r>
      <w:r>
        <w:rPr>
          <w:rFonts w:ascii="Calibri" w:hAnsi="Calibri"/>
          <w:sz w:val="22"/>
          <w:szCs w:val="22"/>
        </w:rPr>
        <w:t>converted to correlation matrices</w:t>
      </w:r>
      <w:r w:rsidRPr="00CF0B20">
        <w:rPr>
          <w:rFonts w:ascii="Calibri" w:hAnsi="Calibri"/>
          <w:sz w:val="22"/>
          <w:szCs w:val="22"/>
        </w:rPr>
        <w:t xml:space="preserve"> using the </w:t>
      </w:r>
      <w:r w:rsidRPr="001337F1">
        <w:rPr>
          <w:rFonts w:ascii="Calibri" w:hAnsi="Calibri"/>
          <w:i/>
          <w:sz w:val="22"/>
          <w:szCs w:val="22"/>
        </w:rPr>
        <w:t>cov2cor</w:t>
      </w:r>
      <w:r w:rsidRPr="00CF0B20">
        <w:rPr>
          <w:rFonts w:ascii="Calibri" w:hAnsi="Calibri"/>
          <w:sz w:val="22"/>
          <w:szCs w:val="22"/>
        </w:rPr>
        <w:t xml:space="preserve"> function on the posterior modes of each model.</w:t>
      </w:r>
    </w:p>
    <w:p w14:paraId="3EF4F575" w14:textId="77777777" w:rsidR="007D56D4" w:rsidRDefault="007D56D4" w:rsidP="007D56D4">
      <w:pPr>
        <w:spacing w:line="480" w:lineRule="auto"/>
        <w:ind w:firstLine="720"/>
        <w:rPr>
          <w:rFonts w:ascii="Calibri" w:hAnsi="Calibri"/>
          <w:sz w:val="22"/>
          <w:szCs w:val="22"/>
        </w:rPr>
      </w:pPr>
      <w:r>
        <w:rPr>
          <w:rFonts w:ascii="Calibri" w:hAnsi="Calibri"/>
          <w:sz w:val="22"/>
          <w:szCs w:val="22"/>
        </w:rPr>
        <w:t xml:space="preserve">To test whether diet impacted personality or </w:t>
      </w:r>
      <w:proofErr w:type="spellStart"/>
      <w:r>
        <w:rPr>
          <w:rFonts w:ascii="Calibri" w:hAnsi="Calibri"/>
          <w:sz w:val="22"/>
          <w:szCs w:val="22"/>
        </w:rPr>
        <w:t>behavioural</w:t>
      </w:r>
      <w:proofErr w:type="spellEnd"/>
      <w:r>
        <w:rPr>
          <w:rFonts w:ascii="Calibri" w:hAnsi="Calibri"/>
          <w:sz w:val="22"/>
          <w:szCs w:val="22"/>
        </w:rPr>
        <w:t xml:space="preserve"> syndrome structure, I compared the between individual level covariance matrices generated for the low-diet treatment to the same matrices generated from the high-diet treatment using a Mantel test. I also tested whether the diet treatments differed by modelling the combined diet treatment data using a multi-response model and including ‘diet–treatment’ as a categorical input variable to test whether it impact the covariance matrices in the model significantly. I also used t-tests to compare the average </w:t>
      </w:r>
      <w:proofErr w:type="spellStart"/>
      <w:r>
        <w:rPr>
          <w:rFonts w:ascii="Calibri" w:hAnsi="Calibri"/>
          <w:sz w:val="22"/>
          <w:szCs w:val="22"/>
        </w:rPr>
        <w:t>behaviours</w:t>
      </w:r>
      <w:proofErr w:type="spellEnd"/>
      <w:r>
        <w:rPr>
          <w:rFonts w:ascii="Calibri" w:hAnsi="Calibri"/>
          <w:sz w:val="22"/>
          <w:szCs w:val="22"/>
        </w:rPr>
        <w:t xml:space="preserve"> </w:t>
      </w:r>
      <w:r>
        <w:rPr>
          <w:rFonts w:ascii="Calibri" w:hAnsi="Calibri"/>
          <w:sz w:val="22"/>
          <w:szCs w:val="22"/>
        </w:rPr>
        <w:lastRenderedPageBreak/>
        <w:t xml:space="preserve">in the two treatments. I used the 95% credible intervals generated for repeatability estimates to compare whether repeatability differed between the low and high-quality treatment groups. Credible intervals that did not overlap each other were considered significant. </w:t>
      </w:r>
    </w:p>
    <w:p w14:paraId="56796211" w14:textId="77777777" w:rsidR="007D56D4" w:rsidRPr="00CF0B20" w:rsidRDefault="007D56D4" w:rsidP="007D56D4">
      <w:pPr>
        <w:spacing w:line="480" w:lineRule="auto"/>
        <w:ind w:firstLine="720"/>
        <w:rPr>
          <w:rFonts w:ascii="Calibri" w:hAnsi="Calibri"/>
          <w:sz w:val="22"/>
          <w:szCs w:val="22"/>
        </w:rPr>
      </w:pPr>
      <w:r>
        <w:rPr>
          <w:rFonts w:ascii="Calibri" w:hAnsi="Calibri"/>
          <w:sz w:val="22"/>
          <w:szCs w:val="22"/>
        </w:rPr>
        <w:t>In all cases models were run for</w:t>
      </w:r>
      <w:r w:rsidRPr="00CF0B20">
        <w:rPr>
          <w:rFonts w:ascii="Calibri" w:hAnsi="Calibri"/>
          <w:sz w:val="22"/>
          <w:szCs w:val="22"/>
        </w:rPr>
        <w:t xml:space="preserve"> 70 000 iterations</w:t>
      </w:r>
      <w:r>
        <w:rPr>
          <w:rFonts w:ascii="Calibri" w:hAnsi="Calibri"/>
          <w:sz w:val="22"/>
          <w:szCs w:val="22"/>
        </w:rPr>
        <w:t xml:space="preserve"> with a</w:t>
      </w:r>
      <w:r w:rsidRPr="00CF0B20">
        <w:rPr>
          <w:rFonts w:ascii="Calibri" w:hAnsi="Calibri"/>
          <w:sz w:val="22"/>
          <w:szCs w:val="22"/>
        </w:rPr>
        <w:t xml:space="preserve"> burn-in </w:t>
      </w:r>
      <w:r>
        <w:rPr>
          <w:rFonts w:ascii="Calibri" w:hAnsi="Calibri"/>
          <w:sz w:val="22"/>
          <w:szCs w:val="22"/>
        </w:rPr>
        <w:t xml:space="preserve">period of </w:t>
      </w:r>
      <w:r w:rsidRPr="00CF0B20">
        <w:rPr>
          <w:rFonts w:ascii="Calibri" w:hAnsi="Calibri"/>
          <w:sz w:val="22"/>
          <w:szCs w:val="22"/>
        </w:rPr>
        <w:t>10 000 iterations, and a thinning rate of 100</w:t>
      </w:r>
      <w:r>
        <w:rPr>
          <w:rFonts w:ascii="Calibri" w:hAnsi="Calibri"/>
          <w:sz w:val="22"/>
          <w:szCs w:val="22"/>
        </w:rPr>
        <w:t xml:space="preserve">, ensuring that I had </w:t>
      </w:r>
      <w:commentRangeStart w:id="7"/>
      <w:r>
        <w:rPr>
          <w:rFonts w:ascii="Calibri" w:hAnsi="Calibri"/>
          <w:sz w:val="22"/>
          <w:szCs w:val="22"/>
        </w:rPr>
        <w:t xml:space="preserve">600 samples </w:t>
      </w:r>
      <w:commentRangeEnd w:id="7"/>
      <w:r>
        <w:rPr>
          <w:rStyle w:val="CommentReference"/>
        </w:rPr>
        <w:commentReference w:id="7"/>
      </w:r>
      <w:r>
        <w:rPr>
          <w:rFonts w:ascii="Calibri" w:hAnsi="Calibri"/>
          <w:sz w:val="22"/>
          <w:szCs w:val="22"/>
        </w:rPr>
        <w:t>from the posterior distribution</w:t>
      </w:r>
      <w:r w:rsidRPr="00CF0B20">
        <w:rPr>
          <w:rFonts w:ascii="Calibri" w:hAnsi="Calibri"/>
          <w:sz w:val="22"/>
          <w:szCs w:val="22"/>
        </w:rPr>
        <w:t>.</w:t>
      </w:r>
      <w:r>
        <w:rPr>
          <w:rFonts w:ascii="Calibri" w:hAnsi="Calibri"/>
          <w:sz w:val="22"/>
          <w:szCs w:val="22"/>
        </w:rPr>
        <w:t xml:space="preserve"> For the between and within-individual covariance matrices I used an inverse-</w:t>
      </w:r>
      <w:proofErr w:type="spellStart"/>
      <w:r>
        <w:rPr>
          <w:rFonts w:ascii="Calibri" w:hAnsi="Calibri"/>
          <w:sz w:val="22"/>
          <w:szCs w:val="22"/>
        </w:rPr>
        <w:t>Wishart</w:t>
      </w:r>
      <w:proofErr w:type="spellEnd"/>
      <w:r>
        <w:rPr>
          <w:rFonts w:ascii="Calibri" w:hAnsi="Calibri"/>
          <w:sz w:val="22"/>
          <w:szCs w:val="22"/>
        </w:rPr>
        <w:t xml:space="preserve"> priors (V=</w:t>
      </w:r>
      <w:r w:rsidRPr="00CF0B20">
        <w:rPr>
          <w:rFonts w:ascii="Calibri" w:hAnsi="Calibri"/>
          <w:sz w:val="22"/>
          <w:szCs w:val="22"/>
        </w:rPr>
        <w:t xml:space="preserve"> </w:t>
      </w:r>
      <m:oMath>
        <m:d>
          <m:dPr>
            <m:begChr m:val="["/>
            <m:endChr m:val="]"/>
            <m:ctrlPr>
              <w:rPr>
                <w:rFonts w:ascii="Cambria Math" w:hAnsi="Cambria Math"/>
                <w:i/>
                <w:sz w:val="22"/>
                <w:szCs w:val="22"/>
              </w:rPr>
            </m:ctrlPr>
          </m:dPr>
          <m:e>
            <m:m>
              <m:mPr>
                <m:mcs>
                  <m:mc>
                    <m:mcPr>
                      <m:count m:val="2"/>
                      <m:mcJc m:val="center"/>
                    </m:mcPr>
                  </m:mc>
                </m:mcs>
                <m:ctrlPr>
                  <w:rPr>
                    <w:rFonts w:ascii="Cambria Math" w:hAnsi="Cambria Math"/>
                    <w:i/>
                    <w:sz w:val="22"/>
                    <w:szCs w:val="22"/>
                  </w:rPr>
                </m:ctrlPr>
              </m:mPr>
              <m:mr>
                <m:e>
                  <m:r>
                    <w:rPr>
                      <w:rFonts w:ascii="Cambria Math" w:hAnsi="Cambria Math"/>
                      <w:sz w:val="22"/>
                      <w:szCs w:val="22"/>
                    </w:rPr>
                    <m:t>1</m:t>
                  </m:r>
                </m:e>
                <m:e>
                  <m:r>
                    <w:rPr>
                      <w:rFonts w:ascii="Cambria Math" w:hAnsi="Cambria Math"/>
                      <w:sz w:val="22"/>
                      <w:szCs w:val="22"/>
                    </w:rPr>
                    <m:t>0</m:t>
                  </m:r>
                </m:e>
              </m:mr>
              <m:mr>
                <m:e>
                  <m:r>
                    <w:rPr>
                      <w:rFonts w:ascii="Cambria Math" w:hAnsi="Cambria Math"/>
                      <w:sz w:val="22"/>
                      <w:szCs w:val="22"/>
                    </w:rPr>
                    <m:t>0</m:t>
                  </m:r>
                </m:e>
                <m:e>
                  <m:r>
                    <w:rPr>
                      <w:rFonts w:ascii="Cambria Math" w:hAnsi="Cambria Math"/>
                      <w:sz w:val="22"/>
                      <w:szCs w:val="22"/>
                    </w:rPr>
                    <m:t>1</m:t>
                  </m:r>
                </m:e>
              </m:mr>
            </m:m>
          </m:e>
        </m:d>
      </m:oMath>
      <w:r>
        <w:rPr>
          <w:rFonts w:ascii="Calibri" w:eastAsiaTheme="minorEastAsia" w:hAnsi="Calibri"/>
          <w:sz w:val="22"/>
          <w:szCs w:val="22"/>
        </w:rPr>
        <w:t xml:space="preserve">, nu = 0.01), where V is a covariance matrix where the covariance between traits was set as zero and their variance was assumed to be one. The definition of </w:t>
      </w:r>
      <w:r w:rsidRPr="001337F1">
        <w:rPr>
          <w:rFonts w:ascii="Calibri" w:eastAsiaTheme="minorEastAsia" w:hAnsi="Calibri"/>
          <w:i/>
          <w:sz w:val="22"/>
          <w:szCs w:val="22"/>
        </w:rPr>
        <w:t>nu</w:t>
      </w:r>
      <w:r>
        <w:rPr>
          <w:rFonts w:ascii="Calibri" w:hAnsi="Calibri"/>
          <w:sz w:val="22"/>
          <w:szCs w:val="22"/>
        </w:rPr>
        <w:t>, is simply the degree of belief in how likely one thinks V is the true covariance matrix. Lower values imply that the V matrix is unlikely and results in an uninformative prior. In all models, I ensured that the MCMC chains were mixing well by examining the trace plots (</w:t>
      </w:r>
      <w:proofErr w:type="spellStart"/>
      <w:r>
        <w:rPr>
          <w:rFonts w:ascii="Calibri" w:hAnsi="Calibri"/>
          <w:sz w:val="22"/>
          <w:szCs w:val="22"/>
        </w:rPr>
        <w:t>plots</w:t>
      </w:r>
      <w:proofErr w:type="spellEnd"/>
      <w:r>
        <w:rPr>
          <w:rFonts w:ascii="Calibri" w:hAnsi="Calibri"/>
          <w:sz w:val="22"/>
          <w:szCs w:val="22"/>
        </w:rPr>
        <w:t xml:space="preserve"> of the parameters over successive MCMC samples). Credible</w:t>
      </w:r>
      <w:r w:rsidRPr="00CF0B20">
        <w:rPr>
          <w:rFonts w:ascii="Calibri" w:hAnsi="Calibri"/>
          <w:sz w:val="22"/>
          <w:szCs w:val="22"/>
        </w:rPr>
        <w:t xml:space="preserve"> intervals </w:t>
      </w:r>
      <w:r>
        <w:rPr>
          <w:rFonts w:ascii="Calibri" w:hAnsi="Calibri"/>
          <w:sz w:val="22"/>
          <w:szCs w:val="22"/>
        </w:rPr>
        <w:t xml:space="preserve">(similar to confidence intervals) </w:t>
      </w:r>
      <w:r w:rsidRPr="00CF0B20">
        <w:rPr>
          <w:rFonts w:ascii="Calibri" w:hAnsi="Calibri"/>
          <w:sz w:val="22"/>
          <w:szCs w:val="22"/>
        </w:rPr>
        <w:t>are also presented in the tables and are considered significant when</w:t>
      </w:r>
      <w:r>
        <w:rPr>
          <w:rFonts w:ascii="Calibri" w:hAnsi="Calibri"/>
          <w:sz w:val="22"/>
          <w:szCs w:val="22"/>
        </w:rPr>
        <w:t xml:space="preserve"> the interval does not include zero</w:t>
      </w:r>
      <w:r w:rsidRPr="00CF0B20">
        <w:rPr>
          <w:rFonts w:ascii="Calibri" w:hAnsi="Calibri"/>
          <w:sz w:val="22"/>
          <w:szCs w:val="22"/>
        </w:rPr>
        <w:t xml:space="preserve">. </w:t>
      </w:r>
    </w:p>
    <w:p w14:paraId="09B41AD8" w14:textId="77777777" w:rsidR="007D56D4" w:rsidRDefault="007D56D4" w:rsidP="007D56D4">
      <w:pPr>
        <w:pStyle w:val="Subtitle"/>
        <w:spacing w:line="360" w:lineRule="auto"/>
        <w:outlineLvl w:val="0"/>
        <w:rPr>
          <w:rFonts w:ascii="Calibri" w:hAnsi="Calibri"/>
          <w:b/>
        </w:rPr>
      </w:pPr>
    </w:p>
    <w:p w14:paraId="5D767CD3" w14:textId="77777777" w:rsidR="007D56D4" w:rsidRPr="00CF0B20" w:rsidRDefault="007D56D4" w:rsidP="007D56D4">
      <w:pPr>
        <w:pStyle w:val="Subtitle"/>
      </w:pPr>
      <w:r w:rsidRPr="00CF0B20">
        <w:t>RESULTS</w:t>
      </w:r>
    </w:p>
    <w:p w14:paraId="259F98E0" w14:textId="77777777" w:rsidR="007D56D4" w:rsidRPr="00155FB9" w:rsidRDefault="007D56D4" w:rsidP="007D56D4">
      <w:pPr>
        <w:spacing w:line="360" w:lineRule="auto"/>
        <w:outlineLvl w:val="0"/>
        <w:rPr>
          <w:rFonts w:ascii="Calibri" w:hAnsi="Calibri"/>
          <w:b/>
          <w:i/>
          <w:sz w:val="22"/>
          <w:szCs w:val="22"/>
        </w:rPr>
      </w:pPr>
      <w:r w:rsidRPr="00155FB9">
        <w:rPr>
          <w:rFonts w:ascii="Calibri" w:hAnsi="Calibri"/>
          <w:b/>
          <w:i/>
          <w:sz w:val="22"/>
          <w:szCs w:val="22"/>
        </w:rPr>
        <w:t xml:space="preserve">Personality and </w:t>
      </w:r>
      <w:proofErr w:type="spellStart"/>
      <w:r w:rsidRPr="00155FB9">
        <w:rPr>
          <w:rFonts w:ascii="Calibri" w:hAnsi="Calibri"/>
          <w:b/>
          <w:i/>
          <w:sz w:val="22"/>
          <w:szCs w:val="22"/>
        </w:rPr>
        <w:t>behavioural</w:t>
      </w:r>
      <w:proofErr w:type="spellEnd"/>
      <w:r w:rsidRPr="00155FB9">
        <w:rPr>
          <w:rFonts w:ascii="Calibri" w:hAnsi="Calibri"/>
          <w:b/>
          <w:i/>
          <w:sz w:val="22"/>
          <w:szCs w:val="22"/>
        </w:rPr>
        <w:t xml:space="preserve"> syndromes in L. delicata</w:t>
      </w:r>
    </w:p>
    <w:p w14:paraId="76B88444" w14:textId="77777777" w:rsidR="007D56D4" w:rsidRDefault="007D56D4" w:rsidP="007D56D4">
      <w:pPr>
        <w:spacing w:line="480" w:lineRule="auto"/>
        <w:rPr>
          <w:rFonts w:ascii="Calibri" w:hAnsi="Calibri"/>
          <w:b/>
          <w:i/>
          <w:sz w:val="22"/>
          <w:szCs w:val="22"/>
        </w:rPr>
      </w:pPr>
      <w:r>
        <w:rPr>
          <w:rFonts w:ascii="Calibri" w:hAnsi="Calibri"/>
          <w:sz w:val="22"/>
          <w:szCs w:val="22"/>
        </w:rPr>
        <w:t xml:space="preserve">All </w:t>
      </w:r>
      <w:proofErr w:type="spellStart"/>
      <w:r>
        <w:rPr>
          <w:rFonts w:ascii="Calibri" w:hAnsi="Calibri"/>
          <w:sz w:val="22"/>
          <w:szCs w:val="22"/>
        </w:rPr>
        <w:t>behavioural</w:t>
      </w:r>
      <w:proofErr w:type="spellEnd"/>
      <w:r>
        <w:rPr>
          <w:rFonts w:ascii="Calibri" w:hAnsi="Calibri"/>
          <w:sz w:val="22"/>
          <w:szCs w:val="22"/>
        </w:rPr>
        <w:t xml:space="preserve"> traits measured were significantly repeatable with confidence intervals not overlapping zero in all cases (Table 1). Exploration was consistently the most repeatable in both high (ICC = 0.386, CI = 0.221, 0.547)</w:t>
      </w:r>
      <w:r>
        <w:rPr>
          <w:rFonts w:ascii="Calibri" w:hAnsi="Calibri"/>
          <w:b/>
          <w:sz w:val="22"/>
          <w:szCs w:val="22"/>
        </w:rPr>
        <w:t xml:space="preserve"> </w:t>
      </w:r>
      <w:r>
        <w:rPr>
          <w:rFonts w:ascii="Calibri" w:hAnsi="Calibri"/>
          <w:sz w:val="22"/>
          <w:szCs w:val="22"/>
        </w:rPr>
        <w:t xml:space="preserve">and low (ICC = 0.551, CI = 0.329, 0.693) diet treatments. </w:t>
      </w:r>
    </w:p>
    <w:p w14:paraId="1FB71C11" w14:textId="77777777" w:rsidR="007D56D4" w:rsidRPr="000251C0" w:rsidRDefault="007D56D4" w:rsidP="007D56D4">
      <w:pPr>
        <w:rPr>
          <w:ins w:id="8" w:author="Daniel Noble" w:date="2017-10-11T11:14:00Z"/>
          <w:rFonts w:asciiTheme="minorHAnsi" w:hAnsiTheme="minorHAnsi"/>
          <w:i/>
          <w:sz w:val="22"/>
        </w:rPr>
      </w:pPr>
    </w:p>
    <w:p w14:paraId="4EBC794A" w14:textId="77777777" w:rsidR="007D56D4" w:rsidRPr="000251C0" w:rsidRDefault="007D56D4" w:rsidP="007D56D4">
      <w:pPr>
        <w:rPr>
          <w:rFonts w:asciiTheme="minorHAnsi" w:hAnsiTheme="minorHAnsi"/>
          <w:i/>
          <w:sz w:val="22"/>
        </w:rPr>
      </w:pPr>
      <w:r w:rsidRPr="000251C0">
        <w:rPr>
          <w:rFonts w:asciiTheme="minorHAnsi" w:hAnsiTheme="minorHAnsi"/>
          <w:b/>
          <w:i/>
          <w:sz w:val="22"/>
        </w:rPr>
        <w:t>Table 1</w:t>
      </w:r>
      <w:r w:rsidRPr="000251C0">
        <w:rPr>
          <w:rFonts w:asciiTheme="minorHAnsi" w:hAnsiTheme="minorHAnsi"/>
          <w:i/>
          <w:sz w:val="22"/>
        </w:rPr>
        <w:t xml:space="preserve"> – Repeatability (intra-class correlation – ICC) </w:t>
      </w:r>
      <w:proofErr w:type="spellStart"/>
      <w:r w:rsidRPr="000251C0">
        <w:rPr>
          <w:rFonts w:asciiTheme="minorHAnsi" w:hAnsiTheme="minorHAnsi"/>
          <w:i/>
          <w:sz w:val="22"/>
        </w:rPr>
        <w:t>behavioural</w:t>
      </w:r>
      <w:proofErr w:type="spellEnd"/>
      <w:r w:rsidRPr="000251C0">
        <w:rPr>
          <w:rFonts w:asciiTheme="minorHAnsi" w:hAnsiTheme="minorHAnsi"/>
          <w:i/>
          <w:sz w:val="22"/>
        </w:rPr>
        <w:t xml:space="preserve"> trait for both high and low treatment groups along with confidence intervals presented in brackets. All repeatability estimates are significant. </w:t>
      </w:r>
    </w:p>
    <w:tbl>
      <w:tblPr>
        <w:tblW w:w="8921" w:type="dxa"/>
        <w:tblLook w:val="04A0" w:firstRow="1" w:lastRow="0" w:firstColumn="1" w:lastColumn="0" w:noHBand="0" w:noVBand="1"/>
      </w:tblPr>
      <w:tblGrid>
        <w:gridCol w:w="623"/>
        <w:gridCol w:w="2074"/>
        <w:gridCol w:w="2019"/>
        <w:gridCol w:w="2078"/>
        <w:gridCol w:w="2127"/>
      </w:tblGrid>
      <w:tr w:rsidR="007D56D4" w:rsidRPr="00661246" w14:paraId="7637B788" w14:textId="77777777" w:rsidTr="00117700">
        <w:trPr>
          <w:trHeight w:val="316"/>
        </w:trPr>
        <w:tc>
          <w:tcPr>
            <w:tcW w:w="623"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2F85DFCE"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w:t>
            </w:r>
          </w:p>
        </w:tc>
        <w:tc>
          <w:tcPr>
            <w:tcW w:w="2074" w:type="dxa"/>
            <w:tcBorders>
              <w:top w:val="single" w:sz="8" w:space="0" w:color="auto"/>
              <w:left w:val="nil"/>
              <w:bottom w:val="single" w:sz="8" w:space="0" w:color="auto"/>
              <w:right w:val="single" w:sz="8" w:space="0" w:color="auto"/>
            </w:tcBorders>
            <w:shd w:val="clear" w:color="auto" w:fill="auto"/>
            <w:vAlign w:val="center"/>
            <w:hideMark/>
          </w:tcPr>
          <w:p w14:paraId="3DE7A619"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Exploration</w:t>
            </w:r>
          </w:p>
        </w:tc>
        <w:tc>
          <w:tcPr>
            <w:tcW w:w="2019" w:type="dxa"/>
            <w:tcBorders>
              <w:top w:val="single" w:sz="8" w:space="0" w:color="auto"/>
              <w:left w:val="nil"/>
              <w:bottom w:val="single" w:sz="8" w:space="0" w:color="auto"/>
              <w:right w:val="single" w:sz="8" w:space="0" w:color="auto"/>
            </w:tcBorders>
            <w:shd w:val="clear" w:color="auto" w:fill="auto"/>
            <w:vAlign w:val="center"/>
            <w:hideMark/>
          </w:tcPr>
          <w:p w14:paraId="7ADBD2C3"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Novel (Latency)</w:t>
            </w:r>
          </w:p>
        </w:tc>
        <w:tc>
          <w:tcPr>
            <w:tcW w:w="2078" w:type="dxa"/>
            <w:tcBorders>
              <w:top w:val="single" w:sz="8" w:space="0" w:color="auto"/>
              <w:left w:val="nil"/>
              <w:bottom w:val="single" w:sz="8" w:space="0" w:color="auto"/>
              <w:right w:val="single" w:sz="8" w:space="0" w:color="auto"/>
            </w:tcBorders>
            <w:shd w:val="clear" w:color="auto" w:fill="auto"/>
            <w:vAlign w:val="center"/>
            <w:hideMark/>
          </w:tcPr>
          <w:p w14:paraId="5E318032"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Novel Duration</w:t>
            </w:r>
          </w:p>
        </w:tc>
        <w:tc>
          <w:tcPr>
            <w:tcW w:w="2127" w:type="dxa"/>
            <w:tcBorders>
              <w:top w:val="single" w:sz="8" w:space="0" w:color="auto"/>
              <w:left w:val="nil"/>
              <w:bottom w:val="single" w:sz="8" w:space="0" w:color="auto"/>
              <w:right w:val="single" w:sz="8" w:space="0" w:color="auto"/>
            </w:tcBorders>
            <w:shd w:val="clear" w:color="auto" w:fill="auto"/>
            <w:vAlign w:val="center"/>
            <w:hideMark/>
          </w:tcPr>
          <w:p w14:paraId="2C0FD3A9"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Social</w:t>
            </w:r>
          </w:p>
        </w:tc>
      </w:tr>
      <w:tr w:rsidR="007D56D4" w:rsidRPr="00661246" w14:paraId="0978DE52" w14:textId="77777777" w:rsidTr="00117700">
        <w:trPr>
          <w:trHeight w:val="325"/>
        </w:trPr>
        <w:tc>
          <w:tcPr>
            <w:tcW w:w="623" w:type="dxa"/>
            <w:tcBorders>
              <w:top w:val="nil"/>
              <w:left w:val="single" w:sz="8" w:space="0" w:color="auto"/>
              <w:bottom w:val="single" w:sz="8" w:space="0" w:color="auto"/>
              <w:right w:val="single" w:sz="8" w:space="0" w:color="auto"/>
            </w:tcBorders>
            <w:shd w:val="clear" w:color="auto" w:fill="auto"/>
            <w:vAlign w:val="center"/>
            <w:hideMark/>
          </w:tcPr>
          <w:p w14:paraId="5288E500"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High</w:t>
            </w:r>
          </w:p>
        </w:tc>
        <w:tc>
          <w:tcPr>
            <w:tcW w:w="2074" w:type="dxa"/>
            <w:tcBorders>
              <w:top w:val="nil"/>
              <w:left w:val="nil"/>
              <w:bottom w:val="single" w:sz="8" w:space="0" w:color="auto"/>
              <w:right w:val="single" w:sz="8" w:space="0" w:color="auto"/>
            </w:tcBorders>
            <w:shd w:val="clear" w:color="auto" w:fill="auto"/>
            <w:vAlign w:val="center"/>
            <w:hideMark/>
          </w:tcPr>
          <w:p w14:paraId="68C60FEF"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0.386 (0.221, 0.547)</w:t>
            </w:r>
          </w:p>
        </w:tc>
        <w:tc>
          <w:tcPr>
            <w:tcW w:w="2019" w:type="dxa"/>
            <w:tcBorders>
              <w:top w:val="nil"/>
              <w:left w:val="nil"/>
              <w:bottom w:val="single" w:sz="8" w:space="0" w:color="auto"/>
              <w:right w:val="single" w:sz="8" w:space="0" w:color="auto"/>
            </w:tcBorders>
            <w:shd w:val="clear" w:color="auto" w:fill="auto"/>
            <w:vAlign w:val="center"/>
            <w:hideMark/>
          </w:tcPr>
          <w:p w14:paraId="115E22FC"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0.288 (</w:t>
            </w:r>
            <w:r w:rsidRPr="00661246">
              <w:rPr>
                <w:rFonts w:ascii="Calibri" w:hAnsi="Calibri"/>
                <w:sz w:val="22"/>
                <w:szCs w:val="22"/>
              </w:rPr>
              <w:t>0.165, 0.485)</w:t>
            </w:r>
          </w:p>
        </w:tc>
        <w:tc>
          <w:tcPr>
            <w:tcW w:w="2078" w:type="dxa"/>
            <w:tcBorders>
              <w:top w:val="nil"/>
              <w:left w:val="nil"/>
              <w:bottom w:val="single" w:sz="8" w:space="0" w:color="auto"/>
              <w:right w:val="single" w:sz="8" w:space="0" w:color="auto"/>
            </w:tcBorders>
            <w:shd w:val="clear" w:color="auto" w:fill="auto"/>
            <w:vAlign w:val="center"/>
            <w:hideMark/>
          </w:tcPr>
          <w:p w14:paraId="6370EB3F"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0.246 (0.090, 0.386)</w:t>
            </w:r>
          </w:p>
        </w:tc>
        <w:tc>
          <w:tcPr>
            <w:tcW w:w="2127" w:type="dxa"/>
            <w:tcBorders>
              <w:top w:val="nil"/>
              <w:left w:val="nil"/>
              <w:bottom w:val="single" w:sz="8" w:space="0" w:color="auto"/>
              <w:right w:val="single" w:sz="8" w:space="0" w:color="auto"/>
            </w:tcBorders>
            <w:shd w:val="clear" w:color="auto" w:fill="auto"/>
            <w:vAlign w:val="center"/>
            <w:hideMark/>
          </w:tcPr>
          <w:p w14:paraId="7DFDB796"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0.349 (0.178, 0.524)</w:t>
            </w:r>
          </w:p>
        </w:tc>
      </w:tr>
      <w:tr w:rsidR="007D56D4" w:rsidRPr="00661246" w14:paraId="19B8C3A5" w14:textId="77777777" w:rsidTr="00117700">
        <w:trPr>
          <w:trHeight w:val="325"/>
        </w:trPr>
        <w:tc>
          <w:tcPr>
            <w:tcW w:w="623" w:type="dxa"/>
            <w:tcBorders>
              <w:top w:val="nil"/>
              <w:left w:val="single" w:sz="8" w:space="0" w:color="auto"/>
              <w:bottom w:val="single" w:sz="8" w:space="0" w:color="auto"/>
              <w:right w:val="single" w:sz="8" w:space="0" w:color="auto"/>
            </w:tcBorders>
            <w:shd w:val="clear" w:color="auto" w:fill="auto"/>
            <w:vAlign w:val="center"/>
            <w:hideMark/>
          </w:tcPr>
          <w:p w14:paraId="7CF5A7C2"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Low</w:t>
            </w:r>
          </w:p>
        </w:tc>
        <w:tc>
          <w:tcPr>
            <w:tcW w:w="2074" w:type="dxa"/>
            <w:tcBorders>
              <w:top w:val="nil"/>
              <w:left w:val="nil"/>
              <w:bottom w:val="single" w:sz="8" w:space="0" w:color="auto"/>
              <w:right w:val="single" w:sz="8" w:space="0" w:color="auto"/>
            </w:tcBorders>
            <w:shd w:val="clear" w:color="auto" w:fill="auto"/>
            <w:vAlign w:val="center"/>
            <w:hideMark/>
          </w:tcPr>
          <w:p w14:paraId="7731B19D" w14:textId="77777777" w:rsidR="007D56D4" w:rsidRPr="00661246" w:rsidRDefault="007D56D4" w:rsidP="00117700">
            <w:pPr>
              <w:spacing w:line="360" w:lineRule="auto"/>
              <w:rPr>
                <w:rFonts w:ascii="Calibri" w:eastAsia="Times New Roman" w:hAnsi="Calibri"/>
                <w:b/>
                <w:color w:val="000000"/>
                <w:sz w:val="22"/>
                <w:szCs w:val="22"/>
              </w:rPr>
            </w:pPr>
            <w:r w:rsidRPr="00661246">
              <w:rPr>
                <w:rFonts w:ascii="Calibri" w:eastAsia="Times New Roman" w:hAnsi="Calibri"/>
                <w:color w:val="000000"/>
                <w:sz w:val="22"/>
                <w:szCs w:val="22"/>
              </w:rPr>
              <w:t>0.551 (0.329, 0.693)</w:t>
            </w:r>
          </w:p>
        </w:tc>
        <w:tc>
          <w:tcPr>
            <w:tcW w:w="2019" w:type="dxa"/>
            <w:tcBorders>
              <w:top w:val="nil"/>
              <w:left w:val="nil"/>
              <w:bottom w:val="single" w:sz="8" w:space="0" w:color="auto"/>
              <w:right w:val="single" w:sz="8" w:space="0" w:color="auto"/>
            </w:tcBorders>
            <w:shd w:val="clear" w:color="auto" w:fill="auto"/>
            <w:vAlign w:val="center"/>
            <w:hideMark/>
          </w:tcPr>
          <w:p w14:paraId="4877C2DB"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0.208 (0.096, 0.396)</w:t>
            </w:r>
          </w:p>
        </w:tc>
        <w:tc>
          <w:tcPr>
            <w:tcW w:w="2078" w:type="dxa"/>
            <w:tcBorders>
              <w:top w:val="nil"/>
              <w:left w:val="nil"/>
              <w:bottom w:val="single" w:sz="8" w:space="0" w:color="auto"/>
              <w:right w:val="single" w:sz="8" w:space="0" w:color="auto"/>
            </w:tcBorders>
            <w:shd w:val="clear" w:color="auto" w:fill="auto"/>
            <w:vAlign w:val="center"/>
            <w:hideMark/>
          </w:tcPr>
          <w:p w14:paraId="357B17E9"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0.264 (0.128, 0.465)</w:t>
            </w:r>
          </w:p>
        </w:tc>
        <w:tc>
          <w:tcPr>
            <w:tcW w:w="2127" w:type="dxa"/>
            <w:tcBorders>
              <w:top w:val="nil"/>
              <w:left w:val="nil"/>
              <w:bottom w:val="single" w:sz="8" w:space="0" w:color="auto"/>
              <w:right w:val="single" w:sz="8" w:space="0" w:color="auto"/>
            </w:tcBorders>
            <w:shd w:val="clear" w:color="auto" w:fill="auto"/>
            <w:vAlign w:val="center"/>
            <w:hideMark/>
          </w:tcPr>
          <w:p w14:paraId="4E512301"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0.362 (0.183, 0.601)</w:t>
            </w:r>
          </w:p>
        </w:tc>
      </w:tr>
    </w:tbl>
    <w:p w14:paraId="60364218" w14:textId="77777777" w:rsidR="007D56D4" w:rsidRPr="00491527" w:rsidRDefault="007D56D4" w:rsidP="007D56D4">
      <w:pPr>
        <w:rPr>
          <w:rFonts w:asciiTheme="minorHAnsi" w:hAnsiTheme="minorHAnsi"/>
          <w:i/>
          <w:sz w:val="15"/>
        </w:rPr>
      </w:pPr>
    </w:p>
    <w:p w14:paraId="1C92728E" w14:textId="77777777" w:rsidR="007D56D4" w:rsidRDefault="007D56D4" w:rsidP="007D56D4">
      <w:pPr>
        <w:spacing w:line="360" w:lineRule="auto"/>
        <w:rPr>
          <w:rFonts w:ascii="Calibri" w:hAnsi="Calibri"/>
          <w:sz w:val="22"/>
          <w:szCs w:val="22"/>
        </w:rPr>
      </w:pPr>
    </w:p>
    <w:p w14:paraId="39417147" w14:textId="77777777" w:rsidR="007D56D4" w:rsidRDefault="007D56D4" w:rsidP="007D56D4">
      <w:pPr>
        <w:spacing w:line="480" w:lineRule="auto"/>
        <w:ind w:firstLine="720"/>
        <w:rPr>
          <w:rFonts w:ascii="Calibri" w:hAnsi="Calibri"/>
          <w:sz w:val="22"/>
          <w:szCs w:val="22"/>
        </w:rPr>
      </w:pPr>
      <w:r>
        <w:rPr>
          <w:rFonts w:ascii="Calibri" w:hAnsi="Calibri"/>
          <w:sz w:val="22"/>
          <w:szCs w:val="22"/>
        </w:rPr>
        <w:t xml:space="preserve">Between-individual correlation matrices provide strong evidence that </w:t>
      </w:r>
      <w:proofErr w:type="spellStart"/>
      <w:r>
        <w:rPr>
          <w:rFonts w:ascii="Calibri" w:hAnsi="Calibri"/>
          <w:sz w:val="22"/>
          <w:szCs w:val="22"/>
        </w:rPr>
        <w:t>behavioural</w:t>
      </w:r>
      <w:proofErr w:type="spellEnd"/>
      <w:r>
        <w:rPr>
          <w:rFonts w:ascii="Calibri" w:hAnsi="Calibri"/>
          <w:sz w:val="22"/>
          <w:szCs w:val="22"/>
        </w:rPr>
        <w:t xml:space="preserve"> traits formed a </w:t>
      </w:r>
      <w:proofErr w:type="spellStart"/>
      <w:r>
        <w:rPr>
          <w:rFonts w:ascii="Calibri" w:hAnsi="Calibri"/>
          <w:sz w:val="22"/>
          <w:szCs w:val="22"/>
        </w:rPr>
        <w:t>behavioural</w:t>
      </w:r>
      <w:proofErr w:type="spellEnd"/>
      <w:r>
        <w:rPr>
          <w:rFonts w:ascii="Calibri" w:hAnsi="Calibri"/>
          <w:sz w:val="22"/>
          <w:szCs w:val="22"/>
        </w:rPr>
        <w:t xml:space="preserve"> syndrome (Tables 2 &amp; 3). Total distance moved (exploration) and the latency </w:t>
      </w:r>
      <w:r>
        <w:rPr>
          <w:rFonts w:ascii="Calibri" w:hAnsi="Calibri"/>
          <w:sz w:val="22"/>
          <w:szCs w:val="22"/>
        </w:rPr>
        <w:lastRenderedPageBreak/>
        <w:t xml:space="preserve">to approach a novel food item exhibited a significant negative correlation in both treatment groups (high = -0.992, CI = -0.991, -0.541; low = -0.948, CI = -0.998, -0.788). More active individuals were more likely to explore and interact with novel food items (Figure 1a). Sociality and novel latency also had strong negative correlations (high = -0.804, CI = -0.994, -0.563; low = -0.985, CI = -0.994, -0.575) implying that more social individuals were also more likely to quickly interact with the novel item (Figure 1b). Distance moved and time spent in novel zone were positively correlated (high = 0.303, CI = 0.152, 0.893; low = 0.697, CI = 0.314, .920) with more exploratory individuals also spending more time in the novel zone (Figure 1c). Novel duration also had a much stronger positive correlation with sociality (Figure d) in both treatment groups (high = 0.773, CI = 0.515, 0.992; low = 0.950, CI = 0.854, 0.997). More social individuals were also more likely to explore (Figure 1e) more with significant positive correlations existing between sociality and distance moved (high = 0.454, CI = 0.239, 0.822; low = 0.581, CI = 0.307, 0.896).  </w:t>
      </w:r>
    </w:p>
    <w:p w14:paraId="1EA37368" w14:textId="77777777" w:rsidR="007D56D4" w:rsidRDefault="007D56D4" w:rsidP="007D56D4">
      <w:pPr>
        <w:spacing w:line="360" w:lineRule="auto"/>
        <w:ind w:firstLine="720"/>
        <w:rPr>
          <w:rFonts w:ascii="Calibri" w:hAnsi="Calibri"/>
          <w:sz w:val="22"/>
          <w:szCs w:val="22"/>
        </w:rPr>
      </w:pPr>
    </w:p>
    <w:p w14:paraId="7F8F229C" w14:textId="77777777" w:rsidR="007D56D4" w:rsidRPr="00004405" w:rsidRDefault="007D56D4" w:rsidP="007D56D4">
      <w:pPr>
        <w:rPr>
          <w:rFonts w:ascii="Calibri" w:hAnsi="Calibri"/>
          <w:i/>
          <w:sz w:val="22"/>
        </w:rPr>
      </w:pPr>
      <w:r w:rsidRPr="00004405">
        <w:rPr>
          <w:rFonts w:ascii="Calibri" w:hAnsi="Calibri"/>
          <w:b/>
          <w:i/>
          <w:sz w:val="22"/>
        </w:rPr>
        <w:t>Table 2</w:t>
      </w:r>
      <w:r w:rsidRPr="00004405">
        <w:rPr>
          <w:rFonts w:ascii="Calibri" w:hAnsi="Calibri"/>
          <w:i/>
          <w:sz w:val="22"/>
        </w:rPr>
        <w:t xml:space="preserve"> – </w:t>
      </w:r>
      <w:r w:rsidRPr="00004405">
        <w:rPr>
          <w:rFonts w:ascii="Calibri" w:hAnsi="Calibri"/>
          <w:sz w:val="22"/>
        </w:rPr>
        <w:t xml:space="preserve">Correlations (bottom left shaded area), variance (diagonal) and covariance (non-shaded area above diagonal) at the between individual level between </w:t>
      </w:r>
      <w:proofErr w:type="spellStart"/>
      <w:r w:rsidRPr="00004405">
        <w:rPr>
          <w:rFonts w:ascii="Calibri" w:hAnsi="Calibri"/>
          <w:sz w:val="22"/>
        </w:rPr>
        <w:t>behaviours</w:t>
      </w:r>
      <w:proofErr w:type="spellEnd"/>
      <w:r w:rsidRPr="00004405">
        <w:rPr>
          <w:rFonts w:ascii="Calibri" w:hAnsi="Calibri"/>
          <w:sz w:val="22"/>
        </w:rPr>
        <w:t xml:space="preserve"> quantified on animals from the high-quality Diet treatment group with confidence intervals for each value presented in brackets. All values are significant. </w:t>
      </w:r>
    </w:p>
    <w:tbl>
      <w:tblPr>
        <w:tblStyle w:val="TableGrid"/>
        <w:tblW w:w="0" w:type="auto"/>
        <w:tblLook w:val="04A0" w:firstRow="1" w:lastRow="0" w:firstColumn="1" w:lastColumn="0" w:noHBand="0" w:noVBand="1"/>
      </w:tblPr>
      <w:tblGrid>
        <w:gridCol w:w="1169"/>
        <w:gridCol w:w="1695"/>
        <w:gridCol w:w="2234"/>
        <w:gridCol w:w="1749"/>
        <w:gridCol w:w="2079"/>
      </w:tblGrid>
      <w:tr w:rsidR="007D56D4" w:rsidRPr="00661246" w14:paraId="39C7FBE7" w14:textId="77777777" w:rsidTr="00117700">
        <w:tc>
          <w:tcPr>
            <w:tcW w:w="1169" w:type="dxa"/>
          </w:tcPr>
          <w:p w14:paraId="312FC5F7" w14:textId="77777777" w:rsidR="007D56D4" w:rsidRPr="00661246" w:rsidRDefault="007D56D4" w:rsidP="00117700">
            <w:pPr>
              <w:spacing w:line="360" w:lineRule="auto"/>
              <w:rPr>
                <w:rFonts w:ascii="Abadi MT Condensed Light" w:hAnsi="Abadi MT Condensed Light"/>
                <w:sz w:val="22"/>
                <w:szCs w:val="22"/>
              </w:rPr>
            </w:pPr>
          </w:p>
        </w:tc>
        <w:tc>
          <w:tcPr>
            <w:tcW w:w="1695" w:type="dxa"/>
          </w:tcPr>
          <w:p w14:paraId="10CA61FC"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2234" w:type="dxa"/>
          </w:tcPr>
          <w:p w14:paraId="3F1DBE70"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749" w:type="dxa"/>
          </w:tcPr>
          <w:p w14:paraId="731FA9DF"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2079" w:type="dxa"/>
          </w:tcPr>
          <w:p w14:paraId="20C4D264"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r>
      <w:tr w:rsidR="007D56D4" w:rsidRPr="00661246" w14:paraId="682AE6E4" w14:textId="77777777" w:rsidTr="00117700">
        <w:tc>
          <w:tcPr>
            <w:tcW w:w="1169" w:type="dxa"/>
          </w:tcPr>
          <w:p w14:paraId="4817A1E3"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1695" w:type="dxa"/>
            <w:shd w:val="clear" w:color="auto" w:fill="D0CECE" w:themeFill="background2" w:themeFillShade="E6"/>
          </w:tcPr>
          <w:p w14:paraId="4DAA5A8E"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0.279 (0.131, 0.559)</w:t>
            </w:r>
          </w:p>
        </w:tc>
        <w:tc>
          <w:tcPr>
            <w:tcW w:w="2234" w:type="dxa"/>
          </w:tcPr>
          <w:p w14:paraId="1B60D24E"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hAnsi="Calibri"/>
                <w:sz w:val="22"/>
                <w:szCs w:val="22"/>
              </w:rPr>
              <w:t>-71.693 (</w:t>
            </w:r>
            <w:r w:rsidRPr="00661246">
              <w:rPr>
                <w:rFonts w:ascii="Calibri" w:eastAsia="Times New Roman" w:hAnsi="Calibri"/>
                <w:color w:val="000000"/>
                <w:sz w:val="22"/>
                <w:szCs w:val="22"/>
              </w:rPr>
              <w:t xml:space="preserve">-137.282, </w:t>
            </w:r>
          </w:p>
          <w:p w14:paraId="6C70B035" w14:textId="77777777" w:rsidR="007D56D4" w:rsidRPr="00661246" w:rsidRDefault="007D56D4" w:rsidP="00117700">
            <w:pPr>
              <w:spacing w:line="360" w:lineRule="auto"/>
              <w:rPr>
                <w:rFonts w:ascii="Calibri" w:hAnsi="Calibri"/>
                <w:sz w:val="22"/>
                <w:szCs w:val="22"/>
              </w:rPr>
            </w:pPr>
            <w:r w:rsidRPr="00661246">
              <w:rPr>
                <w:rFonts w:ascii="Calibri" w:hAnsi="Calibri"/>
                <w:sz w:val="22"/>
                <w:szCs w:val="22"/>
              </w:rPr>
              <w:t>-24.375)</w:t>
            </w:r>
          </w:p>
        </w:tc>
        <w:tc>
          <w:tcPr>
            <w:tcW w:w="1749" w:type="dxa"/>
          </w:tcPr>
          <w:p w14:paraId="3A24D219"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0.088 (0.003, 0.366)</w:t>
            </w:r>
          </w:p>
        </w:tc>
        <w:tc>
          <w:tcPr>
            <w:tcW w:w="2079" w:type="dxa"/>
          </w:tcPr>
          <w:p w14:paraId="319CD1D7"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0.181 (0.066, 0.467)</w:t>
            </w:r>
          </w:p>
        </w:tc>
      </w:tr>
      <w:tr w:rsidR="007D56D4" w:rsidRPr="00661246" w14:paraId="467BF0F1" w14:textId="77777777" w:rsidTr="00117700">
        <w:trPr>
          <w:trHeight w:val="563"/>
        </w:trPr>
        <w:tc>
          <w:tcPr>
            <w:tcW w:w="1169" w:type="dxa"/>
          </w:tcPr>
          <w:p w14:paraId="50E8A519"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695" w:type="dxa"/>
            <w:shd w:val="clear" w:color="auto" w:fill="E7E6E6" w:themeFill="background2"/>
          </w:tcPr>
          <w:p w14:paraId="08129BFC"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-0.922 (-0.991, -0.541)</w:t>
            </w:r>
          </w:p>
        </w:tc>
        <w:tc>
          <w:tcPr>
            <w:tcW w:w="2234" w:type="dxa"/>
            <w:shd w:val="clear" w:color="auto" w:fill="D0CECE" w:themeFill="background2" w:themeFillShade="E6"/>
          </w:tcPr>
          <w:p w14:paraId="4CF6B53D" w14:textId="77777777" w:rsidR="007D56D4" w:rsidRPr="00661246" w:rsidRDefault="007D56D4" w:rsidP="00117700">
            <w:pPr>
              <w:spacing w:line="360" w:lineRule="auto"/>
              <w:rPr>
                <w:rFonts w:ascii="Calibri" w:eastAsia="Times New Roman" w:hAnsi="Calibri"/>
                <w:color w:val="000000"/>
                <w:sz w:val="22"/>
                <w:szCs w:val="22"/>
              </w:rPr>
            </w:pPr>
            <w:r>
              <w:rPr>
                <w:rFonts w:ascii="Calibri" w:eastAsia="Times New Roman" w:hAnsi="Calibri"/>
                <w:color w:val="000000"/>
                <w:sz w:val="22"/>
                <w:szCs w:val="22"/>
              </w:rPr>
              <w:t xml:space="preserve"> 21670.07165 (11245.29,</w:t>
            </w:r>
            <w:r w:rsidRPr="00661246">
              <w:rPr>
                <w:rFonts w:ascii="Calibri" w:eastAsia="Times New Roman" w:hAnsi="Calibri"/>
                <w:color w:val="000000"/>
                <w:sz w:val="22"/>
                <w:szCs w:val="22"/>
              </w:rPr>
              <w:t>51247.953)</w:t>
            </w:r>
          </w:p>
        </w:tc>
        <w:tc>
          <w:tcPr>
            <w:tcW w:w="1749" w:type="dxa"/>
          </w:tcPr>
          <w:p w14:paraId="2F93C2D2" w14:textId="77777777" w:rsidR="007D56D4" w:rsidRPr="00661246" w:rsidRDefault="007D56D4" w:rsidP="00117700">
            <w:pPr>
              <w:spacing w:line="360" w:lineRule="auto"/>
              <w:rPr>
                <w:rFonts w:ascii="Calibri" w:hAnsi="Calibri"/>
                <w:sz w:val="22"/>
                <w:szCs w:val="22"/>
              </w:rPr>
            </w:pPr>
            <w:r w:rsidRPr="00661246">
              <w:rPr>
                <w:rFonts w:ascii="Calibri" w:hAnsi="Calibri"/>
                <w:sz w:val="22"/>
                <w:szCs w:val="22"/>
              </w:rPr>
              <w:t>-</w:t>
            </w:r>
          </w:p>
        </w:tc>
        <w:tc>
          <w:tcPr>
            <w:tcW w:w="2079" w:type="dxa"/>
          </w:tcPr>
          <w:p w14:paraId="52A5CE13"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-76.332 (-162.785, </w:t>
            </w:r>
          </w:p>
          <w:p w14:paraId="3DDF9C4C"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-27.117)</w:t>
            </w:r>
          </w:p>
        </w:tc>
      </w:tr>
      <w:tr w:rsidR="007D56D4" w:rsidRPr="00661246" w14:paraId="3C7453EC" w14:textId="77777777" w:rsidTr="00117700">
        <w:tc>
          <w:tcPr>
            <w:tcW w:w="1169" w:type="dxa"/>
          </w:tcPr>
          <w:p w14:paraId="1BD72585"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1695" w:type="dxa"/>
            <w:shd w:val="clear" w:color="auto" w:fill="E7E6E6" w:themeFill="background2"/>
          </w:tcPr>
          <w:p w14:paraId="27C71C3C"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0.303 (0.152, 0.893)</w:t>
            </w:r>
          </w:p>
        </w:tc>
        <w:tc>
          <w:tcPr>
            <w:tcW w:w="2234" w:type="dxa"/>
            <w:shd w:val="clear" w:color="auto" w:fill="E7E6E6" w:themeFill="background2"/>
          </w:tcPr>
          <w:p w14:paraId="1C92F720" w14:textId="77777777" w:rsidR="007D56D4" w:rsidRPr="00661246" w:rsidRDefault="007D56D4" w:rsidP="00117700">
            <w:pPr>
              <w:spacing w:line="360" w:lineRule="auto"/>
              <w:rPr>
                <w:rFonts w:ascii="Calibri" w:hAnsi="Calibri"/>
                <w:sz w:val="22"/>
                <w:szCs w:val="22"/>
              </w:rPr>
            </w:pPr>
            <w:r w:rsidRPr="00661246">
              <w:rPr>
                <w:rFonts w:ascii="Calibri" w:hAnsi="Calibri"/>
                <w:sz w:val="22"/>
                <w:szCs w:val="22"/>
              </w:rPr>
              <w:t>-</w:t>
            </w:r>
          </w:p>
        </w:tc>
        <w:tc>
          <w:tcPr>
            <w:tcW w:w="1749" w:type="dxa"/>
            <w:shd w:val="clear" w:color="auto" w:fill="D0CECE" w:themeFill="background2" w:themeFillShade="E6"/>
          </w:tcPr>
          <w:p w14:paraId="4D1F4B7C"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 0.268 (0.100, 0.499) </w:t>
            </w:r>
          </w:p>
        </w:tc>
        <w:tc>
          <w:tcPr>
            <w:tcW w:w="2079" w:type="dxa"/>
          </w:tcPr>
          <w:p w14:paraId="449FAB1D"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0.269 (0.095, 0.503)</w:t>
            </w:r>
          </w:p>
        </w:tc>
      </w:tr>
      <w:tr w:rsidR="007D56D4" w:rsidRPr="00661246" w14:paraId="34EE7FE0" w14:textId="77777777" w:rsidTr="00117700">
        <w:trPr>
          <w:trHeight w:val="269"/>
        </w:trPr>
        <w:tc>
          <w:tcPr>
            <w:tcW w:w="1169" w:type="dxa"/>
          </w:tcPr>
          <w:p w14:paraId="55C45D26"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c>
          <w:tcPr>
            <w:tcW w:w="1695" w:type="dxa"/>
            <w:shd w:val="clear" w:color="auto" w:fill="E7E6E6" w:themeFill="background2"/>
          </w:tcPr>
          <w:p w14:paraId="69366187"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0.454 (0.239, 0.822)</w:t>
            </w:r>
          </w:p>
        </w:tc>
        <w:tc>
          <w:tcPr>
            <w:tcW w:w="2234" w:type="dxa"/>
            <w:shd w:val="clear" w:color="auto" w:fill="E7E6E6" w:themeFill="background2"/>
          </w:tcPr>
          <w:p w14:paraId="6648795E"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-0.804 (-0.994, -0.563)</w:t>
            </w:r>
          </w:p>
        </w:tc>
        <w:tc>
          <w:tcPr>
            <w:tcW w:w="1749" w:type="dxa"/>
            <w:shd w:val="clear" w:color="auto" w:fill="E7E6E6" w:themeFill="background2"/>
          </w:tcPr>
          <w:p w14:paraId="0564F89F"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0.773 (0.515, 0.992)</w:t>
            </w:r>
          </w:p>
        </w:tc>
        <w:tc>
          <w:tcPr>
            <w:tcW w:w="2079" w:type="dxa"/>
            <w:shd w:val="clear" w:color="auto" w:fill="D0CECE" w:themeFill="background2" w:themeFillShade="E6"/>
          </w:tcPr>
          <w:p w14:paraId="0DA2ADB4"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 0.416 (0.198, 0.830)</w:t>
            </w:r>
          </w:p>
        </w:tc>
      </w:tr>
    </w:tbl>
    <w:p w14:paraId="3CAC71AB" w14:textId="77777777" w:rsidR="007D56D4" w:rsidRPr="00397456" w:rsidRDefault="007D56D4" w:rsidP="007D56D4">
      <w:pPr>
        <w:rPr>
          <w:rFonts w:ascii="Calibri" w:hAnsi="Calibri"/>
          <w:i/>
          <w:sz w:val="16"/>
          <w:szCs w:val="22"/>
        </w:rPr>
      </w:pPr>
    </w:p>
    <w:p w14:paraId="3E9176ED" w14:textId="77777777" w:rsidR="007D56D4" w:rsidRDefault="007D56D4" w:rsidP="007D56D4">
      <w:pPr>
        <w:rPr>
          <w:rFonts w:ascii="Calibri" w:hAnsi="Calibri"/>
          <w:b/>
          <w:i/>
          <w:sz w:val="22"/>
        </w:rPr>
      </w:pPr>
    </w:p>
    <w:p w14:paraId="6D8C38B6" w14:textId="77777777" w:rsidR="007D56D4" w:rsidRDefault="007D56D4" w:rsidP="007D56D4">
      <w:pPr>
        <w:rPr>
          <w:rFonts w:ascii="Calibri" w:hAnsi="Calibri"/>
          <w:b/>
          <w:i/>
          <w:sz w:val="22"/>
        </w:rPr>
      </w:pPr>
    </w:p>
    <w:p w14:paraId="37689D6C" w14:textId="77777777" w:rsidR="007D56D4" w:rsidRDefault="007D56D4" w:rsidP="007D56D4">
      <w:pPr>
        <w:rPr>
          <w:rFonts w:ascii="Calibri" w:hAnsi="Calibri"/>
          <w:b/>
          <w:i/>
          <w:sz w:val="22"/>
        </w:rPr>
      </w:pPr>
    </w:p>
    <w:p w14:paraId="436C0316" w14:textId="77777777" w:rsidR="007D56D4" w:rsidRDefault="007D56D4" w:rsidP="007D56D4">
      <w:pPr>
        <w:rPr>
          <w:rFonts w:ascii="Calibri" w:hAnsi="Calibri"/>
          <w:b/>
          <w:i/>
          <w:sz w:val="22"/>
        </w:rPr>
      </w:pPr>
    </w:p>
    <w:p w14:paraId="21BF4E71" w14:textId="77777777" w:rsidR="007D56D4" w:rsidRDefault="007D56D4" w:rsidP="007D56D4">
      <w:pPr>
        <w:rPr>
          <w:rFonts w:ascii="Calibri" w:hAnsi="Calibri"/>
          <w:b/>
          <w:i/>
          <w:sz w:val="22"/>
        </w:rPr>
      </w:pPr>
    </w:p>
    <w:p w14:paraId="43310AA9" w14:textId="77777777" w:rsidR="007D56D4" w:rsidRDefault="007D56D4" w:rsidP="007D56D4">
      <w:pPr>
        <w:rPr>
          <w:rFonts w:ascii="Calibri" w:hAnsi="Calibri"/>
          <w:b/>
          <w:i/>
          <w:sz w:val="22"/>
        </w:rPr>
      </w:pPr>
    </w:p>
    <w:p w14:paraId="4B72C56B" w14:textId="77777777" w:rsidR="007D56D4" w:rsidRDefault="007D56D4" w:rsidP="007D56D4">
      <w:pPr>
        <w:rPr>
          <w:rFonts w:ascii="Calibri" w:hAnsi="Calibri"/>
          <w:b/>
          <w:i/>
          <w:sz w:val="22"/>
        </w:rPr>
      </w:pPr>
    </w:p>
    <w:p w14:paraId="0D0C736A" w14:textId="77777777" w:rsidR="007D56D4" w:rsidRPr="00004405" w:rsidRDefault="007D56D4" w:rsidP="007D56D4">
      <w:pPr>
        <w:rPr>
          <w:rFonts w:ascii="Calibri" w:hAnsi="Calibri"/>
          <w:sz w:val="22"/>
        </w:rPr>
      </w:pPr>
      <w:r w:rsidRPr="00004405">
        <w:rPr>
          <w:rFonts w:ascii="Calibri" w:hAnsi="Calibri"/>
          <w:b/>
          <w:i/>
          <w:sz w:val="22"/>
        </w:rPr>
        <w:lastRenderedPageBreak/>
        <w:t>Table 3</w:t>
      </w:r>
      <w:r w:rsidRPr="00004405">
        <w:rPr>
          <w:rFonts w:ascii="Calibri" w:hAnsi="Calibri"/>
          <w:i/>
          <w:sz w:val="22"/>
        </w:rPr>
        <w:t xml:space="preserve"> – </w:t>
      </w:r>
      <w:r w:rsidRPr="00004405">
        <w:rPr>
          <w:rFonts w:ascii="Calibri" w:hAnsi="Calibri"/>
          <w:sz w:val="22"/>
        </w:rPr>
        <w:t xml:space="preserve">Correlations (bottom left shaded area), variance (diagonal) and covariance (non-shaded area above diagonal) at the between individual level between </w:t>
      </w:r>
      <w:proofErr w:type="spellStart"/>
      <w:r w:rsidRPr="00004405">
        <w:rPr>
          <w:rFonts w:ascii="Calibri" w:hAnsi="Calibri"/>
          <w:sz w:val="22"/>
        </w:rPr>
        <w:t>behaviours</w:t>
      </w:r>
      <w:proofErr w:type="spellEnd"/>
      <w:r w:rsidRPr="00004405">
        <w:rPr>
          <w:rFonts w:ascii="Calibri" w:hAnsi="Calibri"/>
          <w:sz w:val="22"/>
        </w:rPr>
        <w:t xml:space="preserve"> quantified on animals from the low-quality diet treatment group with confidence intervals for each value presented in brackets. All values are significant. </w:t>
      </w:r>
    </w:p>
    <w:tbl>
      <w:tblPr>
        <w:tblStyle w:val="TableGrid"/>
        <w:tblW w:w="0" w:type="auto"/>
        <w:tblLook w:val="04A0" w:firstRow="1" w:lastRow="0" w:firstColumn="1" w:lastColumn="0" w:noHBand="0" w:noVBand="1"/>
      </w:tblPr>
      <w:tblGrid>
        <w:gridCol w:w="1169"/>
        <w:gridCol w:w="1701"/>
        <w:gridCol w:w="2228"/>
        <w:gridCol w:w="1843"/>
        <w:gridCol w:w="1985"/>
      </w:tblGrid>
      <w:tr w:rsidR="007D56D4" w:rsidRPr="00661246" w14:paraId="49493467" w14:textId="77777777" w:rsidTr="00117700">
        <w:tc>
          <w:tcPr>
            <w:tcW w:w="1169" w:type="dxa"/>
          </w:tcPr>
          <w:p w14:paraId="31B45F4F" w14:textId="77777777" w:rsidR="007D56D4" w:rsidRPr="00661246" w:rsidRDefault="007D56D4" w:rsidP="00117700">
            <w:pPr>
              <w:spacing w:line="360" w:lineRule="auto"/>
              <w:rPr>
                <w:rFonts w:ascii="Abadi MT Condensed Light" w:hAnsi="Abadi MT Condensed Light"/>
                <w:sz w:val="22"/>
                <w:szCs w:val="22"/>
              </w:rPr>
            </w:pPr>
          </w:p>
        </w:tc>
        <w:tc>
          <w:tcPr>
            <w:tcW w:w="1701" w:type="dxa"/>
          </w:tcPr>
          <w:p w14:paraId="6FB91D35"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2228" w:type="dxa"/>
          </w:tcPr>
          <w:p w14:paraId="2BA26D58"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843" w:type="dxa"/>
          </w:tcPr>
          <w:p w14:paraId="1149A2D0"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Duration</w:t>
            </w:r>
          </w:p>
        </w:tc>
        <w:tc>
          <w:tcPr>
            <w:tcW w:w="1985" w:type="dxa"/>
          </w:tcPr>
          <w:p w14:paraId="50F7B0DF"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r>
      <w:tr w:rsidR="007D56D4" w:rsidRPr="00661246" w14:paraId="19AFD09C" w14:textId="77777777" w:rsidTr="00117700">
        <w:tc>
          <w:tcPr>
            <w:tcW w:w="1169" w:type="dxa"/>
          </w:tcPr>
          <w:p w14:paraId="186C21A5"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1701" w:type="dxa"/>
            <w:shd w:val="clear" w:color="auto" w:fill="D0CECE" w:themeFill="background2" w:themeFillShade="E6"/>
          </w:tcPr>
          <w:p w14:paraId="075382B3"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 0.344 (0.194, 0.798)</w:t>
            </w:r>
          </w:p>
        </w:tc>
        <w:tc>
          <w:tcPr>
            <w:tcW w:w="2228" w:type="dxa"/>
          </w:tcPr>
          <w:p w14:paraId="29C9B2A5"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-64.956 (-146.449, -25.492)</w:t>
            </w:r>
          </w:p>
        </w:tc>
        <w:tc>
          <w:tcPr>
            <w:tcW w:w="1843" w:type="dxa"/>
          </w:tcPr>
          <w:p w14:paraId="39D71E76"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0.226 (0.052, 0.525) </w:t>
            </w:r>
          </w:p>
        </w:tc>
        <w:tc>
          <w:tcPr>
            <w:tcW w:w="1985" w:type="dxa"/>
          </w:tcPr>
          <w:p w14:paraId="0CB86964"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0.301 (0.036, 0.532)</w:t>
            </w:r>
          </w:p>
        </w:tc>
      </w:tr>
      <w:tr w:rsidR="007D56D4" w:rsidRPr="00661246" w14:paraId="0A79254E" w14:textId="77777777" w:rsidTr="00117700">
        <w:tc>
          <w:tcPr>
            <w:tcW w:w="1169" w:type="dxa"/>
          </w:tcPr>
          <w:p w14:paraId="08E2BBC1"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701" w:type="dxa"/>
            <w:shd w:val="clear" w:color="auto" w:fill="E7E6E6" w:themeFill="background2"/>
          </w:tcPr>
          <w:p w14:paraId="7D498EBC"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-0.948 (-0.998, </w:t>
            </w:r>
          </w:p>
          <w:p w14:paraId="09F5C846"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-0.788)</w:t>
            </w:r>
          </w:p>
        </w:tc>
        <w:tc>
          <w:tcPr>
            <w:tcW w:w="2228" w:type="dxa"/>
            <w:shd w:val="clear" w:color="auto" w:fill="D0CECE" w:themeFill="background2" w:themeFillShade="E6"/>
          </w:tcPr>
          <w:p w14:paraId="3510D037"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 13663.244 (7000.125, 36543.067)</w:t>
            </w:r>
          </w:p>
        </w:tc>
        <w:tc>
          <w:tcPr>
            <w:tcW w:w="1843" w:type="dxa"/>
          </w:tcPr>
          <w:p w14:paraId="61109CF4" w14:textId="77777777" w:rsidR="007D56D4" w:rsidRPr="00661246" w:rsidRDefault="007D56D4" w:rsidP="00117700">
            <w:pPr>
              <w:spacing w:line="360" w:lineRule="auto"/>
              <w:rPr>
                <w:rFonts w:ascii="Calibri" w:hAnsi="Calibri"/>
                <w:sz w:val="22"/>
                <w:szCs w:val="22"/>
              </w:rPr>
            </w:pPr>
            <w:r w:rsidRPr="00661246">
              <w:rPr>
                <w:rFonts w:ascii="Calibri" w:hAnsi="Calibri"/>
                <w:sz w:val="22"/>
                <w:szCs w:val="22"/>
              </w:rPr>
              <w:t>-</w:t>
            </w:r>
          </w:p>
        </w:tc>
        <w:tc>
          <w:tcPr>
            <w:tcW w:w="1985" w:type="dxa"/>
          </w:tcPr>
          <w:p w14:paraId="556227B6" w14:textId="77777777" w:rsidR="007D56D4"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-65.371 (-138.861, </w:t>
            </w:r>
          </w:p>
          <w:p w14:paraId="319A609D"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-21.407)</w:t>
            </w:r>
          </w:p>
        </w:tc>
      </w:tr>
      <w:tr w:rsidR="007D56D4" w:rsidRPr="00661246" w14:paraId="7CEC33AA" w14:textId="77777777" w:rsidTr="00117700">
        <w:tc>
          <w:tcPr>
            <w:tcW w:w="1169" w:type="dxa"/>
          </w:tcPr>
          <w:p w14:paraId="6498D2A3"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1701" w:type="dxa"/>
            <w:shd w:val="clear" w:color="auto" w:fill="E7E6E6" w:themeFill="background2"/>
          </w:tcPr>
          <w:p w14:paraId="55D5A4FC"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0.697 (0.314, 0.920)</w:t>
            </w:r>
          </w:p>
        </w:tc>
        <w:tc>
          <w:tcPr>
            <w:tcW w:w="2228" w:type="dxa"/>
            <w:shd w:val="clear" w:color="auto" w:fill="E7E6E6" w:themeFill="background2"/>
          </w:tcPr>
          <w:p w14:paraId="0027355C" w14:textId="77777777" w:rsidR="007D56D4" w:rsidRPr="00661246" w:rsidRDefault="007D56D4" w:rsidP="00117700">
            <w:pPr>
              <w:spacing w:line="360" w:lineRule="auto"/>
              <w:rPr>
                <w:rFonts w:ascii="Calibri" w:hAnsi="Calibri"/>
                <w:sz w:val="22"/>
                <w:szCs w:val="22"/>
              </w:rPr>
            </w:pPr>
            <w:r w:rsidRPr="00661246">
              <w:rPr>
                <w:rFonts w:ascii="Calibri" w:hAnsi="Calibri"/>
                <w:sz w:val="22"/>
                <w:szCs w:val="22"/>
              </w:rPr>
              <w:t>-</w:t>
            </w:r>
          </w:p>
        </w:tc>
        <w:tc>
          <w:tcPr>
            <w:tcW w:w="1843" w:type="dxa"/>
            <w:shd w:val="clear" w:color="auto" w:fill="D0CECE" w:themeFill="background2" w:themeFillShade="E6"/>
          </w:tcPr>
          <w:p w14:paraId="7B36CDC7"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0.240 (0.096, 0.629)</w:t>
            </w:r>
          </w:p>
        </w:tc>
        <w:tc>
          <w:tcPr>
            <w:tcW w:w="1985" w:type="dxa"/>
          </w:tcPr>
          <w:p w14:paraId="008156D1"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0.260 (0.113, 0.617)</w:t>
            </w:r>
          </w:p>
        </w:tc>
      </w:tr>
      <w:tr w:rsidR="007D56D4" w:rsidRPr="00661246" w14:paraId="73E83BB1" w14:textId="77777777" w:rsidTr="00117700">
        <w:tc>
          <w:tcPr>
            <w:tcW w:w="1169" w:type="dxa"/>
          </w:tcPr>
          <w:p w14:paraId="0C86F341"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c>
          <w:tcPr>
            <w:tcW w:w="1701" w:type="dxa"/>
            <w:shd w:val="clear" w:color="auto" w:fill="E7E6E6" w:themeFill="background2"/>
          </w:tcPr>
          <w:p w14:paraId="302EB23F" w14:textId="77777777" w:rsidR="007D56D4" w:rsidRPr="00661246" w:rsidRDefault="007D56D4" w:rsidP="00117700">
            <w:pPr>
              <w:spacing w:line="360" w:lineRule="auto"/>
              <w:rPr>
                <w:rFonts w:ascii="Calibri" w:hAnsi="Calibri"/>
                <w:sz w:val="22"/>
                <w:szCs w:val="22"/>
              </w:rPr>
            </w:pPr>
            <w:r w:rsidRPr="00661246">
              <w:rPr>
                <w:rFonts w:ascii="Calibri" w:eastAsia="Times New Roman" w:hAnsi="Calibri"/>
                <w:color w:val="000000"/>
                <w:sz w:val="22"/>
                <w:szCs w:val="22"/>
              </w:rPr>
              <w:t>0.581 (0.307, 0.896)</w:t>
            </w:r>
          </w:p>
        </w:tc>
        <w:tc>
          <w:tcPr>
            <w:tcW w:w="2228" w:type="dxa"/>
            <w:shd w:val="clear" w:color="auto" w:fill="E7E6E6" w:themeFill="background2"/>
          </w:tcPr>
          <w:p w14:paraId="0A78E61E"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-0.985 (-0.994, -0.575)</w:t>
            </w:r>
          </w:p>
        </w:tc>
        <w:tc>
          <w:tcPr>
            <w:tcW w:w="1843" w:type="dxa"/>
            <w:shd w:val="clear" w:color="auto" w:fill="E7E6E6" w:themeFill="background2"/>
          </w:tcPr>
          <w:p w14:paraId="5B20CE76"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0.950 (0.854, 0.997)</w:t>
            </w:r>
          </w:p>
        </w:tc>
        <w:tc>
          <w:tcPr>
            <w:tcW w:w="1985" w:type="dxa"/>
            <w:shd w:val="clear" w:color="auto" w:fill="D0CECE" w:themeFill="background2" w:themeFillShade="E6"/>
          </w:tcPr>
          <w:p w14:paraId="149D5C3D"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0.322 (0.114, 0.713)</w:t>
            </w:r>
          </w:p>
        </w:tc>
      </w:tr>
    </w:tbl>
    <w:p w14:paraId="2F46E399" w14:textId="77777777" w:rsidR="007D56D4" w:rsidRPr="00004405" w:rsidRDefault="007D56D4" w:rsidP="007D56D4">
      <w:pPr>
        <w:pStyle w:val="ListParagraph"/>
        <w:numPr>
          <w:ilvl w:val="0"/>
          <w:numId w:val="8"/>
        </w:numPr>
        <w:spacing w:line="360" w:lineRule="auto"/>
        <w:rPr>
          <w:rFonts w:ascii="Calibri" w:hAnsi="Calibri"/>
          <w:b/>
          <w:sz w:val="22"/>
          <w:szCs w:val="22"/>
        </w:rPr>
      </w:pPr>
      <w:r w:rsidRPr="00E72C9C">
        <w:rPr>
          <w:noProof/>
        </w:rPr>
        <w:drawing>
          <wp:anchor distT="0" distB="0" distL="114300" distR="114300" simplePos="0" relativeHeight="251665408" behindDoc="0" locked="0" layoutInCell="1" allowOverlap="1" wp14:anchorId="6F15B6FB" wp14:editId="2F19B3D2">
            <wp:simplePos x="0" y="0"/>
            <wp:positionH relativeFrom="column">
              <wp:posOffset>165100</wp:posOffset>
            </wp:positionH>
            <wp:positionV relativeFrom="paragraph">
              <wp:posOffset>2649487</wp:posOffset>
            </wp:positionV>
            <wp:extent cx="2625090" cy="226822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625090" cy="2268220"/>
                    </a:xfrm>
                    <a:prstGeom prst="rect">
                      <a:avLst/>
                    </a:prstGeom>
                  </pic:spPr>
                </pic:pic>
              </a:graphicData>
            </a:graphic>
            <wp14:sizeRelH relativeFrom="page">
              <wp14:pctWidth>0</wp14:pctWidth>
            </wp14:sizeRelH>
            <wp14:sizeRelV relativeFrom="page">
              <wp14:pctHeight>0</wp14:pctHeight>
            </wp14:sizeRelV>
          </wp:anchor>
        </w:drawing>
      </w:r>
      <w:r w:rsidRPr="00E72C9C">
        <w:rPr>
          <w:noProof/>
        </w:rPr>
        <w:drawing>
          <wp:anchor distT="0" distB="0" distL="114300" distR="114300" simplePos="0" relativeHeight="251664384" behindDoc="0" locked="0" layoutInCell="1" allowOverlap="1" wp14:anchorId="081443DA" wp14:editId="0C7BBD64">
            <wp:simplePos x="0" y="0"/>
            <wp:positionH relativeFrom="column">
              <wp:posOffset>3015615</wp:posOffset>
            </wp:positionH>
            <wp:positionV relativeFrom="paragraph">
              <wp:posOffset>2622984</wp:posOffset>
            </wp:positionV>
            <wp:extent cx="2521585" cy="2178050"/>
            <wp:effectExtent l="0" t="0" r="0" b="635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521585" cy="2178050"/>
                    </a:xfrm>
                    <a:prstGeom prst="rect">
                      <a:avLst/>
                    </a:prstGeom>
                  </pic:spPr>
                </pic:pic>
              </a:graphicData>
            </a:graphic>
            <wp14:sizeRelH relativeFrom="page">
              <wp14:pctWidth>0</wp14:pctWidth>
            </wp14:sizeRelH>
            <wp14:sizeRelV relativeFrom="page">
              <wp14:pctHeight>0</wp14:pctHeight>
            </wp14:sizeRelV>
          </wp:anchor>
        </w:drawing>
      </w:r>
      <w:r w:rsidRPr="00E72C9C">
        <w:rPr>
          <w:noProof/>
        </w:rPr>
        <w:drawing>
          <wp:anchor distT="0" distB="0" distL="114300" distR="114300" simplePos="0" relativeHeight="251662336" behindDoc="0" locked="0" layoutInCell="1" allowOverlap="1" wp14:anchorId="021D6BD7" wp14:editId="3DBEC7A9">
            <wp:simplePos x="0" y="0"/>
            <wp:positionH relativeFrom="column">
              <wp:posOffset>152400</wp:posOffset>
            </wp:positionH>
            <wp:positionV relativeFrom="paragraph">
              <wp:posOffset>0</wp:posOffset>
            </wp:positionV>
            <wp:extent cx="2642235" cy="2283460"/>
            <wp:effectExtent l="0" t="0" r="0" b="2540"/>
            <wp:wrapTight wrapText="bothSides">
              <wp:wrapPolygon edited="0">
                <wp:start x="0" y="0"/>
                <wp:lineTo x="0" y="21384"/>
                <wp:lineTo x="21387" y="21384"/>
                <wp:lineTo x="21387"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642235" cy="2283460"/>
                    </a:xfrm>
                    <a:prstGeom prst="rect">
                      <a:avLst/>
                    </a:prstGeom>
                  </pic:spPr>
                </pic:pic>
              </a:graphicData>
            </a:graphic>
            <wp14:sizeRelH relativeFrom="page">
              <wp14:pctWidth>0</wp14:pctWidth>
            </wp14:sizeRelH>
            <wp14:sizeRelV relativeFrom="page">
              <wp14:pctHeight>0</wp14:pctHeight>
            </wp14:sizeRelV>
          </wp:anchor>
        </w:drawing>
      </w:r>
      <w:r w:rsidRPr="00F02DA4">
        <w:rPr>
          <w:noProof/>
        </w:rPr>
        <w:drawing>
          <wp:anchor distT="0" distB="0" distL="114300" distR="114300" simplePos="0" relativeHeight="251661312" behindDoc="0" locked="0" layoutInCell="1" allowOverlap="1" wp14:anchorId="5AFE6CD8" wp14:editId="6DA29220">
            <wp:simplePos x="0" y="0"/>
            <wp:positionH relativeFrom="column">
              <wp:posOffset>2903220</wp:posOffset>
            </wp:positionH>
            <wp:positionV relativeFrom="paragraph">
              <wp:posOffset>0</wp:posOffset>
            </wp:positionV>
            <wp:extent cx="2637790" cy="2280285"/>
            <wp:effectExtent l="0" t="0" r="3810" b="5715"/>
            <wp:wrapTight wrapText="bothSides">
              <wp:wrapPolygon edited="0">
                <wp:start x="0" y="0"/>
                <wp:lineTo x="0" y="21414"/>
                <wp:lineTo x="21423" y="21414"/>
                <wp:lineTo x="21423"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637790" cy="2280285"/>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sz w:val="22"/>
          <w:szCs w:val="22"/>
        </w:rPr>
        <w:t>High = -0.922 Low = -0.948</w:t>
      </w:r>
      <w:r>
        <w:rPr>
          <w:rFonts w:ascii="Calibri" w:hAnsi="Calibri"/>
          <w:sz w:val="22"/>
          <w:szCs w:val="22"/>
        </w:rPr>
        <w:tab/>
      </w:r>
      <w:r>
        <w:rPr>
          <w:rFonts w:ascii="Calibri" w:hAnsi="Calibri"/>
          <w:sz w:val="22"/>
          <w:szCs w:val="22"/>
        </w:rPr>
        <w:tab/>
      </w:r>
      <w:r>
        <w:rPr>
          <w:rFonts w:ascii="Calibri" w:hAnsi="Calibri"/>
          <w:sz w:val="22"/>
          <w:szCs w:val="22"/>
        </w:rPr>
        <w:tab/>
        <w:t>b. High = -0.804 Low = -0.950</w:t>
      </w:r>
    </w:p>
    <w:p w14:paraId="4D962672" w14:textId="77777777" w:rsidR="007D56D4" w:rsidRPr="00A831A8" w:rsidRDefault="007D56D4" w:rsidP="007D56D4">
      <w:pPr>
        <w:rPr>
          <w:rFonts w:ascii="Calibri" w:hAnsi="Calibri"/>
          <w:b/>
          <w:sz w:val="22"/>
          <w:szCs w:val="22"/>
        </w:rPr>
      </w:pPr>
    </w:p>
    <w:p w14:paraId="144DB04B" w14:textId="77777777" w:rsidR="007D56D4" w:rsidRPr="00A831A8" w:rsidRDefault="007D56D4" w:rsidP="007D56D4">
      <w:pPr>
        <w:ind w:firstLine="360"/>
        <w:rPr>
          <w:rFonts w:ascii="Calibri" w:hAnsi="Calibri"/>
          <w:b/>
          <w:sz w:val="22"/>
          <w:szCs w:val="22"/>
        </w:rPr>
      </w:pPr>
      <w:r w:rsidRPr="00E72C9C">
        <w:rPr>
          <w:noProof/>
        </w:rPr>
        <w:lastRenderedPageBreak/>
        <w:drawing>
          <wp:anchor distT="0" distB="0" distL="114300" distR="114300" simplePos="0" relativeHeight="251663360" behindDoc="0" locked="0" layoutInCell="1" allowOverlap="1" wp14:anchorId="10CCD8E7" wp14:editId="1DA9D263">
            <wp:simplePos x="0" y="0"/>
            <wp:positionH relativeFrom="column">
              <wp:posOffset>1533525</wp:posOffset>
            </wp:positionH>
            <wp:positionV relativeFrom="paragraph">
              <wp:posOffset>188060</wp:posOffset>
            </wp:positionV>
            <wp:extent cx="2625725" cy="226758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625725" cy="2267585"/>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sz w:val="22"/>
          <w:szCs w:val="22"/>
        </w:rPr>
        <w:t>c. High = 0.303 Low = 0.697</w:t>
      </w:r>
      <w:r>
        <w:rPr>
          <w:rFonts w:ascii="Calibri" w:hAnsi="Calibri"/>
          <w:sz w:val="22"/>
          <w:szCs w:val="22"/>
        </w:rPr>
        <w:tab/>
      </w:r>
      <w:r>
        <w:rPr>
          <w:rFonts w:ascii="Calibri" w:hAnsi="Calibri"/>
          <w:sz w:val="22"/>
          <w:szCs w:val="22"/>
        </w:rPr>
        <w:tab/>
      </w:r>
      <w:r>
        <w:rPr>
          <w:rFonts w:ascii="Calibri" w:hAnsi="Calibri"/>
          <w:sz w:val="22"/>
          <w:szCs w:val="22"/>
        </w:rPr>
        <w:tab/>
      </w:r>
      <w:r>
        <w:rPr>
          <w:rFonts w:ascii="Calibri" w:hAnsi="Calibri"/>
          <w:sz w:val="22"/>
          <w:szCs w:val="22"/>
        </w:rPr>
        <w:tab/>
        <w:t>d. High = 0.773 Low = 0.950</w:t>
      </w:r>
    </w:p>
    <w:p w14:paraId="0370EEAA" w14:textId="77777777" w:rsidR="007D56D4" w:rsidRDefault="007D56D4" w:rsidP="007D56D4">
      <w:pPr>
        <w:rPr>
          <w:rFonts w:ascii="Calibri" w:hAnsi="Calibri"/>
          <w:b/>
          <w:sz w:val="22"/>
          <w:szCs w:val="22"/>
        </w:rPr>
      </w:pPr>
    </w:p>
    <w:p w14:paraId="1E8092D4" w14:textId="77777777" w:rsidR="007D56D4" w:rsidRDefault="007D56D4" w:rsidP="007D56D4">
      <w:pPr>
        <w:rPr>
          <w:rFonts w:ascii="Calibri" w:hAnsi="Calibri"/>
          <w:b/>
          <w:sz w:val="22"/>
          <w:szCs w:val="22"/>
        </w:rPr>
      </w:pPr>
    </w:p>
    <w:p w14:paraId="458D82CB" w14:textId="77777777" w:rsidR="007D56D4" w:rsidRDefault="007D56D4" w:rsidP="007D56D4">
      <w:pPr>
        <w:rPr>
          <w:rFonts w:ascii="Calibri" w:hAnsi="Calibri"/>
          <w:b/>
          <w:sz w:val="22"/>
          <w:szCs w:val="22"/>
        </w:rPr>
      </w:pPr>
    </w:p>
    <w:p w14:paraId="60DF6CED" w14:textId="77777777" w:rsidR="007D56D4" w:rsidRDefault="007D56D4" w:rsidP="007D56D4">
      <w:pPr>
        <w:rPr>
          <w:rFonts w:ascii="Calibri" w:hAnsi="Calibri"/>
          <w:b/>
          <w:sz w:val="22"/>
          <w:szCs w:val="22"/>
        </w:rPr>
      </w:pPr>
    </w:p>
    <w:p w14:paraId="7662AF5D" w14:textId="77777777" w:rsidR="007D56D4" w:rsidRDefault="007D56D4" w:rsidP="007D56D4">
      <w:pPr>
        <w:rPr>
          <w:rFonts w:ascii="Calibri" w:hAnsi="Calibri"/>
          <w:b/>
          <w:sz w:val="22"/>
          <w:szCs w:val="22"/>
        </w:rPr>
      </w:pPr>
    </w:p>
    <w:p w14:paraId="42EE78DF" w14:textId="77777777" w:rsidR="007D56D4" w:rsidRDefault="007D56D4" w:rsidP="007D56D4">
      <w:pPr>
        <w:rPr>
          <w:rFonts w:ascii="Calibri" w:hAnsi="Calibri"/>
          <w:b/>
          <w:sz w:val="22"/>
          <w:szCs w:val="22"/>
        </w:rPr>
      </w:pPr>
    </w:p>
    <w:p w14:paraId="519FE70A" w14:textId="77777777" w:rsidR="007D56D4" w:rsidRDefault="007D56D4" w:rsidP="007D56D4">
      <w:pPr>
        <w:rPr>
          <w:rFonts w:ascii="Calibri" w:hAnsi="Calibri"/>
          <w:b/>
          <w:sz w:val="22"/>
          <w:szCs w:val="22"/>
        </w:rPr>
      </w:pPr>
    </w:p>
    <w:p w14:paraId="7E6F5746" w14:textId="77777777" w:rsidR="007D56D4" w:rsidRDefault="007D56D4" w:rsidP="007D56D4">
      <w:pPr>
        <w:rPr>
          <w:rFonts w:ascii="Calibri" w:hAnsi="Calibri"/>
          <w:b/>
          <w:sz w:val="22"/>
          <w:szCs w:val="22"/>
        </w:rPr>
      </w:pPr>
    </w:p>
    <w:p w14:paraId="1074272C" w14:textId="77777777" w:rsidR="007D56D4" w:rsidRDefault="007D56D4" w:rsidP="007D56D4">
      <w:pPr>
        <w:rPr>
          <w:rFonts w:ascii="Calibri" w:hAnsi="Calibri"/>
          <w:b/>
          <w:sz w:val="22"/>
          <w:szCs w:val="22"/>
        </w:rPr>
      </w:pPr>
    </w:p>
    <w:p w14:paraId="530F7782" w14:textId="77777777" w:rsidR="007D56D4" w:rsidRDefault="007D56D4" w:rsidP="007D56D4">
      <w:pPr>
        <w:rPr>
          <w:rFonts w:ascii="Calibri" w:hAnsi="Calibri"/>
          <w:b/>
          <w:sz w:val="22"/>
          <w:szCs w:val="22"/>
        </w:rPr>
      </w:pPr>
    </w:p>
    <w:p w14:paraId="13689CBB" w14:textId="77777777" w:rsidR="007D56D4" w:rsidRDefault="007D56D4" w:rsidP="007D56D4">
      <w:pPr>
        <w:rPr>
          <w:rFonts w:ascii="Calibri" w:hAnsi="Calibri"/>
          <w:b/>
          <w:sz w:val="22"/>
          <w:szCs w:val="22"/>
        </w:rPr>
      </w:pPr>
    </w:p>
    <w:p w14:paraId="2F5177FE" w14:textId="77777777" w:rsidR="007D56D4" w:rsidRDefault="007D56D4" w:rsidP="007D56D4">
      <w:pPr>
        <w:rPr>
          <w:rFonts w:asciiTheme="minorHAnsi" w:hAnsiTheme="minorHAnsi"/>
          <w:b/>
          <w:i/>
          <w:lang w:val="en-AU"/>
        </w:rPr>
      </w:pPr>
    </w:p>
    <w:p w14:paraId="63751EBE" w14:textId="77777777" w:rsidR="007D56D4" w:rsidRDefault="007D56D4" w:rsidP="007D56D4">
      <w:pPr>
        <w:rPr>
          <w:rFonts w:asciiTheme="minorHAnsi" w:hAnsiTheme="minorHAnsi"/>
          <w:b/>
          <w:i/>
          <w:lang w:val="en-AU"/>
        </w:rPr>
      </w:pPr>
    </w:p>
    <w:p w14:paraId="1F294634" w14:textId="77777777" w:rsidR="007D56D4" w:rsidRDefault="007D56D4" w:rsidP="007D56D4">
      <w:pPr>
        <w:rPr>
          <w:rFonts w:asciiTheme="minorHAnsi" w:hAnsiTheme="minorHAnsi"/>
          <w:b/>
          <w:i/>
          <w:sz w:val="22"/>
          <w:lang w:val="en-AU"/>
        </w:rPr>
      </w:pPr>
      <w:r>
        <w:rPr>
          <w:rFonts w:asciiTheme="minorHAnsi" w:hAnsiTheme="minorHAnsi"/>
          <w:b/>
          <w:i/>
          <w:lang w:val="en-AU"/>
        </w:rPr>
        <w:tab/>
      </w:r>
      <w:r w:rsidRPr="00A831A8">
        <w:rPr>
          <w:rFonts w:asciiTheme="minorHAnsi" w:hAnsiTheme="minorHAnsi"/>
          <w:b/>
          <w:i/>
          <w:sz w:val="22"/>
          <w:lang w:val="en-AU"/>
        </w:rPr>
        <w:tab/>
      </w:r>
      <w:r w:rsidRPr="00A831A8">
        <w:rPr>
          <w:rFonts w:asciiTheme="minorHAnsi" w:hAnsiTheme="minorHAnsi"/>
          <w:b/>
          <w:i/>
          <w:sz w:val="22"/>
          <w:lang w:val="en-AU"/>
        </w:rPr>
        <w:tab/>
      </w:r>
    </w:p>
    <w:p w14:paraId="0D76F0F1" w14:textId="77777777" w:rsidR="007D56D4" w:rsidRDefault="007D56D4" w:rsidP="007D56D4">
      <w:pPr>
        <w:ind w:left="2160" w:firstLine="720"/>
        <w:rPr>
          <w:rFonts w:asciiTheme="minorHAnsi" w:hAnsiTheme="minorHAnsi"/>
          <w:lang w:val="en-AU"/>
        </w:rPr>
      </w:pPr>
      <w:r w:rsidRPr="00A831A8">
        <w:rPr>
          <w:rFonts w:asciiTheme="minorHAnsi" w:hAnsiTheme="minorHAnsi"/>
          <w:sz w:val="22"/>
          <w:lang w:val="en-AU"/>
        </w:rPr>
        <w:t>e. High = 0.454 Low = 0.851</w:t>
      </w:r>
    </w:p>
    <w:p w14:paraId="2705FBEF" w14:textId="77777777" w:rsidR="007D56D4" w:rsidRPr="00A831A8" w:rsidRDefault="007D56D4" w:rsidP="007D56D4">
      <w:pPr>
        <w:ind w:left="2160" w:firstLine="720"/>
        <w:rPr>
          <w:rFonts w:asciiTheme="minorHAnsi" w:hAnsiTheme="minorHAnsi"/>
          <w:sz w:val="11"/>
          <w:lang w:val="en-AU"/>
        </w:rPr>
      </w:pPr>
    </w:p>
    <w:p w14:paraId="2B9EC403" w14:textId="77777777" w:rsidR="007D56D4" w:rsidRPr="00A831A8" w:rsidRDefault="007D56D4" w:rsidP="007D56D4">
      <w:pPr>
        <w:rPr>
          <w:rFonts w:ascii="Calibri" w:hAnsi="Calibri"/>
          <w:b/>
          <w:sz w:val="21"/>
          <w:szCs w:val="22"/>
        </w:rPr>
      </w:pPr>
      <w:r w:rsidRPr="00A831A8">
        <w:rPr>
          <w:rFonts w:asciiTheme="minorHAnsi" w:hAnsiTheme="minorHAnsi"/>
          <w:b/>
          <w:i/>
          <w:sz w:val="22"/>
          <w:lang w:val="en-AU"/>
        </w:rPr>
        <w:t>Figure 1</w:t>
      </w:r>
      <w:r w:rsidRPr="00A831A8">
        <w:rPr>
          <w:rFonts w:asciiTheme="minorHAnsi" w:hAnsiTheme="minorHAnsi"/>
          <w:i/>
          <w:sz w:val="22"/>
          <w:lang w:val="en-AU"/>
        </w:rPr>
        <w:t xml:space="preserve"> – Scatterplots representing the correlations between </w:t>
      </w:r>
      <w:r w:rsidRPr="00A831A8">
        <w:rPr>
          <w:rFonts w:asciiTheme="minorHAnsi" w:hAnsiTheme="minorHAnsi"/>
          <w:b/>
          <w:i/>
          <w:sz w:val="22"/>
          <w:lang w:val="en-AU"/>
        </w:rPr>
        <w:t>a.</w:t>
      </w:r>
      <w:r w:rsidRPr="00A831A8">
        <w:rPr>
          <w:rFonts w:asciiTheme="minorHAnsi" w:hAnsiTheme="minorHAnsi"/>
          <w:i/>
          <w:sz w:val="22"/>
          <w:lang w:val="en-AU"/>
        </w:rPr>
        <w:t xml:space="preserve"> Exploration (Log Total Distance moved (cm)) and Novel Latency (</w:t>
      </w:r>
      <w:proofErr w:type="spellStart"/>
      <w:r w:rsidRPr="00A831A8">
        <w:rPr>
          <w:rFonts w:asciiTheme="minorHAnsi" w:hAnsiTheme="minorHAnsi"/>
          <w:i/>
          <w:sz w:val="22"/>
          <w:lang w:val="en-AU"/>
        </w:rPr>
        <w:t>Latency</w:t>
      </w:r>
      <w:proofErr w:type="spellEnd"/>
      <w:r w:rsidRPr="00A831A8">
        <w:rPr>
          <w:rFonts w:asciiTheme="minorHAnsi" w:hAnsiTheme="minorHAnsi"/>
          <w:i/>
          <w:sz w:val="22"/>
          <w:lang w:val="en-AU"/>
        </w:rPr>
        <w:t xml:space="preserve"> to first novel zone entrance (s)); </w:t>
      </w:r>
      <w:r w:rsidRPr="00A831A8">
        <w:rPr>
          <w:rFonts w:asciiTheme="minorHAnsi" w:hAnsiTheme="minorHAnsi"/>
          <w:b/>
          <w:i/>
          <w:sz w:val="22"/>
          <w:lang w:val="en-AU"/>
        </w:rPr>
        <w:t>b.</w:t>
      </w:r>
      <w:r w:rsidRPr="00A831A8">
        <w:rPr>
          <w:rFonts w:asciiTheme="minorHAnsi" w:hAnsiTheme="minorHAnsi"/>
          <w:i/>
          <w:sz w:val="22"/>
          <w:lang w:val="en-AU"/>
        </w:rPr>
        <w:t xml:space="preserve"> Novel Latency and Sociality (Log time spent in social zone (s)); </w:t>
      </w:r>
      <w:r w:rsidRPr="00A831A8">
        <w:rPr>
          <w:rFonts w:asciiTheme="minorHAnsi" w:hAnsiTheme="minorHAnsi"/>
          <w:b/>
          <w:i/>
          <w:sz w:val="22"/>
          <w:lang w:val="en-AU"/>
        </w:rPr>
        <w:t xml:space="preserve">c. </w:t>
      </w:r>
      <w:r w:rsidRPr="00A831A8">
        <w:rPr>
          <w:rFonts w:asciiTheme="minorHAnsi" w:hAnsiTheme="minorHAnsi"/>
          <w:i/>
          <w:sz w:val="22"/>
          <w:lang w:val="en-AU"/>
        </w:rPr>
        <w:t xml:space="preserve">Exploration and Novel Duration (time spent in novel zone (s)); </w:t>
      </w:r>
      <w:r w:rsidRPr="00A831A8">
        <w:rPr>
          <w:rFonts w:asciiTheme="minorHAnsi" w:hAnsiTheme="minorHAnsi"/>
          <w:b/>
          <w:i/>
          <w:sz w:val="22"/>
          <w:lang w:val="en-AU"/>
        </w:rPr>
        <w:t xml:space="preserve">d. </w:t>
      </w:r>
      <w:r w:rsidRPr="00A831A8">
        <w:rPr>
          <w:rFonts w:asciiTheme="minorHAnsi" w:hAnsiTheme="minorHAnsi"/>
          <w:i/>
          <w:sz w:val="22"/>
          <w:lang w:val="en-AU"/>
        </w:rPr>
        <w:t xml:space="preserve">Novel Duration and Sociality; and </w:t>
      </w:r>
      <w:r w:rsidRPr="00A831A8">
        <w:rPr>
          <w:rFonts w:asciiTheme="minorHAnsi" w:hAnsiTheme="minorHAnsi"/>
          <w:b/>
          <w:i/>
          <w:sz w:val="22"/>
          <w:lang w:val="en-AU"/>
        </w:rPr>
        <w:t>e.</w:t>
      </w:r>
      <w:r w:rsidRPr="00A831A8">
        <w:rPr>
          <w:rFonts w:asciiTheme="minorHAnsi" w:hAnsiTheme="minorHAnsi"/>
          <w:i/>
          <w:sz w:val="22"/>
          <w:lang w:val="en-AU"/>
        </w:rPr>
        <w:t xml:space="preserve"> Exploration and Sociality.  Each plot shows both high (pink) and low (blue) data. All correlations are significant yet there is no significant difference between treatment groups. </w:t>
      </w:r>
    </w:p>
    <w:p w14:paraId="04D265CF" w14:textId="77777777" w:rsidR="007D56D4" w:rsidRDefault="007D56D4" w:rsidP="007D56D4">
      <w:pPr>
        <w:spacing w:line="360" w:lineRule="auto"/>
        <w:ind w:firstLine="720"/>
        <w:rPr>
          <w:rStyle w:val="s1"/>
          <w:rFonts w:ascii="Calibri" w:eastAsiaTheme="minorEastAsia" w:hAnsi="Calibri"/>
          <w:b/>
          <w:bCs/>
          <w:color w:val="5A5A5A" w:themeColor="text1" w:themeTint="A5"/>
          <w:spacing w:val="15"/>
          <w:sz w:val="22"/>
          <w:szCs w:val="22"/>
        </w:rPr>
      </w:pPr>
    </w:p>
    <w:p w14:paraId="16986AF4" w14:textId="499120D3" w:rsidR="007D56D4" w:rsidRDefault="007D56D4" w:rsidP="007D56D4">
      <w:pPr>
        <w:spacing w:line="480" w:lineRule="auto"/>
        <w:ind w:firstLine="720"/>
        <w:rPr>
          <w:rFonts w:ascii="Calibri" w:hAnsi="Calibri"/>
          <w:sz w:val="22"/>
          <w:szCs w:val="22"/>
        </w:rPr>
      </w:pPr>
      <w:r>
        <w:rPr>
          <w:rFonts w:ascii="Calibri" w:hAnsi="Calibri"/>
          <w:sz w:val="22"/>
          <w:szCs w:val="22"/>
        </w:rPr>
        <w:t>At the within-individual level, individuals exhibited similar correlations between traits (Tables 4 &amp; 5). Activity was negatively correlated with time to approach a novel food item (high = -0.193 CI = -0.265, -0.015; low = -0.243 CI = -0.357, -0.086) and also positively correlated with the time spent interacting with a conspecific (high = 0.129, CI = 0.024, 0.278; low = 0.403, CI = 0.257, 0.517).  While there was within-individual variability, lizards that were more exploratory on a given day also interacted more quickly with novel objects and were more social. Sociality was weakly and positively correlated with time spent in novel zone (high = 0.113, CI = -0.047, 0.234; low = 0.133, CI = 0.038, 0.294) and had weak negative correlations with no</w:t>
      </w:r>
      <w:r w:rsidR="00310545">
        <w:rPr>
          <w:rFonts w:ascii="Calibri" w:hAnsi="Calibri"/>
          <w:sz w:val="22"/>
          <w:szCs w:val="22"/>
        </w:rPr>
        <w:t xml:space="preserve">vel latency (high = -0.122, CI </w:t>
      </w:r>
      <w:r>
        <w:rPr>
          <w:rFonts w:ascii="Calibri" w:hAnsi="Calibri"/>
          <w:sz w:val="22"/>
          <w:szCs w:val="22"/>
        </w:rPr>
        <w:t xml:space="preserve">= -0.236, 0.051; low = -0.239, CI = -0.349, -0.092). More social individuals were also more exploratory on the same day and spent more time in the novel zone. Finally, total distance moved and novel duration also had a weak positive correlation (high = 0.171, CI = 0.046, 0.314; low = 0.131, CI = 0.032, 0.298), indicating that neophobic individuals tended to be less exploratory. The combination of significant repeatability values and within-individual correlations that persisted between-individuals provides strong evidence that personality and </w:t>
      </w:r>
      <w:proofErr w:type="spellStart"/>
      <w:r>
        <w:rPr>
          <w:rFonts w:ascii="Calibri" w:hAnsi="Calibri"/>
          <w:sz w:val="22"/>
          <w:szCs w:val="22"/>
        </w:rPr>
        <w:t>behavioural</w:t>
      </w:r>
      <w:proofErr w:type="spellEnd"/>
      <w:r>
        <w:rPr>
          <w:rFonts w:ascii="Calibri" w:hAnsi="Calibri"/>
          <w:sz w:val="22"/>
          <w:szCs w:val="22"/>
        </w:rPr>
        <w:t xml:space="preserve"> syndromes exist.</w:t>
      </w:r>
    </w:p>
    <w:p w14:paraId="704BC151" w14:textId="77777777" w:rsidR="007D56D4" w:rsidRPr="00683D66" w:rsidRDefault="007D56D4" w:rsidP="007D56D4"/>
    <w:p w14:paraId="254446D9" w14:textId="77777777" w:rsidR="007D56D4" w:rsidRPr="000251C0" w:rsidRDefault="007D56D4" w:rsidP="007D56D4">
      <w:pPr>
        <w:rPr>
          <w:rFonts w:ascii="Calibri" w:hAnsi="Calibri"/>
          <w:i/>
          <w:sz w:val="22"/>
          <w:szCs w:val="22"/>
        </w:rPr>
      </w:pPr>
      <w:r w:rsidRPr="000251C0">
        <w:rPr>
          <w:rFonts w:ascii="Calibri" w:hAnsi="Calibri"/>
          <w:b/>
          <w:i/>
          <w:sz w:val="22"/>
          <w:szCs w:val="22"/>
        </w:rPr>
        <w:t>Table 4</w:t>
      </w:r>
      <w:r w:rsidRPr="000251C0">
        <w:rPr>
          <w:rFonts w:ascii="Calibri" w:hAnsi="Calibri"/>
          <w:i/>
          <w:sz w:val="22"/>
          <w:szCs w:val="22"/>
        </w:rPr>
        <w:t xml:space="preserve">: Correlations (bottom left shaded area), variance (diagonal) and covariance (non-shaded area) within individuals for each assay High Diet treatment group with Confidence Intervals for each value presented in brackets. Insignificant values in bold. </w:t>
      </w:r>
    </w:p>
    <w:tbl>
      <w:tblPr>
        <w:tblStyle w:val="TableGrid"/>
        <w:tblW w:w="9067" w:type="dxa"/>
        <w:tblLook w:val="04A0" w:firstRow="1" w:lastRow="0" w:firstColumn="1" w:lastColumn="0" w:noHBand="0" w:noVBand="1"/>
      </w:tblPr>
      <w:tblGrid>
        <w:gridCol w:w="1039"/>
        <w:gridCol w:w="2059"/>
        <w:gridCol w:w="2188"/>
        <w:gridCol w:w="1587"/>
        <w:gridCol w:w="2194"/>
      </w:tblGrid>
      <w:tr w:rsidR="007D56D4" w:rsidRPr="00661246" w14:paraId="1C2BFA9B" w14:textId="77777777" w:rsidTr="00117700">
        <w:tc>
          <w:tcPr>
            <w:tcW w:w="1039" w:type="dxa"/>
          </w:tcPr>
          <w:p w14:paraId="475EC793" w14:textId="77777777" w:rsidR="007D56D4" w:rsidRPr="00661246" w:rsidRDefault="007D56D4" w:rsidP="00117700">
            <w:pPr>
              <w:spacing w:line="360" w:lineRule="auto"/>
              <w:rPr>
                <w:rFonts w:ascii="Abadi MT Condensed Light" w:hAnsi="Abadi MT Condensed Light"/>
                <w:sz w:val="22"/>
                <w:szCs w:val="22"/>
              </w:rPr>
            </w:pPr>
          </w:p>
        </w:tc>
        <w:tc>
          <w:tcPr>
            <w:tcW w:w="2082" w:type="dxa"/>
          </w:tcPr>
          <w:p w14:paraId="1A1B3CF4"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2119" w:type="dxa"/>
          </w:tcPr>
          <w:p w14:paraId="21FE1B5C"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604" w:type="dxa"/>
          </w:tcPr>
          <w:p w14:paraId="2C6C4D2C"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2223" w:type="dxa"/>
          </w:tcPr>
          <w:p w14:paraId="51D96607"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r>
      <w:tr w:rsidR="007D56D4" w:rsidRPr="00661246" w14:paraId="730A880F" w14:textId="77777777" w:rsidTr="00117700">
        <w:tc>
          <w:tcPr>
            <w:tcW w:w="1039" w:type="dxa"/>
          </w:tcPr>
          <w:p w14:paraId="5E39BA8A"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2082" w:type="dxa"/>
            <w:shd w:val="clear" w:color="auto" w:fill="D0CECE" w:themeFill="background2" w:themeFillShade="E6"/>
          </w:tcPr>
          <w:p w14:paraId="67B61CBE"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0.464 (0.409, 0.593)</w:t>
            </w:r>
          </w:p>
        </w:tc>
        <w:tc>
          <w:tcPr>
            <w:tcW w:w="2119" w:type="dxa"/>
          </w:tcPr>
          <w:p w14:paraId="50799258" w14:textId="77777777" w:rsidR="007D56D4" w:rsidRPr="00661246" w:rsidRDefault="007D56D4" w:rsidP="00117700">
            <w:pPr>
              <w:spacing w:line="360" w:lineRule="auto"/>
              <w:rPr>
                <w:rFonts w:ascii="Calibri" w:hAnsi="Calibri"/>
                <w:sz w:val="22"/>
                <w:szCs w:val="22"/>
              </w:rPr>
            </w:pPr>
            <w:r w:rsidRPr="00661246">
              <w:rPr>
                <w:rFonts w:ascii="Calibri" w:eastAsia="Times New Roman" w:hAnsi="Calibri"/>
                <w:color w:val="000000"/>
                <w:sz w:val="22"/>
                <w:szCs w:val="22"/>
              </w:rPr>
              <w:t xml:space="preserve">-32.282 </w:t>
            </w:r>
            <w:r w:rsidRPr="00661246">
              <w:rPr>
                <w:rFonts w:ascii="Calibri" w:hAnsi="Calibri"/>
                <w:sz w:val="22"/>
                <w:szCs w:val="22"/>
              </w:rPr>
              <w:t xml:space="preserve">(-46.081, </w:t>
            </w:r>
          </w:p>
          <w:p w14:paraId="62F01455" w14:textId="77777777" w:rsidR="007D56D4" w:rsidRPr="00661246" w:rsidRDefault="007D56D4" w:rsidP="00117700">
            <w:pPr>
              <w:spacing w:line="360" w:lineRule="auto"/>
              <w:rPr>
                <w:rFonts w:ascii="Calibri" w:hAnsi="Calibri"/>
                <w:sz w:val="22"/>
                <w:szCs w:val="22"/>
              </w:rPr>
            </w:pPr>
            <w:r w:rsidRPr="00661246">
              <w:rPr>
                <w:rFonts w:ascii="Calibri" w:hAnsi="Calibri"/>
                <w:sz w:val="22"/>
                <w:szCs w:val="22"/>
              </w:rPr>
              <w:t>-2.412)</w:t>
            </w:r>
          </w:p>
        </w:tc>
        <w:tc>
          <w:tcPr>
            <w:tcW w:w="1604" w:type="dxa"/>
          </w:tcPr>
          <w:p w14:paraId="2F48DCF8"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0.107 (0.014, 0.193)</w:t>
            </w:r>
          </w:p>
        </w:tc>
        <w:tc>
          <w:tcPr>
            <w:tcW w:w="2223" w:type="dxa"/>
          </w:tcPr>
          <w:p w14:paraId="1951D2A3"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0.076 (0.013, 0.178)</w:t>
            </w:r>
          </w:p>
        </w:tc>
      </w:tr>
      <w:tr w:rsidR="007D56D4" w:rsidRPr="00661246" w14:paraId="3B5EC225" w14:textId="77777777" w:rsidTr="00117700">
        <w:tc>
          <w:tcPr>
            <w:tcW w:w="1039" w:type="dxa"/>
          </w:tcPr>
          <w:p w14:paraId="7612A746"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2082" w:type="dxa"/>
            <w:shd w:val="clear" w:color="auto" w:fill="E7E6E6" w:themeFill="background2"/>
          </w:tcPr>
          <w:p w14:paraId="44A82423" w14:textId="77777777" w:rsidR="007D56D4"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-0.193 (-0.265,</w:t>
            </w:r>
          </w:p>
          <w:p w14:paraId="017F285D"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 -0.015)</w:t>
            </w:r>
          </w:p>
        </w:tc>
        <w:tc>
          <w:tcPr>
            <w:tcW w:w="2119" w:type="dxa"/>
            <w:shd w:val="clear" w:color="auto" w:fill="D0CECE" w:themeFill="background2" w:themeFillShade="E6"/>
          </w:tcPr>
          <w:p w14:paraId="063C1C81" w14:textId="77777777" w:rsidR="007D56D4" w:rsidRPr="00661246" w:rsidRDefault="007D56D4" w:rsidP="00117700">
            <w:pPr>
              <w:spacing w:line="360" w:lineRule="auto"/>
              <w:rPr>
                <w:rFonts w:ascii="Calibri" w:eastAsia="Times New Roman" w:hAnsi="Calibri"/>
                <w:color w:val="000000"/>
                <w:sz w:val="22"/>
                <w:szCs w:val="22"/>
              </w:rPr>
            </w:pPr>
            <w:r>
              <w:rPr>
                <w:rFonts w:ascii="Calibri" w:eastAsia="Times New Roman" w:hAnsi="Calibri"/>
                <w:color w:val="000000"/>
                <w:sz w:val="22"/>
                <w:szCs w:val="22"/>
              </w:rPr>
              <w:t>56207.643 (47426.42,</w:t>
            </w:r>
            <w:r w:rsidRPr="00661246">
              <w:rPr>
                <w:rFonts w:ascii="Calibri" w:eastAsia="Times New Roman" w:hAnsi="Calibri"/>
                <w:color w:val="000000"/>
                <w:sz w:val="22"/>
                <w:szCs w:val="22"/>
              </w:rPr>
              <w:t>69409.688)</w:t>
            </w:r>
          </w:p>
        </w:tc>
        <w:tc>
          <w:tcPr>
            <w:tcW w:w="1604" w:type="dxa"/>
          </w:tcPr>
          <w:p w14:paraId="4B1E347D" w14:textId="77777777" w:rsidR="007D56D4" w:rsidRPr="00661246" w:rsidRDefault="007D56D4" w:rsidP="00117700">
            <w:pPr>
              <w:spacing w:line="360" w:lineRule="auto"/>
              <w:rPr>
                <w:rFonts w:ascii="Calibri" w:hAnsi="Calibri"/>
                <w:sz w:val="22"/>
                <w:szCs w:val="22"/>
              </w:rPr>
            </w:pPr>
            <w:r w:rsidRPr="00661246">
              <w:rPr>
                <w:rFonts w:ascii="Calibri" w:hAnsi="Calibri"/>
                <w:sz w:val="22"/>
                <w:szCs w:val="22"/>
              </w:rPr>
              <w:t>-</w:t>
            </w:r>
          </w:p>
        </w:tc>
        <w:tc>
          <w:tcPr>
            <w:tcW w:w="2223" w:type="dxa"/>
          </w:tcPr>
          <w:p w14:paraId="60D08A84" w14:textId="77777777" w:rsidR="007D56D4" w:rsidRPr="00661246" w:rsidRDefault="007D56D4" w:rsidP="00117700">
            <w:pPr>
              <w:spacing w:line="360" w:lineRule="auto"/>
              <w:rPr>
                <w:rFonts w:ascii="Calibri" w:eastAsia="Times New Roman" w:hAnsi="Calibri"/>
                <w:b/>
                <w:color w:val="000000"/>
                <w:sz w:val="22"/>
                <w:szCs w:val="22"/>
              </w:rPr>
            </w:pPr>
            <w:r w:rsidRPr="00661246">
              <w:rPr>
                <w:rFonts w:ascii="Calibri" w:eastAsia="Times New Roman" w:hAnsi="Calibri"/>
                <w:b/>
                <w:color w:val="000000"/>
                <w:sz w:val="22"/>
                <w:szCs w:val="22"/>
              </w:rPr>
              <w:t>-25.812 (-49.382, 10.927)</w:t>
            </w:r>
          </w:p>
        </w:tc>
      </w:tr>
      <w:tr w:rsidR="007D56D4" w:rsidRPr="00661246" w14:paraId="3C646774" w14:textId="77777777" w:rsidTr="00117700">
        <w:tc>
          <w:tcPr>
            <w:tcW w:w="1039" w:type="dxa"/>
          </w:tcPr>
          <w:p w14:paraId="3D4AD743"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2082" w:type="dxa"/>
            <w:shd w:val="clear" w:color="auto" w:fill="E7E6E6" w:themeFill="background2"/>
          </w:tcPr>
          <w:p w14:paraId="7B310CAA"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0.171 (0.046, 0.314)</w:t>
            </w:r>
          </w:p>
        </w:tc>
        <w:tc>
          <w:tcPr>
            <w:tcW w:w="2119" w:type="dxa"/>
            <w:shd w:val="clear" w:color="auto" w:fill="E7E6E6" w:themeFill="background2"/>
          </w:tcPr>
          <w:p w14:paraId="23BFC21B" w14:textId="77777777" w:rsidR="007D56D4" w:rsidRPr="00661246" w:rsidRDefault="007D56D4" w:rsidP="00117700">
            <w:pPr>
              <w:spacing w:line="360" w:lineRule="auto"/>
              <w:rPr>
                <w:rFonts w:ascii="Calibri" w:hAnsi="Calibri"/>
                <w:sz w:val="22"/>
                <w:szCs w:val="22"/>
              </w:rPr>
            </w:pPr>
            <w:r w:rsidRPr="00661246">
              <w:rPr>
                <w:rFonts w:ascii="Calibri" w:hAnsi="Calibri"/>
                <w:sz w:val="22"/>
                <w:szCs w:val="22"/>
              </w:rPr>
              <w:t>-</w:t>
            </w:r>
          </w:p>
        </w:tc>
        <w:tc>
          <w:tcPr>
            <w:tcW w:w="1604" w:type="dxa"/>
            <w:shd w:val="clear" w:color="auto" w:fill="D0CECE" w:themeFill="background2" w:themeFillShade="E6"/>
          </w:tcPr>
          <w:p w14:paraId="0E865277"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0.822 (0.668, 0.999)</w:t>
            </w:r>
          </w:p>
        </w:tc>
        <w:tc>
          <w:tcPr>
            <w:tcW w:w="2223" w:type="dxa"/>
          </w:tcPr>
          <w:p w14:paraId="52164BBD" w14:textId="77777777" w:rsidR="007D56D4" w:rsidRPr="00661246" w:rsidRDefault="007D56D4" w:rsidP="00117700">
            <w:pPr>
              <w:spacing w:line="360" w:lineRule="auto"/>
              <w:rPr>
                <w:rFonts w:ascii="Calibri" w:eastAsia="Times New Roman" w:hAnsi="Calibri"/>
                <w:b/>
                <w:color w:val="000000"/>
                <w:sz w:val="22"/>
                <w:szCs w:val="22"/>
              </w:rPr>
            </w:pPr>
            <w:r w:rsidRPr="00661246">
              <w:rPr>
                <w:rFonts w:ascii="Calibri" w:eastAsia="Times New Roman" w:hAnsi="Calibri"/>
                <w:b/>
                <w:color w:val="000000"/>
                <w:sz w:val="22"/>
                <w:szCs w:val="22"/>
              </w:rPr>
              <w:t>0.087 (-0.036, 0.188)</w:t>
            </w:r>
          </w:p>
        </w:tc>
      </w:tr>
      <w:tr w:rsidR="007D56D4" w:rsidRPr="00661246" w14:paraId="0F654F9C" w14:textId="77777777" w:rsidTr="00117700">
        <w:trPr>
          <w:trHeight w:val="269"/>
        </w:trPr>
        <w:tc>
          <w:tcPr>
            <w:tcW w:w="1039" w:type="dxa"/>
          </w:tcPr>
          <w:p w14:paraId="72E1A627"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c>
          <w:tcPr>
            <w:tcW w:w="2082" w:type="dxa"/>
            <w:shd w:val="clear" w:color="auto" w:fill="E7E6E6" w:themeFill="background2"/>
          </w:tcPr>
          <w:p w14:paraId="55B01E47"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0.129 (0.024, 0.278)</w:t>
            </w:r>
          </w:p>
        </w:tc>
        <w:tc>
          <w:tcPr>
            <w:tcW w:w="2119" w:type="dxa"/>
            <w:shd w:val="clear" w:color="auto" w:fill="E7E6E6" w:themeFill="background2"/>
          </w:tcPr>
          <w:p w14:paraId="60866A39"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-0.122 (-0.236, 0.051)</w:t>
            </w:r>
          </w:p>
        </w:tc>
        <w:tc>
          <w:tcPr>
            <w:tcW w:w="1604" w:type="dxa"/>
            <w:shd w:val="clear" w:color="auto" w:fill="E7E6E6" w:themeFill="background2"/>
          </w:tcPr>
          <w:p w14:paraId="1FA60425"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0.113 (-0.047, 0.234)</w:t>
            </w:r>
          </w:p>
        </w:tc>
        <w:tc>
          <w:tcPr>
            <w:tcW w:w="2223" w:type="dxa"/>
            <w:shd w:val="clear" w:color="auto" w:fill="D0CECE" w:themeFill="background2" w:themeFillShade="E6"/>
          </w:tcPr>
          <w:p w14:paraId="3EF9C773"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0.742 (0.614, 0.904)</w:t>
            </w:r>
          </w:p>
        </w:tc>
      </w:tr>
    </w:tbl>
    <w:p w14:paraId="3CABDC6E" w14:textId="77777777" w:rsidR="007D56D4" w:rsidRPr="0085437B" w:rsidRDefault="007D56D4" w:rsidP="007D56D4">
      <w:pPr>
        <w:spacing w:line="360" w:lineRule="auto"/>
        <w:rPr>
          <w:rFonts w:ascii="Calibri" w:hAnsi="Calibri"/>
          <w:b/>
          <w:sz w:val="18"/>
          <w:szCs w:val="22"/>
          <w:u w:val="single"/>
        </w:rPr>
      </w:pPr>
    </w:p>
    <w:p w14:paraId="283429C0" w14:textId="77777777" w:rsidR="007D56D4" w:rsidRPr="000251C0" w:rsidRDefault="007D56D4" w:rsidP="007D56D4">
      <w:pPr>
        <w:rPr>
          <w:rFonts w:ascii="Calibri" w:hAnsi="Calibri"/>
          <w:i/>
          <w:sz w:val="22"/>
          <w:szCs w:val="22"/>
        </w:rPr>
      </w:pPr>
      <w:r w:rsidRPr="000251C0">
        <w:rPr>
          <w:rFonts w:ascii="Calibri" w:hAnsi="Calibri"/>
          <w:b/>
          <w:i/>
          <w:sz w:val="22"/>
          <w:szCs w:val="22"/>
        </w:rPr>
        <w:t>Table 5:</w:t>
      </w:r>
      <w:r w:rsidRPr="000251C0">
        <w:rPr>
          <w:rFonts w:ascii="Calibri" w:hAnsi="Calibri"/>
          <w:i/>
          <w:sz w:val="22"/>
          <w:szCs w:val="22"/>
        </w:rPr>
        <w:t xml:space="preserve"> Correlations (bottom left shaded area), variance (diagonal) and covariance (non-shaded area) within individuals for each assay Low Diet treatment group with Confidence Intervals for each value presented in brackets. All significant. </w:t>
      </w:r>
    </w:p>
    <w:tbl>
      <w:tblPr>
        <w:tblStyle w:val="TableGrid"/>
        <w:tblW w:w="0" w:type="auto"/>
        <w:tblLook w:val="04A0" w:firstRow="1" w:lastRow="0" w:firstColumn="1" w:lastColumn="0" w:noHBand="0" w:noVBand="1"/>
      </w:tblPr>
      <w:tblGrid>
        <w:gridCol w:w="1129"/>
        <w:gridCol w:w="1736"/>
        <w:gridCol w:w="2233"/>
        <w:gridCol w:w="1731"/>
        <w:gridCol w:w="2181"/>
      </w:tblGrid>
      <w:tr w:rsidR="007D56D4" w:rsidRPr="00661246" w14:paraId="44E013B0" w14:textId="77777777" w:rsidTr="00117700">
        <w:tc>
          <w:tcPr>
            <w:tcW w:w="1129" w:type="dxa"/>
          </w:tcPr>
          <w:p w14:paraId="743270A8" w14:textId="77777777" w:rsidR="007D56D4" w:rsidRPr="00661246" w:rsidRDefault="007D56D4" w:rsidP="00117700">
            <w:pPr>
              <w:spacing w:line="360" w:lineRule="auto"/>
              <w:rPr>
                <w:rFonts w:ascii="Abadi MT Condensed Light" w:hAnsi="Abadi MT Condensed Light"/>
                <w:sz w:val="22"/>
                <w:szCs w:val="22"/>
              </w:rPr>
            </w:pPr>
          </w:p>
        </w:tc>
        <w:tc>
          <w:tcPr>
            <w:tcW w:w="1736" w:type="dxa"/>
          </w:tcPr>
          <w:p w14:paraId="4E18C8ED"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2233" w:type="dxa"/>
          </w:tcPr>
          <w:p w14:paraId="27E11B85"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731" w:type="dxa"/>
          </w:tcPr>
          <w:p w14:paraId="01E9749E"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2181" w:type="dxa"/>
          </w:tcPr>
          <w:p w14:paraId="742B86D2"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r>
      <w:tr w:rsidR="007D56D4" w:rsidRPr="00661246" w14:paraId="4869ACDB" w14:textId="77777777" w:rsidTr="00117700">
        <w:tc>
          <w:tcPr>
            <w:tcW w:w="1129" w:type="dxa"/>
          </w:tcPr>
          <w:p w14:paraId="636018FB"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1736" w:type="dxa"/>
            <w:shd w:val="clear" w:color="auto" w:fill="D0CECE" w:themeFill="background2" w:themeFillShade="E6"/>
          </w:tcPr>
          <w:p w14:paraId="78AB5169"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0.387 (0.327, 0.491)</w:t>
            </w:r>
          </w:p>
        </w:tc>
        <w:tc>
          <w:tcPr>
            <w:tcW w:w="2233" w:type="dxa"/>
          </w:tcPr>
          <w:p w14:paraId="5F5F2F7D" w14:textId="77777777" w:rsidR="007D56D4" w:rsidRPr="00661246" w:rsidRDefault="007D56D4" w:rsidP="00117700">
            <w:pPr>
              <w:spacing w:line="360" w:lineRule="auto"/>
              <w:rPr>
                <w:rFonts w:ascii="Calibri" w:hAnsi="Calibri"/>
                <w:sz w:val="22"/>
                <w:szCs w:val="22"/>
              </w:rPr>
            </w:pPr>
            <w:r w:rsidRPr="00661246">
              <w:rPr>
                <w:rFonts w:ascii="Calibri" w:eastAsia="Times New Roman" w:hAnsi="Calibri"/>
                <w:color w:val="000000"/>
                <w:sz w:val="22"/>
                <w:szCs w:val="22"/>
              </w:rPr>
              <w:t>35.768</w:t>
            </w:r>
            <w:r w:rsidRPr="00661246">
              <w:rPr>
                <w:rFonts w:ascii="Calibri" w:hAnsi="Calibri"/>
                <w:sz w:val="22"/>
                <w:szCs w:val="22"/>
              </w:rPr>
              <w:t>(-56.750, -11.855)</w:t>
            </w:r>
          </w:p>
        </w:tc>
        <w:tc>
          <w:tcPr>
            <w:tcW w:w="1731" w:type="dxa"/>
          </w:tcPr>
          <w:p w14:paraId="61ADC279"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0.071 (0.015, 0.184)</w:t>
            </w:r>
          </w:p>
        </w:tc>
        <w:tc>
          <w:tcPr>
            <w:tcW w:w="2181" w:type="dxa"/>
          </w:tcPr>
          <w:p w14:paraId="620A83A8"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0.184 (0.110, 0.269)</w:t>
            </w:r>
          </w:p>
        </w:tc>
      </w:tr>
      <w:tr w:rsidR="007D56D4" w:rsidRPr="00661246" w14:paraId="6F79C210" w14:textId="77777777" w:rsidTr="00117700">
        <w:tc>
          <w:tcPr>
            <w:tcW w:w="1129" w:type="dxa"/>
          </w:tcPr>
          <w:p w14:paraId="19192BD2"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736" w:type="dxa"/>
            <w:shd w:val="clear" w:color="auto" w:fill="E7E6E6" w:themeFill="background2"/>
          </w:tcPr>
          <w:p w14:paraId="75B2DE18"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-0.243 (-0.357, -0.086)</w:t>
            </w:r>
          </w:p>
        </w:tc>
        <w:tc>
          <w:tcPr>
            <w:tcW w:w="2233" w:type="dxa"/>
            <w:shd w:val="clear" w:color="auto" w:fill="D0CECE" w:themeFill="background2" w:themeFillShade="E6"/>
          </w:tcPr>
          <w:p w14:paraId="69FF3182"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56207.643 (46345.27, 67697.385)</w:t>
            </w:r>
          </w:p>
        </w:tc>
        <w:tc>
          <w:tcPr>
            <w:tcW w:w="1731" w:type="dxa"/>
          </w:tcPr>
          <w:p w14:paraId="7E1B2C8D" w14:textId="77777777" w:rsidR="007D56D4" w:rsidRPr="00661246" w:rsidRDefault="007D56D4" w:rsidP="00117700">
            <w:pPr>
              <w:spacing w:line="360" w:lineRule="auto"/>
              <w:rPr>
                <w:rFonts w:ascii="Calibri" w:hAnsi="Calibri"/>
                <w:sz w:val="22"/>
                <w:szCs w:val="22"/>
              </w:rPr>
            </w:pPr>
            <w:r w:rsidRPr="00661246">
              <w:rPr>
                <w:rFonts w:ascii="Calibri" w:hAnsi="Calibri"/>
                <w:sz w:val="22"/>
                <w:szCs w:val="22"/>
              </w:rPr>
              <w:t>-</w:t>
            </w:r>
          </w:p>
        </w:tc>
        <w:tc>
          <w:tcPr>
            <w:tcW w:w="2181" w:type="dxa"/>
          </w:tcPr>
          <w:p w14:paraId="738925BD"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-41.664 (-64.935, -15.380)</w:t>
            </w:r>
          </w:p>
        </w:tc>
      </w:tr>
      <w:tr w:rsidR="007D56D4" w:rsidRPr="00661246" w14:paraId="20C0CF66" w14:textId="77777777" w:rsidTr="00117700">
        <w:tc>
          <w:tcPr>
            <w:tcW w:w="1129" w:type="dxa"/>
          </w:tcPr>
          <w:p w14:paraId="2D16CA23"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1736" w:type="dxa"/>
            <w:shd w:val="clear" w:color="auto" w:fill="E7E6E6" w:themeFill="background2"/>
          </w:tcPr>
          <w:p w14:paraId="5E5570F6"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0.131 (0.032, 0.298)</w:t>
            </w:r>
          </w:p>
        </w:tc>
        <w:tc>
          <w:tcPr>
            <w:tcW w:w="2233" w:type="dxa"/>
            <w:shd w:val="clear" w:color="auto" w:fill="E7E6E6" w:themeFill="background2"/>
          </w:tcPr>
          <w:p w14:paraId="0EDB7BD1" w14:textId="77777777" w:rsidR="007D56D4" w:rsidRPr="00661246" w:rsidRDefault="007D56D4" w:rsidP="00117700">
            <w:pPr>
              <w:spacing w:line="360" w:lineRule="auto"/>
              <w:rPr>
                <w:rFonts w:ascii="Calibri" w:hAnsi="Calibri"/>
                <w:sz w:val="22"/>
                <w:szCs w:val="22"/>
              </w:rPr>
            </w:pPr>
            <w:r w:rsidRPr="00661246">
              <w:rPr>
                <w:rFonts w:ascii="Calibri" w:hAnsi="Calibri"/>
                <w:sz w:val="22"/>
                <w:szCs w:val="22"/>
              </w:rPr>
              <w:t>-</w:t>
            </w:r>
          </w:p>
        </w:tc>
        <w:tc>
          <w:tcPr>
            <w:tcW w:w="1731" w:type="dxa"/>
            <w:shd w:val="clear" w:color="auto" w:fill="D0CECE" w:themeFill="background2" w:themeFillShade="E6"/>
          </w:tcPr>
          <w:p w14:paraId="1529AA5D"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0.740 (0.649, 0.979)</w:t>
            </w:r>
          </w:p>
        </w:tc>
        <w:tc>
          <w:tcPr>
            <w:tcW w:w="2181" w:type="dxa"/>
          </w:tcPr>
          <w:p w14:paraId="7A79766B"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0.085 (0.020, 0.206)</w:t>
            </w:r>
          </w:p>
        </w:tc>
      </w:tr>
      <w:tr w:rsidR="007D56D4" w:rsidRPr="00661246" w14:paraId="26111B33" w14:textId="77777777" w:rsidTr="00117700">
        <w:trPr>
          <w:trHeight w:val="269"/>
        </w:trPr>
        <w:tc>
          <w:tcPr>
            <w:tcW w:w="1129" w:type="dxa"/>
          </w:tcPr>
          <w:p w14:paraId="1FE13E85"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c>
          <w:tcPr>
            <w:tcW w:w="1736" w:type="dxa"/>
            <w:shd w:val="clear" w:color="auto" w:fill="E7E6E6" w:themeFill="background2"/>
          </w:tcPr>
          <w:p w14:paraId="1F282C37"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0.403 (0.257, 0.517)</w:t>
            </w:r>
          </w:p>
        </w:tc>
        <w:tc>
          <w:tcPr>
            <w:tcW w:w="2233" w:type="dxa"/>
            <w:shd w:val="clear" w:color="auto" w:fill="E7E6E6" w:themeFill="background2"/>
          </w:tcPr>
          <w:p w14:paraId="633500C9"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-0.239 (-0.349, -0.092)</w:t>
            </w:r>
          </w:p>
        </w:tc>
        <w:tc>
          <w:tcPr>
            <w:tcW w:w="1731" w:type="dxa"/>
            <w:shd w:val="clear" w:color="auto" w:fill="E7E6E6" w:themeFill="background2"/>
          </w:tcPr>
          <w:p w14:paraId="036C11D0"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0.133 (0.038, 0.294)</w:t>
            </w:r>
          </w:p>
        </w:tc>
        <w:tc>
          <w:tcPr>
            <w:tcW w:w="2181" w:type="dxa"/>
            <w:shd w:val="clear" w:color="auto" w:fill="D0CECE" w:themeFill="background2" w:themeFillShade="E6"/>
          </w:tcPr>
          <w:p w14:paraId="63F41687"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0.539 (0.440, 0.681)</w:t>
            </w:r>
          </w:p>
        </w:tc>
      </w:tr>
    </w:tbl>
    <w:p w14:paraId="794D4B6A" w14:textId="77777777" w:rsidR="007D56D4" w:rsidRDefault="007D56D4" w:rsidP="007D56D4">
      <w:pPr>
        <w:spacing w:line="360" w:lineRule="auto"/>
        <w:ind w:firstLine="720"/>
        <w:rPr>
          <w:rFonts w:ascii="Calibri" w:hAnsi="Calibri"/>
          <w:sz w:val="22"/>
          <w:szCs w:val="22"/>
        </w:rPr>
      </w:pPr>
    </w:p>
    <w:p w14:paraId="2553242F" w14:textId="77777777" w:rsidR="007D56D4" w:rsidRPr="007B109A" w:rsidRDefault="007D56D4" w:rsidP="007D56D4">
      <w:pPr>
        <w:spacing w:line="360" w:lineRule="auto"/>
        <w:ind w:firstLine="720"/>
        <w:rPr>
          <w:rFonts w:ascii="Calibri" w:hAnsi="Calibri"/>
          <w:sz w:val="10"/>
          <w:szCs w:val="22"/>
        </w:rPr>
      </w:pPr>
    </w:p>
    <w:p w14:paraId="019FF087" w14:textId="77777777" w:rsidR="007D56D4" w:rsidRPr="00155FB9" w:rsidRDefault="007D56D4" w:rsidP="007D56D4">
      <w:pPr>
        <w:spacing w:line="360" w:lineRule="auto"/>
        <w:outlineLvl w:val="0"/>
        <w:rPr>
          <w:rFonts w:ascii="Calibri" w:hAnsi="Calibri"/>
          <w:b/>
          <w:i/>
          <w:sz w:val="22"/>
          <w:szCs w:val="22"/>
        </w:rPr>
      </w:pPr>
      <w:r w:rsidRPr="00155FB9">
        <w:rPr>
          <w:rFonts w:ascii="Calibri" w:hAnsi="Calibri"/>
          <w:b/>
          <w:i/>
          <w:sz w:val="22"/>
          <w:szCs w:val="22"/>
        </w:rPr>
        <w:t xml:space="preserve">Does diet impact personality and </w:t>
      </w:r>
      <w:proofErr w:type="spellStart"/>
      <w:r w:rsidRPr="00155FB9">
        <w:rPr>
          <w:rFonts w:ascii="Calibri" w:hAnsi="Calibri"/>
          <w:b/>
          <w:i/>
          <w:sz w:val="22"/>
          <w:szCs w:val="22"/>
        </w:rPr>
        <w:t>behavioural</w:t>
      </w:r>
      <w:proofErr w:type="spellEnd"/>
      <w:r w:rsidRPr="00155FB9">
        <w:rPr>
          <w:rFonts w:ascii="Calibri" w:hAnsi="Calibri"/>
          <w:b/>
          <w:i/>
          <w:sz w:val="22"/>
          <w:szCs w:val="22"/>
        </w:rPr>
        <w:t xml:space="preserve"> syndromes?</w:t>
      </w:r>
    </w:p>
    <w:p w14:paraId="6FDB0929" w14:textId="77777777" w:rsidR="007D56D4" w:rsidRDefault="007D56D4" w:rsidP="007D56D4">
      <w:pPr>
        <w:spacing w:line="480" w:lineRule="auto"/>
        <w:ind w:firstLine="720"/>
        <w:rPr>
          <w:rFonts w:ascii="Calibri" w:hAnsi="Calibri"/>
          <w:sz w:val="22"/>
          <w:szCs w:val="22"/>
        </w:rPr>
      </w:pPr>
      <w:r w:rsidRPr="00B30812">
        <w:rPr>
          <w:rFonts w:asciiTheme="minorHAnsi" w:hAnsiTheme="minorHAnsi"/>
          <w:sz w:val="22"/>
        </w:rPr>
        <w:t xml:space="preserve">There were no significant differences observed between the </w:t>
      </w:r>
      <w:proofErr w:type="spellStart"/>
      <w:r>
        <w:rPr>
          <w:rFonts w:asciiTheme="minorHAnsi" w:hAnsiTheme="minorHAnsi"/>
          <w:sz w:val="22"/>
        </w:rPr>
        <w:t>behaviour</w:t>
      </w:r>
      <w:r w:rsidRPr="00B30812">
        <w:rPr>
          <w:rFonts w:asciiTheme="minorHAnsi" w:hAnsiTheme="minorHAnsi"/>
          <w:sz w:val="22"/>
        </w:rPr>
        <w:t>s</w:t>
      </w:r>
      <w:proofErr w:type="spellEnd"/>
      <w:r w:rsidRPr="00B30812">
        <w:rPr>
          <w:rFonts w:asciiTheme="minorHAnsi" w:hAnsiTheme="minorHAnsi"/>
          <w:sz w:val="22"/>
        </w:rPr>
        <w:t xml:space="preserve"> of the high and low group (Figure </w:t>
      </w:r>
      <w:r>
        <w:rPr>
          <w:rFonts w:asciiTheme="minorHAnsi" w:hAnsiTheme="minorHAnsi"/>
          <w:sz w:val="22"/>
        </w:rPr>
        <w:t>2</w:t>
      </w:r>
      <w:r w:rsidRPr="00B30812">
        <w:rPr>
          <w:rFonts w:asciiTheme="minorHAnsi" w:hAnsiTheme="minorHAnsi"/>
          <w:sz w:val="22"/>
        </w:rPr>
        <w:t>; Exploration p = 0.28, Sociality p = 0.10</w:t>
      </w:r>
      <w:r>
        <w:rPr>
          <w:rFonts w:asciiTheme="minorHAnsi" w:hAnsiTheme="minorHAnsi"/>
          <w:sz w:val="22"/>
        </w:rPr>
        <w:t xml:space="preserve">, </w:t>
      </w:r>
      <w:r w:rsidRPr="00B30812">
        <w:rPr>
          <w:rFonts w:asciiTheme="minorHAnsi" w:hAnsiTheme="minorHAnsi"/>
          <w:sz w:val="22"/>
        </w:rPr>
        <w:t>Novel Latency p</w:t>
      </w:r>
      <w:r>
        <w:rPr>
          <w:rFonts w:asciiTheme="minorHAnsi" w:hAnsiTheme="minorHAnsi"/>
          <w:sz w:val="22"/>
        </w:rPr>
        <w:t xml:space="preserve"> = 0.76, Novel Duration p = 0.51</w:t>
      </w:r>
      <w:r w:rsidRPr="00B30812">
        <w:rPr>
          <w:rFonts w:asciiTheme="minorHAnsi" w:hAnsiTheme="minorHAnsi"/>
          <w:sz w:val="22"/>
        </w:rPr>
        <w:t xml:space="preserve">). </w:t>
      </w:r>
      <w:r>
        <w:rPr>
          <w:rFonts w:asciiTheme="minorHAnsi" w:hAnsiTheme="minorHAnsi"/>
          <w:sz w:val="22"/>
        </w:rPr>
        <w:t xml:space="preserve">The average distances travelled were particularly close between the high (r = 5.65) and low (r = 5.82, t = -2.76, </w:t>
      </w:r>
      <w:proofErr w:type="spellStart"/>
      <w:r>
        <w:rPr>
          <w:rFonts w:asciiTheme="minorHAnsi" w:hAnsiTheme="minorHAnsi"/>
          <w:sz w:val="22"/>
        </w:rPr>
        <w:t>df</w:t>
      </w:r>
      <w:proofErr w:type="spellEnd"/>
      <w:r>
        <w:rPr>
          <w:rFonts w:asciiTheme="minorHAnsi" w:hAnsiTheme="minorHAnsi"/>
          <w:sz w:val="22"/>
        </w:rPr>
        <w:t xml:space="preserve"> = 62) treatment groups. The same can be said for average time taken to interact with novel item (high = 760.23; low = 777.89, t = 0.67, </w:t>
      </w:r>
      <w:proofErr w:type="spellStart"/>
      <w:r>
        <w:rPr>
          <w:rFonts w:asciiTheme="minorHAnsi" w:hAnsiTheme="minorHAnsi"/>
          <w:sz w:val="22"/>
        </w:rPr>
        <w:t>df</w:t>
      </w:r>
      <w:proofErr w:type="spellEnd"/>
      <w:r>
        <w:rPr>
          <w:rFonts w:asciiTheme="minorHAnsi" w:hAnsiTheme="minorHAnsi"/>
          <w:sz w:val="22"/>
        </w:rPr>
        <w:t xml:space="preserve"> = 62) and time spent in the novel zone (high = 2.52; low = 2.31, t = 0.67, </w:t>
      </w:r>
      <w:proofErr w:type="spellStart"/>
      <w:r>
        <w:rPr>
          <w:rFonts w:asciiTheme="minorHAnsi" w:hAnsiTheme="minorHAnsi"/>
          <w:sz w:val="22"/>
        </w:rPr>
        <w:t>df</w:t>
      </w:r>
      <w:proofErr w:type="spellEnd"/>
      <w:r>
        <w:rPr>
          <w:rFonts w:asciiTheme="minorHAnsi" w:hAnsiTheme="minorHAnsi"/>
          <w:sz w:val="22"/>
        </w:rPr>
        <w:t xml:space="preserve"> = 62). </w:t>
      </w:r>
      <w:r w:rsidRPr="00385024">
        <w:rPr>
          <w:rFonts w:asciiTheme="minorHAnsi" w:hAnsiTheme="minorHAnsi"/>
          <w:sz w:val="22"/>
          <w:szCs w:val="22"/>
        </w:rPr>
        <w:t xml:space="preserve">While there was a trend for lizards on a high-quality diet to be </w:t>
      </w:r>
      <w:r w:rsidRPr="00385024">
        <w:rPr>
          <w:rFonts w:asciiTheme="minorHAnsi" w:hAnsiTheme="minorHAnsi"/>
          <w:sz w:val="22"/>
          <w:szCs w:val="22"/>
        </w:rPr>
        <w:lastRenderedPageBreak/>
        <w:t>more social compared to those on a low-quality diet, spending on average 0.68 (log transformed) seconds more time in the social zone, this difference was not significant (p = 0.</w:t>
      </w:r>
      <w:r>
        <w:rPr>
          <w:rFonts w:asciiTheme="minorHAnsi" w:hAnsiTheme="minorHAnsi"/>
          <w:sz w:val="22"/>
          <w:szCs w:val="22"/>
        </w:rPr>
        <w:t xml:space="preserve">10, t = 1.68, </w:t>
      </w:r>
      <w:proofErr w:type="spellStart"/>
      <w:r>
        <w:rPr>
          <w:rFonts w:asciiTheme="minorHAnsi" w:hAnsiTheme="minorHAnsi"/>
          <w:sz w:val="22"/>
          <w:szCs w:val="22"/>
        </w:rPr>
        <w:t>df</w:t>
      </w:r>
      <w:proofErr w:type="spellEnd"/>
      <w:r>
        <w:rPr>
          <w:rFonts w:asciiTheme="minorHAnsi" w:hAnsiTheme="minorHAnsi"/>
          <w:sz w:val="22"/>
          <w:szCs w:val="22"/>
        </w:rPr>
        <w:t xml:space="preserve"> = 62</w:t>
      </w:r>
      <w:r w:rsidRPr="00385024">
        <w:rPr>
          <w:rFonts w:asciiTheme="minorHAnsi" w:hAnsiTheme="minorHAnsi"/>
          <w:sz w:val="22"/>
          <w:szCs w:val="22"/>
        </w:rPr>
        <w:t xml:space="preserve">). </w:t>
      </w:r>
      <w:r>
        <w:rPr>
          <w:rFonts w:asciiTheme="minorHAnsi" w:hAnsiTheme="minorHAnsi"/>
          <w:sz w:val="22"/>
        </w:rPr>
        <w:t>These results indicate that individuals fed on a high-quality diet do not spend more or less time in the relevant zones than those fed low-quality diets.</w:t>
      </w:r>
      <w:r>
        <w:rPr>
          <w:rFonts w:ascii="Calibri" w:hAnsi="Calibri"/>
          <w:sz w:val="22"/>
          <w:szCs w:val="22"/>
        </w:rPr>
        <w:t xml:space="preserve"> </w:t>
      </w:r>
    </w:p>
    <w:p w14:paraId="40FB6AD9" w14:textId="77777777" w:rsidR="007D56D4" w:rsidRPr="00AE0550" w:rsidRDefault="007D56D4" w:rsidP="007D56D4">
      <w:pPr>
        <w:spacing w:line="480" w:lineRule="auto"/>
        <w:ind w:firstLine="720"/>
        <w:rPr>
          <w:rFonts w:ascii="Calibri" w:hAnsi="Calibri"/>
          <w:sz w:val="22"/>
          <w:szCs w:val="22"/>
        </w:rPr>
      </w:pPr>
      <w:r w:rsidRPr="00385024">
        <w:rPr>
          <w:rFonts w:asciiTheme="minorHAnsi" w:hAnsiTheme="minorHAnsi"/>
          <w:sz w:val="22"/>
          <w:szCs w:val="22"/>
        </w:rPr>
        <w:t xml:space="preserve"> Furthermore, repeatability estimates of </w:t>
      </w:r>
      <w:proofErr w:type="spellStart"/>
      <w:r>
        <w:rPr>
          <w:rFonts w:asciiTheme="minorHAnsi" w:hAnsiTheme="minorHAnsi"/>
          <w:sz w:val="22"/>
          <w:szCs w:val="22"/>
        </w:rPr>
        <w:t>behaviour</w:t>
      </w:r>
      <w:r w:rsidRPr="00385024">
        <w:rPr>
          <w:rFonts w:asciiTheme="minorHAnsi" w:hAnsiTheme="minorHAnsi"/>
          <w:sz w:val="22"/>
          <w:szCs w:val="22"/>
        </w:rPr>
        <w:t>s</w:t>
      </w:r>
      <w:proofErr w:type="spellEnd"/>
      <w:r w:rsidRPr="00385024">
        <w:rPr>
          <w:rFonts w:asciiTheme="minorHAnsi" w:hAnsiTheme="minorHAnsi"/>
          <w:sz w:val="22"/>
          <w:szCs w:val="22"/>
        </w:rPr>
        <w:t xml:space="preserve"> (i.e. personality) were also unaffected by diet treatment (Figure </w:t>
      </w:r>
      <w:r>
        <w:rPr>
          <w:rFonts w:asciiTheme="minorHAnsi" w:hAnsiTheme="minorHAnsi"/>
          <w:sz w:val="22"/>
          <w:szCs w:val="22"/>
        </w:rPr>
        <w:t>3</w:t>
      </w:r>
      <w:r w:rsidRPr="00385024">
        <w:rPr>
          <w:rFonts w:asciiTheme="minorHAnsi" w:hAnsiTheme="minorHAnsi"/>
          <w:sz w:val="22"/>
          <w:szCs w:val="22"/>
        </w:rPr>
        <w:t>).</w:t>
      </w:r>
      <w:r>
        <w:rPr>
          <w:rFonts w:ascii="Calibri" w:hAnsi="Calibri"/>
          <w:sz w:val="22"/>
          <w:szCs w:val="22"/>
        </w:rPr>
        <w:t xml:space="preserve"> </w:t>
      </w:r>
      <w:r w:rsidRPr="00E270B1">
        <w:rPr>
          <w:rFonts w:ascii="Calibri" w:hAnsi="Calibri"/>
          <w:sz w:val="22"/>
          <w:szCs w:val="22"/>
        </w:rPr>
        <w:t>The low diet group has a higher exploration repeatability</w:t>
      </w:r>
      <w:r>
        <w:rPr>
          <w:rFonts w:ascii="Calibri" w:hAnsi="Calibri"/>
          <w:sz w:val="22"/>
          <w:szCs w:val="22"/>
        </w:rPr>
        <w:t xml:space="preserve"> (high r = 0.386, CI = 0.221, 0.547; low r = 0.551, CI = 0.329, 0.693)</w:t>
      </w:r>
      <w:r w:rsidRPr="00E270B1">
        <w:rPr>
          <w:rFonts w:ascii="Calibri" w:hAnsi="Calibri"/>
          <w:sz w:val="22"/>
          <w:szCs w:val="22"/>
        </w:rPr>
        <w:t xml:space="preserve"> </w:t>
      </w:r>
      <w:r>
        <w:rPr>
          <w:rFonts w:ascii="Calibri" w:hAnsi="Calibri"/>
          <w:sz w:val="22"/>
          <w:szCs w:val="22"/>
        </w:rPr>
        <w:t xml:space="preserve">than the low treatment group </w:t>
      </w:r>
      <w:r w:rsidRPr="00E270B1">
        <w:rPr>
          <w:rFonts w:ascii="Calibri" w:hAnsi="Calibri"/>
          <w:sz w:val="22"/>
          <w:szCs w:val="22"/>
        </w:rPr>
        <w:t>but</w:t>
      </w:r>
      <w:r>
        <w:rPr>
          <w:rFonts w:ascii="Calibri" w:hAnsi="Calibri"/>
          <w:sz w:val="22"/>
          <w:szCs w:val="22"/>
        </w:rPr>
        <w:t>, again, this value is not significant since</w:t>
      </w:r>
      <w:r w:rsidRPr="00E270B1">
        <w:rPr>
          <w:rFonts w:ascii="Calibri" w:hAnsi="Calibri"/>
          <w:sz w:val="22"/>
          <w:szCs w:val="22"/>
        </w:rPr>
        <w:t xml:space="preserve"> the confidence intervals overlap.</w:t>
      </w:r>
      <w:r>
        <w:rPr>
          <w:rFonts w:ascii="Calibri" w:hAnsi="Calibri"/>
          <w:sz w:val="22"/>
          <w:szCs w:val="22"/>
        </w:rPr>
        <w:t xml:space="preserve"> Novel latency also showed substantial difference with repeatability of the high group (r = 0.288) being higher than the low group (r = 0.208, CI = 0.096, 0.396) but were not significantly different. The repeatability of the high and low groups in the novel duration assay were very close (high r = 0.246, CI = 0.090, 0.386; low r = 0.264, CI = 0.128, 0.465) and were therefore clearly non-significant. Sociality followed the same pattern with a high group repeatability of 0.349 (CI = 0.178, 0.524) and a low repeatability of 0.362 (CI = 0.183, 0.601).</w:t>
      </w:r>
    </w:p>
    <w:p w14:paraId="083EDD14" w14:textId="77777777" w:rsidR="007D56D4" w:rsidRDefault="007D56D4" w:rsidP="007D56D4">
      <w:pPr>
        <w:pStyle w:val="Subtitle"/>
      </w:pPr>
    </w:p>
    <w:p w14:paraId="6EB3FE5D" w14:textId="77777777" w:rsidR="007D56D4" w:rsidRPr="00C54E7B" w:rsidRDefault="007D56D4" w:rsidP="007D56D4">
      <w:pPr>
        <w:rPr>
          <w:rFonts w:ascii="Calibri" w:hAnsi="Calibri"/>
          <w:i/>
          <w:sz w:val="22"/>
          <w:szCs w:val="22"/>
        </w:rPr>
      </w:pPr>
      <w:r w:rsidRPr="00C54E7B">
        <w:rPr>
          <w:rFonts w:ascii="Calibri" w:hAnsi="Calibri"/>
          <w:i/>
          <w:sz w:val="22"/>
          <w:szCs w:val="22"/>
        </w:rPr>
        <w:t xml:space="preserve">Table 6: Correlations (bottom left shaded area), variance (diagonal) and covariance (non-shaded area) between individuals for each assay, pooling all data together with </w:t>
      </w:r>
      <w:proofErr w:type="spellStart"/>
      <w:proofErr w:type="gramStart"/>
      <w:r w:rsidRPr="00C54E7B">
        <w:rPr>
          <w:rFonts w:ascii="Calibri" w:hAnsi="Calibri"/>
          <w:i/>
          <w:sz w:val="22"/>
          <w:szCs w:val="22"/>
        </w:rPr>
        <w:t>treatment:trait</w:t>
      </w:r>
      <w:proofErr w:type="spellEnd"/>
      <w:proofErr w:type="gramEnd"/>
      <w:r w:rsidRPr="00C54E7B">
        <w:rPr>
          <w:rFonts w:ascii="Calibri" w:hAnsi="Calibri"/>
          <w:i/>
          <w:sz w:val="22"/>
          <w:szCs w:val="22"/>
        </w:rPr>
        <w:t xml:space="preserve"> as a fixed effect in the </w:t>
      </w:r>
      <w:proofErr w:type="spellStart"/>
      <w:r w:rsidRPr="00C54E7B">
        <w:rPr>
          <w:rFonts w:ascii="Calibri" w:hAnsi="Calibri"/>
          <w:i/>
          <w:sz w:val="22"/>
          <w:szCs w:val="22"/>
        </w:rPr>
        <w:t>MCMCglmm</w:t>
      </w:r>
      <w:proofErr w:type="spellEnd"/>
      <w:r w:rsidRPr="00C54E7B">
        <w:rPr>
          <w:rFonts w:ascii="Calibri" w:hAnsi="Calibri"/>
          <w:i/>
          <w:sz w:val="22"/>
          <w:szCs w:val="22"/>
        </w:rPr>
        <w:t xml:space="preserve">. Confidence Intervals for each value presented in brackets. Insignificant values in bold. </w:t>
      </w:r>
    </w:p>
    <w:p w14:paraId="0A32152C" w14:textId="77777777" w:rsidR="007D56D4" w:rsidRDefault="007D56D4" w:rsidP="007D56D4">
      <w:pPr>
        <w:rPr>
          <w:rFonts w:ascii="Calibri" w:hAnsi="Calibri"/>
          <w:i/>
          <w:sz w:val="16"/>
          <w:szCs w:val="16"/>
        </w:rPr>
      </w:pPr>
    </w:p>
    <w:tbl>
      <w:tblPr>
        <w:tblStyle w:val="TableGrid"/>
        <w:tblpPr w:leftFromText="180" w:rightFromText="180" w:vertAnchor="text" w:horzAnchor="page" w:tblpX="1450" w:tblpY="-175"/>
        <w:tblW w:w="9067" w:type="dxa"/>
        <w:tblLook w:val="04A0" w:firstRow="1" w:lastRow="0" w:firstColumn="1" w:lastColumn="0" w:noHBand="0" w:noVBand="1"/>
      </w:tblPr>
      <w:tblGrid>
        <w:gridCol w:w="1259"/>
        <w:gridCol w:w="1851"/>
        <w:gridCol w:w="2268"/>
        <w:gridCol w:w="1753"/>
        <w:gridCol w:w="1936"/>
      </w:tblGrid>
      <w:tr w:rsidR="007D56D4" w:rsidRPr="00661246" w14:paraId="4034C719" w14:textId="77777777" w:rsidTr="00117700">
        <w:tc>
          <w:tcPr>
            <w:tcW w:w="1259" w:type="dxa"/>
          </w:tcPr>
          <w:p w14:paraId="3E62F54D" w14:textId="77777777" w:rsidR="007D56D4" w:rsidRPr="00661246" w:rsidRDefault="007D56D4" w:rsidP="00117700">
            <w:pPr>
              <w:spacing w:line="360" w:lineRule="auto"/>
              <w:rPr>
                <w:rFonts w:ascii="Abadi MT Condensed Light" w:hAnsi="Abadi MT Condensed Light"/>
                <w:sz w:val="22"/>
                <w:szCs w:val="22"/>
              </w:rPr>
            </w:pPr>
          </w:p>
        </w:tc>
        <w:tc>
          <w:tcPr>
            <w:tcW w:w="1851" w:type="dxa"/>
          </w:tcPr>
          <w:p w14:paraId="75696D47"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2268" w:type="dxa"/>
          </w:tcPr>
          <w:p w14:paraId="6892229E"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753" w:type="dxa"/>
          </w:tcPr>
          <w:p w14:paraId="494701E8"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1936" w:type="dxa"/>
          </w:tcPr>
          <w:p w14:paraId="4420FA72"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r>
      <w:tr w:rsidR="007D56D4" w:rsidRPr="00661246" w14:paraId="4E2DC6D0" w14:textId="77777777" w:rsidTr="00117700">
        <w:tc>
          <w:tcPr>
            <w:tcW w:w="1259" w:type="dxa"/>
          </w:tcPr>
          <w:p w14:paraId="43C6E233"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1851" w:type="dxa"/>
            <w:shd w:val="clear" w:color="auto" w:fill="D0CECE" w:themeFill="background2" w:themeFillShade="E6"/>
          </w:tcPr>
          <w:p w14:paraId="3FE08962"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0.326 (0.217, 0.526)</w:t>
            </w:r>
          </w:p>
        </w:tc>
        <w:tc>
          <w:tcPr>
            <w:tcW w:w="2268" w:type="dxa"/>
          </w:tcPr>
          <w:p w14:paraId="240339B0" w14:textId="77777777" w:rsidR="007D56D4" w:rsidRPr="00661246" w:rsidRDefault="007D56D4" w:rsidP="00117700">
            <w:pPr>
              <w:spacing w:line="360" w:lineRule="auto"/>
              <w:rPr>
                <w:rFonts w:ascii="Calibri" w:hAnsi="Calibri"/>
                <w:sz w:val="22"/>
                <w:szCs w:val="22"/>
              </w:rPr>
            </w:pPr>
            <w:r w:rsidRPr="00661246">
              <w:rPr>
                <w:rFonts w:ascii="Calibri" w:eastAsia="Times New Roman" w:hAnsi="Calibri"/>
                <w:color w:val="000000"/>
                <w:sz w:val="22"/>
                <w:szCs w:val="22"/>
              </w:rPr>
              <w:t xml:space="preserve">-66.980 </w:t>
            </w:r>
            <w:r w:rsidRPr="00661246">
              <w:rPr>
                <w:rFonts w:ascii="Calibri" w:hAnsi="Calibri"/>
                <w:sz w:val="22"/>
                <w:szCs w:val="22"/>
              </w:rPr>
              <w:t xml:space="preserve">(-115.127, </w:t>
            </w:r>
          </w:p>
          <w:p w14:paraId="2AC8DA8C"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hAnsi="Calibri"/>
                <w:sz w:val="22"/>
                <w:szCs w:val="22"/>
              </w:rPr>
              <w:t>-40.236)</w:t>
            </w:r>
          </w:p>
        </w:tc>
        <w:tc>
          <w:tcPr>
            <w:tcW w:w="1753" w:type="dxa"/>
          </w:tcPr>
          <w:p w14:paraId="7674FCE1"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0.181 (0.066, 0.312)</w:t>
            </w:r>
          </w:p>
        </w:tc>
        <w:tc>
          <w:tcPr>
            <w:tcW w:w="1936" w:type="dxa"/>
          </w:tcPr>
          <w:p w14:paraId="011643A5"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0.209 (0.009, 0.393)</w:t>
            </w:r>
          </w:p>
        </w:tc>
      </w:tr>
      <w:tr w:rsidR="007D56D4" w:rsidRPr="00661246" w14:paraId="5474A380" w14:textId="77777777" w:rsidTr="00117700">
        <w:tc>
          <w:tcPr>
            <w:tcW w:w="1259" w:type="dxa"/>
          </w:tcPr>
          <w:p w14:paraId="4D310A68"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851" w:type="dxa"/>
            <w:shd w:val="clear" w:color="auto" w:fill="E7E6E6" w:themeFill="background2"/>
          </w:tcPr>
          <w:p w14:paraId="6D690BD9"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-0.937 (-0.976, -0.682)</w:t>
            </w:r>
          </w:p>
        </w:tc>
        <w:tc>
          <w:tcPr>
            <w:tcW w:w="2268" w:type="dxa"/>
            <w:shd w:val="clear" w:color="auto" w:fill="D0CECE" w:themeFill="background2" w:themeFillShade="E6"/>
          </w:tcPr>
          <w:p w14:paraId="71F87C64"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15684.951 (11360.42, 34170.01)</w:t>
            </w:r>
          </w:p>
        </w:tc>
        <w:tc>
          <w:tcPr>
            <w:tcW w:w="1753" w:type="dxa"/>
          </w:tcPr>
          <w:p w14:paraId="64C8EC35" w14:textId="77777777" w:rsidR="007D56D4" w:rsidRPr="00661246" w:rsidRDefault="007D56D4" w:rsidP="00117700">
            <w:pPr>
              <w:spacing w:line="360" w:lineRule="auto"/>
              <w:rPr>
                <w:rFonts w:ascii="Calibri" w:hAnsi="Calibri"/>
                <w:sz w:val="22"/>
                <w:szCs w:val="22"/>
              </w:rPr>
            </w:pPr>
            <w:r w:rsidRPr="00661246">
              <w:rPr>
                <w:rFonts w:ascii="Calibri" w:hAnsi="Calibri"/>
                <w:sz w:val="22"/>
                <w:szCs w:val="22"/>
              </w:rPr>
              <w:t>-52.983 (-86.029, -21.211)</w:t>
            </w:r>
          </w:p>
        </w:tc>
        <w:tc>
          <w:tcPr>
            <w:tcW w:w="1936" w:type="dxa"/>
          </w:tcPr>
          <w:p w14:paraId="0B1A8C0B"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-69.318 (-122.972, </w:t>
            </w:r>
          </w:p>
          <w:p w14:paraId="147B2CDC"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-40.481)</w:t>
            </w:r>
          </w:p>
        </w:tc>
      </w:tr>
      <w:tr w:rsidR="007D56D4" w:rsidRPr="00661246" w14:paraId="7301392C" w14:textId="77777777" w:rsidTr="00117700">
        <w:tc>
          <w:tcPr>
            <w:tcW w:w="1259" w:type="dxa"/>
          </w:tcPr>
          <w:p w14:paraId="19B14C74"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1851" w:type="dxa"/>
            <w:shd w:val="clear" w:color="auto" w:fill="E7E6E6" w:themeFill="background2"/>
          </w:tcPr>
          <w:p w14:paraId="41CEC7A5"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0.648 (0.313, 0.791)</w:t>
            </w:r>
          </w:p>
        </w:tc>
        <w:tc>
          <w:tcPr>
            <w:tcW w:w="2268" w:type="dxa"/>
            <w:shd w:val="clear" w:color="auto" w:fill="E7E6E6" w:themeFill="background2"/>
          </w:tcPr>
          <w:p w14:paraId="34CDE60D" w14:textId="77777777" w:rsidR="007D56D4" w:rsidRPr="00661246" w:rsidRDefault="007D56D4" w:rsidP="00117700">
            <w:pPr>
              <w:spacing w:line="360" w:lineRule="auto"/>
              <w:rPr>
                <w:rFonts w:ascii="Calibri" w:hAnsi="Calibri"/>
                <w:sz w:val="22"/>
                <w:szCs w:val="22"/>
              </w:rPr>
            </w:pPr>
            <w:r w:rsidRPr="00661246">
              <w:rPr>
                <w:rFonts w:ascii="Calibri" w:hAnsi="Calibri"/>
                <w:sz w:val="22"/>
                <w:szCs w:val="22"/>
              </w:rPr>
              <w:t>-0.866 (-0.902, -0.472)</w:t>
            </w:r>
          </w:p>
        </w:tc>
        <w:tc>
          <w:tcPr>
            <w:tcW w:w="1753" w:type="dxa"/>
            <w:shd w:val="clear" w:color="auto" w:fill="D0CECE" w:themeFill="background2" w:themeFillShade="E6"/>
          </w:tcPr>
          <w:p w14:paraId="59FF43C8"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0.238 (0.144, 0.420)</w:t>
            </w:r>
          </w:p>
        </w:tc>
        <w:tc>
          <w:tcPr>
            <w:tcW w:w="1936" w:type="dxa"/>
          </w:tcPr>
          <w:p w14:paraId="30D83F4D"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0.253 (0.133, 0.416)</w:t>
            </w:r>
          </w:p>
        </w:tc>
      </w:tr>
      <w:tr w:rsidR="007D56D4" w:rsidRPr="00661246" w14:paraId="79CB5672" w14:textId="77777777" w:rsidTr="00117700">
        <w:trPr>
          <w:trHeight w:val="269"/>
        </w:trPr>
        <w:tc>
          <w:tcPr>
            <w:tcW w:w="1259" w:type="dxa"/>
          </w:tcPr>
          <w:p w14:paraId="10FB42C6"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c>
          <w:tcPr>
            <w:tcW w:w="1851" w:type="dxa"/>
            <w:shd w:val="clear" w:color="auto" w:fill="E7E6E6" w:themeFill="background2"/>
          </w:tcPr>
          <w:p w14:paraId="123D6E17"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0.614 (0.391, 0.824)</w:t>
            </w:r>
          </w:p>
        </w:tc>
        <w:tc>
          <w:tcPr>
            <w:tcW w:w="2268" w:type="dxa"/>
            <w:shd w:val="clear" w:color="auto" w:fill="E7E6E6" w:themeFill="background2"/>
          </w:tcPr>
          <w:p w14:paraId="59B518C2"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-0.926 (-0.973, -0.659)</w:t>
            </w:r>
          </w:p>
        </w:tc>
        <w:tc>
          <w:tcPr>
            <w:tcW w:w="1753" w:type="dxa"/>
            <w:shd w:val="clear" w:color="auto" w:fill="E7E6E6" w:themeFill="background2"/>
          </w:tcPr>
          <w:p w14:paraId="1383B15B"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0.865 (0.696, 0.986)</w:t>
            </w:r>
          </w:p>
        </w:tc>
        <w:tc>
          <w:tcPr>
            <w:tcW w:w="1936" w:type="dxa"/>
            <w:shd w:val="clear" w:color="auto" w:fill="D0CECE" w:themeFill="background2" w:themeFillShade="E6"/>
          </w:tcPr>
          <w:p w14:paraId="3E37B298"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0.358(0.200, 0.597) </w:t>
            </w:r>
          </w:p>
        </w:tc>
      </w:tr>
    </w:tbl>
    <w:p w14:paraId="08C03C78" w14:textId="77777777" w:rsidR="007D56D4" w:rsidRPr="00E15139" w:rsidRDefault="007D56D4" w:rsidP="007D56D4">
      <w:pPr>
        <w:spacing w:line="360" w:lineRule="auto"/>
        <w:rPr>
          <w:rFonts w:ascii="Calibri" w:hAnsi="Calibri"/>
          <w:i/>
          <w:sz w:val="16"/>
          <w:szCs w:val="16"/>
        </w:rPr>
      </w:pPr>
    </w:p>
    <w:p w14:paraId="51DC6E2E" w14:textId="77777777" w:rsidR="007D56D4" w:rsidRPr="009F1345" w:rsidRDefault="007D56D4" w:rsidP="007D56D4">
      <w:pPr>
        <w:rPr>
          <w:rFonts w:ascii="Calibri" w:hAnsi="Calibri"/>
          <w:i/>
          <w:sz w:val="22"/>
          <w:szCs w:val="22"/>
        </w:rPr>
      </w:pPr>
      <w:r w:rsidRPr="009F1345">
        <w:rPr>
          <w:rFonts w:ascii="Calibri" w:hAnsi="Calibri"/>
          <w:i/>
          <w:sz w:val="22"/>
          <w:szCs w:val="22"/>
        </w:rPr>
        <w:t xml:space="preserve">Table 7: Correlations (bottom left shaded area), variance (diagonal) and covariance (non-shaded area) within individuals for each assay, pooling all data together with </w:t>
      </w:r>
      <w:proofErr w:type="spellStart"/>
      <w:proofErr w:type="gramStart"/>
      <w:r w:rsidRPr="009F1345">
        <w:rPr>
          <w:rFonts w:ascii="Calibri" w:hAnsi="Calibri"/>
          <w:i/>
          <w:sz w:val="22"/>
          <w:szCs w:val="22"/>
        </w:rPr>
        <w:t>treatment:trait</w:t>
      </w:r>
      <w:proofErr w:type="spellEnd"/>
      <w:proofErr w:type="gramEnd"/>
      <w:r w:rsidRPr="009F1345">
        <w:rPr>
          <w:rFonts w:ascii="Calibri" w:hAnsi="Calibri"/>
          <w:i/>
          <w:sz w:val="22"/>
          <w:szCs w:val="22"/>
        </w:rPr>
        <w:t xml:space="preserve"> as a fixed </w:t>
      </w:r>
      <w:r w:rsidRPr="009F1345">
        <w:rPr>
          <w:rFonts w:ascii="Calibri" w:hAnsi="Calibri"/>
          <w:i/>
          <w:sz w:val="22"/>
          <w:szCs w:val="22"/>
        </w:rPr>
        <w:lastRenderedPageBreak/>
        <w:t xml:space="preserve">effect in the </w:t>
      </w:r>
      <w:proofErr w:type="spellStart"/>
      <w:r w:rsidRPr="009F1345">
        <w:rPr>
          <w:rFonts w:ascii="Calibri" w:hAnsi="Calibri"/>
          <w:i/>
          <w:sz w:val="22"/>
          <w:szCs w:val="22"/>
        </w:rPr>
        <w:t>MCMCglmm</w:t>
      </w:r>
      <w:proofErr w:type="spellEnd"/>
      <w:r w:rsidRPr="009F1345">
        <w:rPr>
          <w:rFonts w:ascii="Calibri" w:hAnsi="Calibri"/>
          <w:i/>
          <w:sz w:val="22"/>
          <w:szCs w:val="22"/>
        </w:rPr>
        <w:t>. Confidence Intervals for each value presented in brackets. Insignificant values in bold. pMCMC for exploration = 0.19, novel duration = 0.43, novel latency = 0.73 and sociality = 0.51. Sample size = 600</w:t>
      </w:r>
    </w:p>
    <w:tbl>
      <w:tblPr>
        <w:tblStyle w:val="TableGrid"/>
        <w:tblpPr w:leftFromText="180" w:rightFromText="180" w:vertAnchor="text" w:horzAnchor="page" w:tblpX="1483" w:tblpY="102"/>
        <w:tblW w:w="9214" w:type="dxa"/>
        <w:tblLook w:val="04A0" w:firstRow="1" w:lastRow="0" w:firstColumn="1" w:lastColumn="0" w:noHBand="0" w:noVBand="1"/>
      </w:tblPr>
      <w:tblGrid>
        <w:gridCol w:w="1275"/>
        <w:gridCol w:w="1737"/>
        <w:gridCol w:w="2233"/>
        <w:gridCol w:w="2174"/>
        <w:gridCol w:w="1795"/>
      </w:tblGrid>
      <w:tr w:rsidR="007D56D4" w:rsidRPr="00661246" w14:paraId="64C2926F" w14:textId="77777777" w:rsidTr="00117700">
        <w:tc>
          <w:tcPr>
            <w:tcW w:w="1275" w:type="dxa"/>
          </w:tcPr>
          <w:p w14:paraId="107BC975" w14:textId="77777777" w:rsidR="007D56D4" w:rsidRPr="00661246" w:rsidRDefault="007D56D4" w:rsidP="00117700">
            <w:pPr>
              <w:spacing w:line="360" w:lineRule="auto"/>
              <w:rPr>
                <w:rFonts w:ascii="Abadi MT Condensed Light" w:hAnsi="Abadi MT Condensed Light"/>
                <w:sz w:val="22"/>
                <w:szCs w:val="22"/>
              </w:rPr>
            </w:pPr>
          </w:p>
        </w:tc>
        <w:tc>
          <w:tcPr>
            <w:tcW w:w="1737" w:type="dxa"/>
          </w:tcPr>
          <w:p w14:paraId="77EC52CF"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2233" w:type="dxa"/>
          </w:tcPr>
          <w:p w14:paraId="4031D014"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2174" w:type="dxa"/>
          </w:tcPr>
          <w:p w14:paraId="520852ED"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1795" w:type="dxa"/>
          </w:tcPr>
          <w:p w14:paraId="246228C3"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r>
      <w:tr w:rsidR="007D56D4" w:rsidRPr="00661246" w14:paraId="41FCF23F" w14:textId="77777777" w:rsidTr="00117700">
        <w:tc>
          <w:tcPr>
            <w:tcW w:w="1275" w:type="dxa"/>
          </w:tcPr>
          <w:p w14:paraId="1778A51D"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1737" w:type="dxa"/>
            <w:shd w:val="clear" w:color="auto" w:fill="D0CECE" w:themeFill="background2" w:themeFillShade="E6"/>
          </w:tcPr>
          <w:p w14:paraId="0A62F586"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0.441 (0.394, 0.517)</w:t>
            </w:r>
          </w:p>
        </w:tc>
        <w:tc>
          <w:tcPr>
            <w:tcW w:w="2233" w:type="dxa"/>
          </w:tcPr>
          <w:p w14:paraId="1171BAB3"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-28.497 (-45.637, -14.347)</w:t>
            </w:r>
          </w:p>
        </w:tc>
        <w:tc>
          <w:tcPr>
            <w:tcW w:w="2174" w:type="dxa"/>
          </w:tcPr>
          <w:p w14:paraId="53140E2A"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0.080 (0.039, 0.162)</w:t>
            </w:r>
          </w:p>
        </w:tc>
        <w:tc>
          <w:tcPr>
            <w:tcW w:w="1795" w:type="dxa"/>
          </w:tcPr>
          <w:p w14:paraId="43703062"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0.123 (0.073, 0.184)</w:t>
            </w:r>
          </w:p>
        </w:tc>
      </w:tr>
      <w:tr w:rsidR="007D56D4" w:rsidRPr="00661246" w14:paraId="1DED8B37" w14:textId="77777777" w:rsidTr="00117700">
        <w:tc>
          <w:tcPr>
            <w:tcW w:w="1275" w:type="dxa"/>
          </w:tcPr>
          <w:p w14:paraId="1FE64224"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737" w:type="dxa"/>
            <w:shd w:val="clear" w:color="auto" w:fill="E7E6E6" w:themeFill="background2"/>
          </w:tcPr>
          <w:p w14:paraId="5F841E17"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-0.184 (-0.273, </w:t>
            </w:r>
          </w:p>
          <w:p w14:paraId="6A834F57"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-0.086)</w:t>
            </w:r>
          </w:p>
        </w:tc>
        <w:tc>
          <w:tcPr>
            <w:tcW w:w="2233" w:type="dxa"/>
            <w:shd w:val="clear" w:color="auto" w:fill="D0CECE" w:themeFill="background2" w:themeFillShade="E6"/>
          </w:tcPr>
          <w:p w14:paraId="4A87A787"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54493.992 (49253.53, 65799.137)</w:t>
            </w:r>
          </w:p>
        </w:tc>
        <w:tc>
          <w:tcPr>
            <w:tcW w:w="2174" w:type="dxa"/>
          </w:tcPr>
          <w:p w14:paraId="5132C799" w14:textId="77777777" w:rsidR="007D56D4" w:rsidRPr="00661246" w:rsidRDefault="007D56D4" w:rsidP="00117700">
            <w:pPr>
              <w:spacing w:line="360" w:lineRule="auto"/>
              <w:rPr>
                <w:rFonts w:ascii="Calibri" w:hAnsi="Calibri"/>
                <w:sz w:val="22"/>
                <w:szCs w:val="22"/>
              </w:rPr>
            </w:pPr>
            <w:r w:rsidRPr="00661246">
              <w:rPr>
                <w:rFonts w:ascii="Calibri" w:hAnsi="Calibri"/>
                <w:sz w:val="22"/>
                <w:szCs w:val="22"/>
              </w:rPr>
              <w:t xml:space="preserve">-78.198 (-107.227, </w:t>
            </w:r>
          </w:p>
          <w:p w14:paraId="24202574" w14:textId="77777777" w:rsidR="007D56D4" w:rsidRPr="00661246" w:rsidRDefault="007D56D4" w:rsidP="00117700">
            <w:pPr>
              <w:spacing w:line="360" w:lineRule="auto"/>
              <w:rPr>
                <w:rFonts w:ascii="Calibri" w:hAnsi="Calibri"/>
                <w:sz w:val="22"/>
                <w:szCs w:val="22"/>
              </w:rPr>
            </w:pPr>
            <w:r w:rsidRPr="00661246">
              <w:rPr>
                <w:rFonts w:ascii="Calibri" w:hAnsi="Calibri"/>
                <w:sz w:val="22"/>
                <w:szCs w:val="22"/>
              </w:rPr>
              <w:t>-63.313)</w:t>
            </w:r>
          </w:p>
        </w:tc>
        <w:tc>
          <w:tcPr>
            <w:tcW w:w="1795" w:type="dxa"/>
          </w:tcPr>
          <w:p w14:paraId="0049AA10"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-29.205 (-57.010, </w:t>
            </w:r>
          </w:p>
          <w:p w14:paraId="250DCFE7"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-9.817)</w:t>
            </w:r>
          </w:p>
        </w:tc>
      </w:tr>
      <w:tr w:rsidR="007D56D4" w:rsidRPr="00661246" w14:paraId="65228233" w14:textId="77777777" w:rsidTr="00117700">
        <w:tc>
          <w:tcPr>
            <w:tcW w:w="1275" w:type="dxa"/>
          </w:tcPr>
          <w:p w14:paraId="3D028AFB"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1737" w:type="dxa"/>
            <w:shd w:val="clear" w:color="auto" w:fill="E7E6E6" w:themeFill="background2"/>
          </w:tcPr>
          <w:p w14:paraId="259A9C65"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0.136 (0.061, 0.254)</w:t>
            </w:r>
          </w:p>
        </w:tc>
        <w:tc>
          <w:tcPr>
            <w:tcW w:w="2233" w:type="dxa"/>
            <w:shd w:val="clear" w:color="auto" w:fill="E7E6E6" w:themeFill="background2"/>
          </w:tcPr>
          <w:p w14:paraId="376EA708" w14:textId="77777777" w:rsidR="007D56D4" w:rsidRPr="00661246" w:rsidRDefault="007D56D4" w:rsidP="00117700">
            <w:pPr>
              <w:spacing w:line="360" w:lineRule="auto"/>
              <w:rPr>
                <w:rFonts w:ascii="Calibri" w:hAnsi="Calibri"/>
                <w:sz w:val="22"/>
                <w:szCs w:val="22"/>
              </w:rPr>
            </w:pPr>
            <w:r w:rsidRPr="00661246">
              <w:rPr>
                <w:rFonts w:ascii="Calibri" w:hAnsi="Calibri"/>
                <w:sz w:val="22"/>
                <w:szCs w:val="22"/>
              </w:rPr>
              <w:t>-0.376 (-0.461, -0.300)</w:t>
            </w:r>
          </w:p>
        </w:tc>
        <w:tc>
          <w:tcPr>
            <w:tcW w:w="2174" w:type="dxa"/>
            <w:shd w:val="clear" w:color="auto" w:fill="D0CECE" w:themeFill="background2" w:themeFillShade="E6"/>
          </w:tcPr>
          <w:p w14:paraId="2B0ABDAB"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0.796 (0.708, 0.933)</w:t>
            </w:r>
          </w:p>
        </w:tc>
        <w:tc>
          <w:tcPr>
            <w:tcW w:w="1795" w:type="dxa"/>
          </w:tcPr>
          <w:p w14:paraId="561B01D7"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0.087 (0.015, 0.160)</w:t>
            </w:r>
          </w:p>
        </w:tc>
      </w:tr>
      <w:tr w:rsidR="007D56D4" w:rsidRPr="00661246" w14:paraId="187C05FB" w14:textId="77777777" w:rsidTr="00117700">
        <w:trPr>
          <w:trHeight w:val="269"/>
        </w:trPr>
        <w:tc>
          <w:tcPr>
            <w:tcW w:w="1275" w:type="dxa"/>
          </w:tcPr>
          <w:p w14:paraId="77E9CA59"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c>
          <w:tcPr>
            <w:tcW w:w="1737" w:type="dxa"/>
            <w:shd w:val="clear" w:color="auto" w:fill="E7E6E6" w:themeFill="background2"/>
          </w:tcPr>
          <w:p w14:paraId="5F04A0C8"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0.232 (0.146, 0.323)</w:t>
            </w:r>
          </w:p>
        </w:tc>
        <w:tc>
          <w:tcPr>
            <w:tcW w:w="2233" w:type="dxa"/>
            <w:shd w:val="clear" w:color="auto" w:fill="E7E6E6" w:themeFill="background2"/>
          </w:tcPr>
          <w:p w14:paraId="4F98FA96"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-0.158 (-0.255, -0.050)</w:t>
            </w:r>
          </w:p>
        </w:tc>
        <w:tc>
          <w:tcPr>
            <w:tcW w:w="2174" w:type="dxa"/>
            <w:shd w:val="clear" w:color="auto" w:fill="E7E6E6" w:themeFill="background2"/>
          </w:tcPr>
          <w:p w14:paraId="3AD235D8"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0.124 (0.020, 0.210)</w:t>
            </w:r>
          </w:p>
        </w:tc>
        <w:tc>
          <w:tcPr>
            <w:tcW w:w="1795" w:type="dxa"/>
            <w:shd w:val="clear" w:color="auto" w:fill="D0CECE" w:themeFill="background2" w:themeFillShade="E6"/>
          </w:tcPr>
          <w:p w14:paraId="2D6861C8"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0.626 (0.572, 0.764)</w:t>
            </w:r>
          </w:p>
        </w:tc>
      </w:tr>
    </w:tbl>
    <w:p w14:paraId="68FE3D3B" w14:textId="77777777" w:rsidR="007D56D4" w:rsidRDefault="007D56D4" w:rsidP="007D56D4">
      <w:pPr>
        <w:rPr>
          <w:rFonts w:ascii="Calibri" w:hAnsi="Calibri"/>
          <w:i/>
          <w:sz w:val="16"/>
          <w:szCs w:val="16"/>
        </w:rPr>
      </w:pPr>
    </w:p>
    <w:p w14:paraId="7C7FF279" w14:textId="77777777" w:rsidR="007D56D4" w:rsidRPr="00E15139" w:rsidRDefault="007D56D4" w:rsidP="007D56D4"/>
    <w:p w14:paraId="5385F754" w14:textId="77777777" w:rsidR="007D56D4" w:rsidRPr="00E15139" w:rsidRDefault="007D56D4" w:rsidP="007D56D4"/>
    <w:p w14:paraId="556E3698" w14:textId="77777777" w:rsidR="007D56D4" w:rsidRDefault="007D56D4" w:rsidP="007D56D4">
      <w:pPr>
        <w:spacing w:line="480" w:lineRule="auto"/>
        <w:ind w:firstLine="720"/>
        <w:rPr>
          <w:rFonts w:ascii="Calibri" w:hAnsi="Calibri"/>
          <w:sz w:val="22"/>
          <w:szCs w:val="22"/>
        </w:rPr>
      </w:pPr>
      <w:r>
        <w:rPr>
          <w:rFonts w:ascii="Calibri" w:hAnsi="Calibri"/>
          <w:sz w:val="22"/>
          <w:szCs w:val="22"/>
        </w:rPr>
        <w:t xml:space="preserve">Correlations between </w:t>
      </w:r>
      <w:proofErr w:type="spellStart"/>
      <w:r>
        <w:rPr>
          <w:rFonts w:ascii="Calibri" w:hAnsi="Calibri"/>
          <w:sz w:val="22"/>
          <w:szCs w:val="22"/>
        </w:rPr>
        <w:t>behavioural</w:t>
      </w:r>
      <w:proofErr w:type="spellEnd"/>
      <w:r>
        <w:rPr>
          <w:rFonts w:ascii="Calibri" w:hAnsi="Calibri"/>
          <w:sz w:val="22"/>
          <w:szCs w:val="22"/>
        </w:rPr>
        <w:t xml:space="preserve"> traits (i.e. </w:t>
      </w:r>
      <w:proofErr w:type="spellStart"/>
      <w:r>
        <w:rPr>
          <w:rFonts w:ascii="Calibri" w:hAnsi="Calibri"/>
          <w:sz w:val="22"/>
          <w:szCs w:val="22"/>
        </w:rPr>
        <w:t>behavioural</w:t>
      </w:r>
      <w:proofErr w:type="spellEnd"/>
      <w:r>
        <w:rPr>
          <w:rFonts w:ascii="Calibri" w:hAnsi="Calibri"/>
          <w:sz w:val="22"/>
          <w:szCs w:val="22"/>
        </w:rPr>
        <w:t xml:space="preserve"> syndromes) were similar for high and low-quality diets (Tables 2-5). Both between individual and within-individual correlations were unaffected by diet treatment (Figure 1). Mantel tests comparing the </w:t>
      </w:r>
      <w:proofErr w:type="spellStart"/>
      <w:r>
        <w:rPr>
          <w:rFonts w:ascii="Calibri" w:hAnsi="Calibri"/>
          <w:sz w:val="22"/>
          <w:szCs w:val="22"/>
        </w:rPr>
        <w:t>behavioural</w:t>
      </w:r>
      <w:proofErr w:type="spellEnd"/>
      <w:r>
        <w:rPr>
          <w:rFonts w:ascii="Calibri" w:hAnsi="Calibri"/>
          <w:sz w:val="22"/>
          <w:szCs w:val="22"/>
        </w:rPr>
        <w:t xml:space="preserve"> correlations within high- and low-quality treatments (i.e. between and within-individual phenotypic matrices) showed no significant differences (Mantel test: Between individual covariance p = 0.313, z = 2.96x10</w:t>
      </w:r>
      <w:r>
        <w:rPr>
          <w:rFonts w:ascii="Calibri" w:hAnsi="Calibri"/>
          <w:sz w:val="22"/>
          <w:szCs w:val="22"/>
          <w:vertAlign w:val="superscript"/>
        </w:rPr>
        <w:t>8</w:t>
      </w:r>
      <w:r>
        <w:rPr>
          <w:rFonts w:ascii="Calibri" w:hAnsi="Calibri"/>
          <w:sz w:val="22"/>
          <w:szCs w:val="22"/>
        </w:rPr>
        <w:t>; Between individual correlation p = 0.89, z = 4.98; Within individual covariance p = 0.67, z = 3.</w:t>
      </w:r>
      <w:r w:rsidRPr="00214DD1">
        <w:rPr>
          <w:rFonts w:ascii="Calibri" w:hAnsi="Calibri"/>
          <w:sz w:val="22"/>
          <w:szCs w:val="22"/>
        </w:rPr>
        <w:t>38x10</w:t>
      </w:r>
      <w:r>
        <w:rPr>
          <w:rFonts w:ascii="Calibri" w:hAnsi="Calibri"/>
          <w:sz w:val="22"/>
          <w:szCs w:val="22"/>
          <w:vertAlign w:val="superscript"/>
        </w:rPr>
        <w:t>9</w:t>
      </w:r>
      <w:r>
        <w:rPr>
          <w:rFonts w:ascii="Calibri" w:hAnsi="Calibri"/>
          <w:sz w:val="22"/>
          <w:szCs w:val="22"/>
        </w:rPr>
        <w:t>, Within individual correlation p = 0.33, z = 3.13).</w:t>
      </w:r>
    </w:p>
    <w:p w14:paraId="00314056" w14:textId="77777777" w:rsidR="007D56D4" w:rsidRPr="00484F7F" w:rsidRDefault="007D56D4" w:rsidP="007D56D4">
      <w:pPr>
        <w:spacing w:line="480" w:lineRule="auto"/>
        <w:ind w:firstLine="720"/>
        <w:rPr>
          <w:rFonts w:ascii="Calibri" w:eastAsia="Times New Roman" w:hAnsi="Calibri"/>
          <w:color w:val="000000"/>
          <w:sz w:val="22"/>
          <w:szCs w:val="22"/>
        </w:rPr>
      </w:pPr>
      <w:r>
        <w:rPr>
          <w:rFonts w:ascii="Calibri" w:hAnsi="Calibri"/>
          <w:sz w:val="22"/>
          <w:szCs w:val="22"/>
        </w:rPr>
        <w:t xml:space="preserve">The matrix formed from the combined data of both treatment groups further revealed non-significant differences between high and low diets (Table 6 &amp; 7; pMCMC for exploration = 0.19, novel duration = 0.43, novel latency = 0.73 and sociality = 0.51). These tables also follow the same pattern as the separated data sets with novel latency being negatively correlated with exploration (-0.937, CI = -0.976, -0.682) and sociality (-0.926, CI = -0.973, -0.659) on an inter-individual level. This trend continued into the within-individual correlations with novel latency again having negative correlations with exploration (-0.184, CI = -0.273, -0.086) and sociality (-0.158, CI = -0.255, -0.050). Neophobic individuals were less social and less exploratory. Exploration was positively correlated with novel duration both between- (0.648, CI = 0.313, 0.791) and within-individuals (0.136, CI = </w:t>
      </w:r>
      <w:r>
        <w:rPr>
          <w:rFonts w:ascii="Calibri" w:hAnsi="Calibri"/>
          <w:sz w:val="22"/>
          <w:szCs w:val="22"/>
        </w:rPr>
        <w:lastRenderedPageBreak/>
        <w:t>0.061, 0.254). Exploration was also positively correlated with sociality (between = 0.614, CI = 0.391, 0.824; within = 0.232, CI = 0.146, 0.323) showing that exploratory individuals were also more social and spent more time with the novel item – a pattern that persisted across the population. Finally, sociality and novel duration were positively correlated on a between-individual level (</w:t>
      </w:r>
      <w:r w:rsidRPr="007E7D47">
        <w:rPr>
          <w:rFonts w:ascii="Calibri" w:eastAsia="Times New Roman" w:hAnsi="Calibri"/>
          <w:color w:val="000000"/>
          <w:sz w:val="22"/>
          <w:szCs w:val="22"/>
        </w:rPr>
        <w:t>0.865</w:t>
      </w:r>
      <w:r>
        <w:rPr>
          <w:rFonts w:ascii="Calibri" w:eastAsia="Times New Roman" w:hAnsi="Calibri"/>
          <w:color w:val="000000"/>
          <w:sz w:val="22"/>
          <w:szCs w:val="22"/>
        </w:rPr>
        <w:t xml:space="preserve">, CI = </w:t>
      </w:r>
      <w:r w:rsidRPr="007E7D47">
        <w:rPr>
          <w:rFonts w:ascii="Calibri" w:eastAsia="Times New Roman" w:hAnsi="Calibri"/>
          <w:color w:val="000000"/>
          <w:sz w:val="22"/>
          <w:szCs w:val="22"/>
        </w:rPr>
        <w:t>0.696, 0.986</w:t>
      </w:r>
      <w:r>
        <w:rPr>
          <w:rFonts w:ascii="Calibri" w:eastAsia="Times New Roman" w:hAnsi="Calibri"/>
          <w:color w:val="000000"/>
          <w:sz w:val="22"/>
          <w:szCs w:val="22"/>
        </w:rPr>
        <w:t xml:space="preserve">) as well as on a within-individual level (0.124, CI = </w:t>
      </w:r>
      <w:r w:rsidRPr="007E7D47">
        <w:rPr>
          <w:rFonts w:ascii="Calibri" w:eastAsia="Times New Roman" w:hAnsi="Calibri"/>
          <w:color w:val="000000"/>
          <w:sz w:val="22"/>
          <w:szCs w:val="22"/>
        </w:rPr>
        <w:t>0.020, 0.210)</w:t>
      </w:r>
      <w:r>
        <w:rPr>
          <w:rFonts w:ascii="Calibri" w:eastAsia="Times New Roman" w:hAnsi="Calibri"/>
          <w:color w:val="000000"/>
          <w:sz w:val="22"/>
          <w:szCs w:val="22"/>
        </w:rPr>
        <w:t xml:space="preserve">. This indicates that social individuals were also more likely to engage with the novel item for more time.  </w:t>
      </w:r>
    </w:p>
    <w:p w14:paraId="7C7DD1EB" w14:textId="77777777" w:rsidR="007D56D4" w:rsidRPr="007C150B" w:rsidRDefault="007D56D4" w:rsidP="007D56D4">
      <w:pPr>
        <w:rPr>
          <w:rFonts w:asciiTheme="minorHAnsi" w:hAnsiTheme="minorHAnsi"/>
          <w:i/>
          <w:sz w:val="15"/>
        </w:rPr>
      </w:pPr>
    </w:p>
    <w:p w14:paraId="01EB2ACC" w14:textId="77777777" w:rsidR="007D56D4" w:rsidRDefault="007D56D4" w:rsidP="007D56D4">
      <w:pPr>
        <w:rPr>
          <w:noProof/>
        </w:rPr>
      </w:pPr>
      <w:r w:rsidRPr="00DF1FAB">
        <w:rPr>
          <w:noProof/>
        </w:rPr>
        <w:t xml:space="preserve"> </w:t>
      </w:r>
      <w:r w:rsidRPr="00AF5E7F">
        <w:rPr>
          <w:noProof/>
        </w:rPr>
        <w:t xml:space="preserve">  </w:t>
      </w:r>
    </w:p>
    <w:p w14:paraId="35D590BA" w14:textId="77777777" w:rsidR="007D56D4" w:rsidRDefault="007D56D4" w:rsidP="007D56D4">
      <w:pPr>
        <w:rPr>
          <w:rFonts w:asciiTheme="minorHAnsi" w:hAnsiTheme="minorHAnsi"/>
          <w:noProof/>
          <w:sz w:val="22"/>
        </w:rPr>
      </w:pPr>
      <w:r w:rsidRPr="009F1345">
        <w:rPr>
          <w:rFonts w:asciiTheme="minorHAnsi" w:hAnsiTheme="minorHAnsi"/>
          <w:noProof/>
          <w:sz w:val="22"/>
        </w:rPr>
        <w:drawing>
          <wp:anchor distT="0" distB="0" distL="114300" distR="114300" simplePos="0" relativeHeight="251659264" behindDoc="0" locked="0" layoutInCell="1" allowOverlap="1" wp14:anchorId="16F8E9D9" wp14:editId="662FE10D">
            <wp:simplePos x="0" y="0"/>
            <wp:positionH relativeFrom="column">
              <wp:posOffset>3251200</wp:posOffset>
            </wp:positionH>
            <wp:positionV relativeFrom="paragraph">
              <wp:posOffset>2402205</wp:posOffset>
            </wp:positionV>
            <wp:extent cx="2305050" cy="1990725"/>
            <wp:effectExtent l="0" t="0" r="635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305050" cy="1990725"/>
                    </a:xfrm>
                    <a:prstGeom prst="rect">
                      <a:avLst/>
                    </a:prstGeom>
                  </pic:spPr>
                </pic:pic>
              </a:graphicData>
            </a:graphic>
            <wp14:sizeRelH relativeFrom="page">
              <wp14:pctWidth>0</wp14:pctWidth>
            </wp14:sizeRelH>
            <wp14:sizeRelV relativeFrom="page">
              <wp14:pctHeight>0</wp14:pctHeight>
            </wp14:sizeRelV>
          </wp:anchor>
        </w:drawing>
      </w:r>
      <w:r w:rsidRPr="009F1345">
        <w:rPr>
          <w:rFonts w:asciiTheme="minorHAnsi" w:hAnsiTheme="minorHAnsi"/>
          <w:noProof/>
          <w:sz w:val="22"/>
        </w:rPr>
        <w:drawing>
          <wp:anchor distT="0" distB="0" distL="114300" distR="114300" simplePos="0" relativeHeight="251666432" behindDoc="0" locked="0" layoutInCell="1" allowOverlap="1" wp14:anchorId="55D9AAE7" wp14:editId="1A7E5170">
            <wp:simplePos x="0" y="0"/>
            <wp:positionH relativeFrom="column">
              <wp:posOffset>3251200</wp:posOffset>
            </wp:positionH>
            <wp:positionV relativeFrom="paragraph">
              <wp:posOffset>2540</wp:posOffset>
            </wp:positionV>
            <wp:extent cx="2289810" cy="1978025"/>
            <wp:effectExtent l="0" t="0" r="0" b="317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289810" cy="1978025"/>
                    </a:xfrm>
                    <a:prstGeom prst="rect">
                      <a:avLst/>
                    </a:prstGeom>
                  </pic:spPr>
                </pic:pic>
              </a:graphicData>
            </a:graphic>
            <wp14:sizeRelH relativeFrom="page">
              <wp14:pctWidth>0</wp14:pctWidth>
            </wp14:sizeRelH>
            <wp14:sizeRelV relativeFrom="page">
              <wp14:pctHeight>0</wp14:pctHeight>
            </wp14:sizeRelV>
          </wp:anchor>
        </w:drawing>
      </w:r>
      <w:r w:rsidRPr="009F1345">
        <w:rPr>
          <w:rFonts w:asciiTheme="minorHAnsi" w:hAnsiTheme="minorHAnsi"/>
          <w:noProof/>
        </w:rPr>
        <w:drawing>
          <wp:anchor distT="0" distB="0" distL="114300" distR="114300" simplePos="0" relativeHeight="251667456" behindDoc="0" locked="0" layoutInCell="1" allowOverlap="1" wp14:anchorId="7B06F047" wp14:editId="543CD5A5">
            <wp:simplePos x="0" y="0"/>
            <wp:positionH relativeFrom="column">
              <wp:posOffset>280670</wp:posOffset>
            </wp:positionH>
            <wp:positionV relativeFrom="paragraph">
              <wp:posOffset>0</wp:posOffset>
            </wp:positionV>
            <wp:extent cx="2310130" cy="1943735"/>
            <wp:effectExtent l="0" t="0" r="1270" b="1206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310130" cy="1943735"/>
                    </a:xfrm>
                    <a:prstGeom prst="rect">
                      <a:avLst/>
                    </a:prstGeom>
                  </pic:spPr>
                </pic:pic>
              </a:graphicData>
            </a:graphic>
            <wp14:sizeRelH relativeFrom="page">
              <wp14:pctWidth>0</wp14:pctWidth>
            </wp14:sizeRelH>
            <wp14:sizeRelV relativeFrom="page">
              <wp14:pctHeight>0</wp14:pctHeight>
            </wp14:sizeRelV>
          </wp:anchor>
        </w:drawing>
      </w:r>
      <w:r>
        <w:rPr>
          <w:rFonts w:asciiTheme="minorHAnsi" w:hAnsiTheme="minorHAnsi"/>
          <w:noProof/>
          <w:sz w:val="22"/>
        </w:rPr>
        <w:tab/>
      </w:r>
      <w:r w:rsidRPr="009F1345">
        <w:rPr>
          <w:rFonts w:asciiTheme="minorHAnsi" w:hAnsiTheme="minorHAnsi"/>
          <w:noProof/>
          <w:sz w:val="22"/>
        </w:rPr>
        <w:t xml:space="preserve">High </w:t>
      </w:r>
      <w:r>
        <w:rPr>
          <w:rFonts w:asciiTheme="minorHAnsi" w:hAnsiTheme="minorHAnsi"/>
          <w:noProof/>
          <w:sz w:val="22"/>
        </w:rPr>
        <w:t>= 5.65, Low = 5.82, p = 0.28, t = -2.76</w:t>
      </w:r>
      <w:r>
        <w:rPr>
          <w:rFonts w:asciiTheme="minorHAnsi" w:hAnsiTheme="minorHAnsi"/>
          <w:noProof/>
          <w:sz w:val="22"/>
        </w:rPr>
        <w:tab/>
        <w:t>High = 3.76, Low = 3.08, p = 0.10, t = 1.68</w:t>
      </w:r>
    </w:p>
    <w:p w14:paraId="5D1E0763" w14:textId="77777777" w:rsidR="007D56D4" w:rsidRDefault="007D56D4" w:rsidP="007D56D4">
      <w:pPr>
        <w:rPr>
          <w:rFonts w:asciiTheme="minorHAnsi" w:hAnsiTheme="minorHAnsi"/>
          <w:noProof/>
          <w:sz w:val="22"/>
        </w:rPr>
      </w:pPr>
      <w:r w:rsidRPr="009F1345">
        <w:rPr>
          <w:rFonts w:asciiTheme="minorHAnsi" w:hAnsiTheme="minorHAnsi"/>
          <w:noProof/>
        </w:rPr>
        <w:drawing>
          <wp:anchor distT="0" distB="0" distL="114300" distR="114300" simplePos="0" relativeHeight="251660288" behindDoc="0" locked="0" layoutInCell="1" allowOverlap="1" wp14:anchorId="3CDCEC8A" wp14:editId="026B3C8F">
            <wp:simplePos x="0" y="0"/>
            <wp:positionH relativeFrom="column">
              <wp:posOffset>166370</wp:posOffset>
            </wp:positionH>
            <wp:positionV relativeFrom="paragraph">
              <wp:posOffset>252095</wp:posOffset>
            </wp:positionV>
            <wp:extent cx="2374265" cy="2050415"/>
            <wp:effectExtent l="0" t="0" r="0" b="698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374265" cy="2050415"/>
                    </a:xfrm>
                    <a:prstGeom prst="rect">
                      <a:avLst/>
                    </a:prstGeom>
                  </pic:spPr>
                </pic:pic>
              </a:graphicData>
            </a:graphic>
            <wp14:sizeRelH relativeFrom="page">
              <wp14:pctWidth>0</wp14:pctWidth>
            </wp14:sizeRelH>
            <wp14:sizeRelV relativeFrom="page">
              <wp14:pctHeight>0</wp14:pctHeight>
            </wp14:sizeRelV>
          </wp:anchor>
        </w:drawing>
      </w:r>
    </w:p>
    <w:p w14:paraId="640E4D4F" w14:textId="77777777" w:rsidR="007D56D4" w:rsidRDefault="007D56D4" w:rsidP="007D56D4">
      <w:pPr>
        <w:rPr>
          <w:rFonts w:asciiTheme="minorHAnsi" w:hAnsiTheme="minorHAnsi"/>
          <w:noProof/>
          <w:sz w:val="22"/>
        </w:rPr>
      </w:pPr>
      <w:r>
        <w:rPr>
          <w:rFonts w:asciiTheme="minorHAnsi" w:hAnsiTheme="minorHAnsi"/>
          <w:noProof/>
          <w:sz w:val="22"/>
        </w:rPr>
        <w:t>High = 760.23, Low = 777.89, p = 0.76, t = 0.30</w:t>
      </w:r>
      <w:r>
        <w:rPr>
          <w:rFonts w:asciiTheme="minorHAnsi" w:hAnsiTheme="minorHAnsi"/>
          <w:noProof/>
          <w:sz w:val="22"/>
        </w:rPr>
        <w:tab/>
      </w:r>
      <w:r>
        <w:rPr>
          <w:rFonts w:asciiTheme="minorHAnsi" w:hAnsiTheme="minorHAnsi"/>
          <w:noProof/>
          <w:sz w:val="22"/>
        </w:rPr>
        <w:tab/>
        <w:t>High = 2.52, Low = 2.31, p = 0.51, t = 0.67</w:t>
      </w:r>
    </w:p>
    <w:p w14:paraId="13B8C291" w14:textId="77777777" w:rsidR="007D56D4" w:rsidRDefault="007D56D4" w:rsidP="007D56D4">
      <w:pPr>
        <w:rPr>
          <w:rFonts w:asciiTheme="minorHAnsi" w:hAnsiTheme="minorHAnsi"/>
          <w:noProof/>
        </w:rPr>
      </w:pPr>
    </w:p>
    <w:p w14:paraId="320CF99C" w14:textId="77777777" w:rsidR="007D56D4" w:rsidRPr="005043C8" w:rsidRDefault="007D56D4" w:rsidP="007D56D4">
      <w:pPr>
        <w:rPr>
          <w:rFonts w:asciiTheme="minorHAnsi" w:hAnsiTheme="minorHAnsi"/>
          <w:i/>
          <w:sz w:val="21"/>
          <w:lang w:val="en-AU"/>
        </w:rPr>
      </w:pPr>
      <w:r w:rsidRPr="005043C8">
        <w:rPr>
          <w:rFonts w:asciiTheme="minorHAnsi" w:hAnsiTheme="minorHAnsi"/>
          <w:b/>
          <w:i/>
          <w:sz w:val="21"/>
          <w:lang w:val="en-AU"/>
        </w:rPr>
        <w:t>Figure 2:</w:t>
      </w:r>
      <w:r w:rsidRPr="005043C8">
        <w:rPr>
          <w:rFonts w:asciiTheme="minorHAnsi" w:hAnsiTheme="minorHAnsi"/>
          <w:i/>
          <w:sz w:val="21"/>
          <w:lang w:val="en-AU"/>
        </w:rPr>
        <w:t xml:space="preserve"> Box plots representing the mean and distribution of both high and low groups for each assay. Mean of each group and the p-value from t-tests are presented for each plot. </w:t>
      </w:r>
      <w:proofErr w:type="spellStart"/>
      <w:r>
        <w:rPr>
          <w:rFonts w:asciiTheme="minorHAnsi" w:hAnsiTheme="minorHAnsi"/>
          <w:i/>
          <w:sz w:val="21"/>
          <w:lang w:val="en-AU"/>
        </w:rPr>
        <w:t>Df</w:t>
      </w:r>
      <w:proofErr w:type="spellEnd"/>
      <w:r>
        <w:rPr>
          <w:rFonts w:asciiTheme="minorHAnsi" w:hAnsiTheme="minorHAnsi"/>
          <w:i/>
          <w:sz w:val="21"/>
          <w:lang w:val="en-AU"/>
        </w:rPr>
        <w:t xml:space="preserve"> for all figures = 62. </w:t>
      </w:r>
      <w:r w:rsidRPr="005043C8">
        <w:rPr>
          <w:rFonts w:asciiTheme="minorHAnsi" w:hAnsiTheme="minorHAnsi"/>
          <w:i/>
          <w:sz w:val="21"/>
          <w:lang w:val="en-AU"/>
        </w:rPr>
        <w:t xml:space="preserve">No significant results. </w:t>
      </w:r>
    </w:p>
    <w:p w14:paraId="36D0B3B5" w14:textId="77777777" w:rsidR="007D56D4" w:rsidRPr="009F1345" w:rsidRDefault="007D56D4" w:rsidP="007D56D4">
      <w:pPr>
        <w:rPr>
          <w:rFonts w:asciiTheme="minorHAnsi" w:hAnsiTheme="minorHAnsi"/>
          <w:noProof/>
        </w:rPr>
      </w:pPr>
    </w:p>
    <w:p w14:paraId="7F8AFF04" w14:textId="77777777" w:rsidR="007D56D4" w:rsidRDefault="007D56D4" w:rsidP="007D56D4">
      <w:pPr>
        <w:spacing w:line="360" w:lineRule="auto"/>
        <w:rPr>
          <w:rFonts w:asciiTheme="minorHAnsi" w:hAnsiTheme="minorHAnsi"/>
          <w:sz w:val="22"/>
        </w:rPr>
      </w:pPr>
    </w:p>
    <w:p w14:paraId="12663B9C" w14:textId="77777777" w:rsidR="007D56D4" w:rsidRDefault="007D56D4" w:rsidP="007D56D4">
      <w:pPr>
        <w:spacing w:line="360" w:lineRule="auto"/>
        <w:jc w:val="center"/>
        <w:rPr>
          <w:rFonts w:asciiTheme="minorHAnsi" w:hAnsiTheme="minorHAnsi"/>
          <w:sz w:val="22"/>
        </w:rPr>
      </w:pPr>
      <w:r w:rsidRPr="00CB7200">
        <w:rPr>
          <w:rFonts w:ascii="Calibri" w:hAnsi="Calibri"/>
          <w:b/>
          <w:noProof/>
          <w:sz w:val="22"/>
          <w:szCs w:val="22"/>
          <w:u w:val="single"/>
        </w:rPr>
        <w:lastRenderedPageBreak/>
        <w:drawing>
          <wp:inline distT="0" distB="0" distL="0" distR="0" wp14:anchorId="66FEE5EE" wp14:editId="5BC7CD34">
            <wp:extent cx="3747135" cy="3237602"/>
            <wp:effectExtent l="0" t="0" r="1206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56965" cy="3246095"/>
                    </a:xfrm>
                    <a:prstGeom prst="rect">
                      <a:avLst/>
                    </a:prstGeom>
                  </pic:spPr>
                </pic:pic>
              </a:graphicData>
            </a:graphic>
          </wp:inline>
        </w:drawing>
      </w:r>
    </w:p>
    <w:p w14:paraId="77098C96" w14:textId="77777777" w:rsidR="007D56D4" w:rsidRPr="005043C8" w:rsidRDefault="007D56D4" w:rsidP="007D56D4">
      <w:pPr>
        <w:jc w:val="center"/>
        <w:rPr>
          <w:rFonts w:asciiTheme="minorHAnsi" w:hAnsiTheme="minorHAnsi"/>
          <w:i/>
          <w:sz w:val="22"/>
          <w:szCs w:val="22"/>
        </w:rPr>
      </w:pPr>
      <w:r w:rsidRPr="005043C8">
        <w:rPr>
          <w:rFonts w:asciiTheme="minorHAnsi" w:hAnsiTheme="minorHAnsi"/>
          <w:b/>
          <w:i/>
          <w:sz w:val="22"/>
          <w:szCs w:val="22"/>
        </w:rPr>
        <w:t xml:space="preserve">Figure 3. </w:t>
      </w:r>
      <w:r w:rsidRPr="005043C8">
        <w:rPr>
          <w:rFonts w:asciiTheme="minorHAnsi" w:hAnsiTheme="minorHAnsi"/>
          <w:i/>
          <w:sz w:val="22"/>
          <w:szCs w:val="22"/>
        </w:rPr>
        <w:t>Forest plot visually representing Repeatability for each assay across both High and Low treatment groups based on values from Table 1</w:t>
      </w:r>
    </w:p>
    <w:p w14:paraId="44634A2E" w14:textId="77777777" w:rsidR="007D56D4" w:rsidRPr="00FA5811" w:rsidRDefault="007D56D4" w:rsidP="007D56D4">
      <w:pPr>
        <w:spacing w:line="360" w:lineRule="auto"/>
        <w:rPr>
          <w:rFonts w:asciiTheme="minorHAnsi" w:eastAsia="Times New Roman" w:hAnsiTheme="minorHAnsi"/>
          <w:color w:val="000000"/>
          <w:sz w:val="21"/>
        </w:rPr>
      </w:pPr>
    </w:p>
    <w:p w14:paraId="3021B1EF" w14:textId="77777777" w:rsidR="007D56D4" w:rsidRDefault="007D56D4" w:rsidP="007D56D4">
      <w:pPr>
        <w:rPr>
          <w:rFonts w:eastAsiaTheme="minorEastAsia"/>
          <w:color w:val="5A5A5A" w:themeColor="text1" w:themeTint="A5"/>
          <w:spacing w:val="15"/>
          <w:sz w:val="22"/>
          <w:szCs w:val="22"/>
        </w:rPr>
      </w:pPr>
      <w:r>
        <w:br w:type="page"/>
      </w:r>
    </w:p>
    <w:p w14:paraId="17B3F4E5" w14:textId="77777777" w:rsidR="007D56D4" w:rsidRDefault="007D56D4" w:rsidP="007D56D4">
      <w:pPr>
        <w:pStyle w:val="Subtitle"/>
      </w:pPr>
      <w:r w:rsidRPr="00FA5811">
        <w:lastRenderedPageBreak/>
        <w:t>DISCUSSION</w:t>
      </w:r>
      <w:r>
        <w:t xml:space="preserve"> </w:t>
      </w:r>
    </w:p>
    <w:p w14:paraId="6DC6AB36" w14:textId="77777777" w:rsidR="007D56D4" w:rsidRPr="00C93DAD" w:rsidRDefault="007D56D4" w:rsidP="007D56D4">
      <w:pPr>
        <w:spacing w:line="480" w:lineRule="auto"/>
        <w:ind w:firstLine="720"/>
        <w:rPr>
          <w:rFonts w:ascii="Calibri" w:hAnsi="Calibri"/>
          <w:sz w:val="22"/>
          <w:szCs w:val="22"/>
        </w:rPr>
      </w:pPr>
      <w:r>
        <w:rPr>
          <w:rFonts w:asciiTheme="minorHAnsi" w:hAnsiTheme="minorHAnsi"/>
          <w:sz w:val="22"/>
        </w:rPr>
        <w:t>Overall, my results</w:t>
      </w:r>
      <w:r w:rsidRPr="00FA5811">
        <w:rPr>
          <w:rFonts w:asciiTheme="minorHAnsi" w:hAnsiTheme="minorHAnsi"/>
          <w:sz w:val="22"/>
        </w:rPr>
        <w:t xml:space="preserve"> show that</w:t>
      </w:r>
      <w:r>
        <w:rPr>
          <w:rFonts w:asciiTheme="minorHAnsi" w:hAnsiTheme="minorHAnsi"/>
          <w:sz w:val="22"/>
        </w:rPr>
        <w:t xml:space="preserve"> personality and </w:t>
      </w:r>
      <w:proofErr w:type="spellStart"/>
      <w:r>
        <w:rPr>
          <w:rFonts w:asciiTheme="minorHAnsi" w:hAnsiTheme="minorHAnsi"/>
          <w:sz w:val="22"/>
        </w:rPr>
        <w:t>behavioural</w:t>
      </w:r>
      <w:proofErr w:type="spellEnd"/>
      <w:r>
        <w:rPr>
          <w:rFonts w:asciiTheme="minorHAnsi" w:hAnsiTheme="minorHAnsi"/>
          <w:sz w:val="22"/>
        </w:rPr>
        <w:t xml:space="preserve"> syndromes in </w:t>
      </w:r>
      <w:r>
        <w:rPr>
          <w:rFonts w:asciiTheme="minorHAnsi" w:hAnsiTheme="minorHAnsi"/>
          <w:i/>
          <w:sz w:val="22"/>
        </w:rPr>
        <w:t>L. delicata</w:t>
      </w:r>
      <w:r>
        <w:rPr>
          <w:rFonts w:asciiTheme="minorHAnsi" w:hAnsiTheme="minorHAnsi"/>
          <w:sz w:val="22"/>
        </w:rPr>
        <w:t xml:space="preserve">, are not significantly impacted by diet. As expected, exploratory individuals were more social and less neophobic. These correlations were consistent at both the within- and between-individual level, confirming the presence of </w:t>
      </w:r>
      <w:proofErr w:type="spellStart"/>
      <w:r>
        <w:rPr>
          <w:rFonts w:asciiTheme="minorHAnsi" w:hAnsiTheme="minorHAnsi"/>
          <w:sz w:val="22"/>
        </w:rPr>
        <w:t>behavioural</w:t>
      </w:r>
      <w:proofErr w:type="spellEnd"/>
      <w:r>
        <w:rPr>
          <w:rFonts w:asciiTheme="minorHAnsi" w:hAnsiTheme="minorHAnsi"/>
          <w:sz w:val="22"/>
        </w:rPr>
        <w:t xml:space="preserve"> syndromes and personality in </w:t>
      </w:r>
      <w:r>
        <w:rPr>
          <w:rFonts w:asciiTheme="minorHAnsi" w:hAnsiTheme="minorHAnsi"/>
          <w:i/>
          <w:sz w:val="22"/>
        </w:rPr>
        <w:t xml:space="preserve">L. delicata. </w:t>
      </w:r>
      <w:r>
        <w:rPr>
          <w:rFonts w:asciiTheme="minorHAnsi" w:hAnsiTheme="minorHAnsi"/>
          <w:sz w:val="22"/>
        </w:rPr>
        <w:t xml:space="preserve">Within-individual correlations show that on any given day lizards remain constrained in their </w:t>
      </w:r>
      <w:proofErr w:type="spellStart"/>
      <w:r>
        <w:rPr>
          <w:rFonts w:asciiTheme="minorHAnsi" w:hAnsiTheme="minorHAnsi"/>
          <w:sz w:val="22"/>
        </w:rPr>
        <w:t>behaviour</w:t>
      </w:r>
      <w:proofErr w:type="spellEnd"/>
      <w:r>
        <w:rPr>
          <w:rFonts w:asciiTheme="minorHAnsi" w:hAnsiTheme="minorHAnsi"/>
          <w:sz w:val="22"/>
        </w:rPr>
        <w:t xml:space="preserve">, days with high activity also meant lizards were more social and neophobic. Nonetheless, individuals also behave consistently over time showing evidence that lizards demonstrate personality and that these personality traits form a </w:t>
      </w:r>
      <w:proofErr w:type="spellStart"/>
      <w:r>
        <w:rPr>
          <w:rFonts w:asciiTheme="minorHAnsi" w:hAnsiTheme="minorHAnsi"/>
          <w:sz w:val="22"/>
        </w:rPr>
        <w:t>behavioural</w:t>
      </w:r>
      <w:proofErr w:type="spellEnd"/>
      <w:r>
        <w:rPr>
          <w:rFonts w:asciiTheme="minorHAnsi" w:hAnsiTheme="minorHAnsi"/>
          <w:sz w:val="22"/>
        </w:rPr>
        <w:t xml:space="preserve"> syndrome within the population. </w:t>
      </w:r>
    </w:p>
    <w:p w14:paraId="79A33565" w14:textId="77777777" w:rsidR="007D56D4" w:rsidRDefault="007D56D4" w:rsidP="007D56D4">
      <w:pPr>
        <w:spacing w:line="360" w:lineRule="auto"/>
        <w:rPr>
          <w:rStyle w:val="SubtitleChar"/>
        </w:rPr>
      </w:pPr>
    </w:p>
    <w:p w14:paraId="05444A6C" w14:textId="77777777" w:rsidR="007D56D4" w:rsidRPr="00206103" w:rsidRDefault="007D56D4" w:rsidP="007D56D4">
      <w:pPr>
        <w:pStyle w:val="Subtitle"/>
        <w:rPr>
          <w:rFonts w:asciiTheme="minorHAnsi" w:hAnsiTheme="minorHAnsi"/>
          <w:b/>
          <w:i/>
        </w:rPr>
      </w:pPr>
      <w:commentRangeStart w:id="9"/>
      <w:r>
        <w:rPr>
          <w:rStyle w:val="s1"/>
          <w:rFonts w:ascii="Calibri" w:hAnsi="Calibri"/>
          <w:b/>
          <w:bCs/>
        </w:rPr>
        <w:t>BEHAVIOURAL SYNDROMES</w:t>
      </w:r>
      <w:r>
        <w:rPr>
          <w:rFonts w:asciiTheme="minorHAnsi" w:hAnsiTheme="minorHAnsi"/>
          <w:b/>
          <w:i/>
        </w:rPr>
        <w:t xml:space="preserve"> </w:t>
      </w:r>
      <w:commentRangeEnd w:id="9"/>
      <w:r>
        <w:rPr>
          <w:rStyle w:val="CommentReference"/>
          <w:rFonts w:eastAsiaTheme="minorHAnsi"/>
          <w:color w:val="auto"/>
          <w:spacing w:val="0"/>
        </w:rPr>
        <w:commentReference w:id="9"/>
      </w:r>
    </w:p>
    <w:p w14:paraId="27E7C5E9" w14:textId="748DA571" w:rsidR="007D56D4" w:rsidRPr="00DF1B74" w:rsidRDefault="007D56D4" w:rsidP="007D56D4">
      <w:pPr>
        <w:spacing w:line="480" w:lineRule="auto"/>
        <w:ind w:firstLine="720"/>
        <w:rPr>
          <w:rFonts w:asciiTheme="minorHAnsi" w:hAnsiTheme="minorHAnsi"/>
          <w:sz w:val="22"/>
        </w:rPr>
      </w:pPr>
      <w:r>
        <w:rPr>
          <w:rFonts w:asciiTheme="minorHAnsi" w:hAnsiTheme="minorHAnsi"/>
          <w:sz w:val="22"/>
        </w:rPr>
        <w:t xml:space="preserve">This study found strong evidence for </w:t>
      </w:r>
      <w:proofErr w:type="spellStart"/>
      <w:r>
        <w:rPr>
          <w:rFonts w:asciiTheme="minorHAnsi" w:hAnsiTheme="minorHAnsi"/>
          <w:sz w:val="22"/>
        </w:rPr>
        <w:t>behavioural</w:t>
      </w:r>
      <w:proofErr w:type="spellEnd"/>
      <w:r>
        <w:rPr>
          <w:rFonts w:asciiTheme="minorHAnsi" w:hAnsiTheme="minorHAnsi"/>
          <w:sz w:val="22"/>
        </w:rPr>
        <w:t xml:space="preserve"> syndromes that have already been observed in many species (</w:t>
      </w:r>
      <w:proofErr w:type="spellStart"/>
      <w:r>
        <w:rPr>
          <w:rFonts w:asciiTheme="minorHAnsi" w:hAnsiTheme="minorHAnsi"/>
          <w:sz w:val="22"/>
        </w:rPr>
        <w:t>Dingemanse</w:t>
      </w:r>
      <w:proofErr w:type="spellEnd"/>
      <w:r>
        <w:rPr>
          <w:rFonts w:asciiTheme="minorHAnsi" w:hAnsiTheme="minorHAnsi"/>
          <w:sz w:val="22"/>
        </w:rPr>
        <w:t xml:space="preserve"> et al. 2009, Han and </w:t>
      </w:r>
      <w:proofErr w:type="spellStart"/>
      <w:r>
        <w:rPr>
          <w:rFonts w:asciiTheme="minorHAnsi" w:hAnsiTheme="minorHAnsi"/>
          <w:sz w:val="22"/>
        </w:rPr>
        <w:t>Dingemanse</w:t>
      </w:r>
      <w:proofErr w:type="spellEnd"/>
      <w:r>
        <w:rPr>
          <w:rFonts w:asciiTheme="minorHAnsi" w:hAnsiTheme="minorHAnsi"/>
          <w:sz w:val="22"/>
        </w:rPr>
        <w:t xml:space="preserve"> 2017, Wolf and </w:t>
      </w:r>
      <w:proofErr w:type="spellStart"/>
      <w:r>
        <w:rPr>
          <w:rFonts w:asciiTheme="minorHAnsi" w:hAnsiTheme="minorHAnsi"/>
          <w:sz w:val="22"/>
        </w:rPr>
        <w:t>Weissing</w:t>
      </w:r>
      <w:proofErr w:type="spellEnd"/>
      <w:r>
        <w:rPr>
          <w:rFonts w:asciiTheme="minorHAnsi" w:hAnsiTheme="minorHAnsi"/>
          <w:sz w:val="22"/>
        </w:rPr>
        <w:t xml:space="preserve"> 2012), including </w:t>
      </w:r>
      <w:r>
        <w:rPr>
          <w:rFonts w:asciiTheme="minorHAnsi" w:hAnsiTheme="minorHAnsi"/>
          <w:i/>
          <w:sz w:val="22"/>
        </w:rPr>
        <w:t xml:space="preserve">L. </w:t>
      </w:r>
      <w:r w:rsidRPr="00AD482D">
        <w:rPr>
          <w:rFonts w:asciiTheme="minorHAnsi" w:hAnsiTheme="minorHAnsi"/>
          <w:i/>
          <w:sz w:val="22"/>
        </w:rPr>
        <w:t>delicata</w:t>
      </w:r>
      <w:r>
        <w:rPr>
          <w:rFonts w:asciiTheme="minorHAnsi" w:hAnsiTheme="minorHAnsi"/>
          <w:sz w:val="22"/>
        </w:rPr>
        <w:t xml:space="preserve"> (</w:t>
      </w:r>
      <w:proofErr w:type="spellStart"/>
      <w:r>
        <w:rPr>
          <w:rFonts w:asciiTheme="minorHAnsi" w:hAnsiTheme="minorHAnsi"/>
          <w:sz w:val="22"/>
        </w:rPr>
        <w:t>Michelangeli</w:t>
      </w:r>
      <w:proofErr w:type="spellEnd"/>
      <w:r>
        <w:rPr>
          <w:rFonts w:asciiTheme="minorHAnsi" w:hAnsiTheme="minorHAnsi"/>
          <w:sz w:val="22"/>
        </w:rPr>
        <w:t xml:space="preserve"> 2015). My study design allowed me to more precisely estimate the repeatability and correlation between traits in </w:t>
      </w:r>
      <w:r w:rsidRPr="00B101F4">
        <w:rPr>
          <w:rFonts w:asciiTheme="minorHAnsi" w:hAnsiTheme="minorHAnsi"/>
          <w:i/>
          <w:sz w:val="22"/>
        </w:rPr>
        <w:t xml:space="preserve">L. </w:t>
      </w:r>
      <w:r>
        <w:rPr>
          <w:rFonts w:asciiTheme="minorHAnsi" w:hAnsiTheme="minorHAnsi"/>
          <w:i/>
          <w:sz w:val="22"/>
        </w:rPr>
        <w:t>delicata,</w:t>
      </w:r>
      <w:r>
        <w:rPr>
          <w:rFonts w:asciiTheme="minorHAnsi" w:hAnsiTheme="minorHAnsi"/>
          <w:sz w:val="22"/>
        </w:rPr>
        <w:t xml:space="preserve"> by portioning variation in </w:t>
      </w:r>
      <w:proofErr w:type="spellStart"/>
      <w:r>
        <w:rPr>
          <w:rFonts w:asciiTheme="minorHAnsi" w:hAnsiTheme="minorHAnsi"/>
          <w:sz w:val="22"/>
        </w:rPr>
        <w:t>behaviour</w:t>
      </w:r>
      <w:proofErr w:type="spellEnd"/>
      <w:r>
        <w:rPr>
          <w:rFonts w:asciiTheme="minorHAnsi" w:hAnsiTheme="minorHAnsi"/>
          <w:sz w:val="22"/>
        </w:rPr>
        <w:t xml:space="preserve"> into within-individual and between individual differences. Such a design </w:t>
      </w:r>
      <w:r w:rsidR="00755F42">
        <w:rPr>
          <w:rFonts w:asciiTheme="minorHAnsi" w:hAnsiTheme="minorHAnsi"/>
          <w:sz w:val="22"/>
        </w:rPr>
        <w:t>is recognized as</w:t>
      </w:r>
      <w:r>
        <w:rPr>
          <w:rFonts w:asciiTheme="minorHAnsi" w:hAnsiTheme="minorHAnsi"/>
          <w:sz w:val="22"/>
        </w:rPr>
        <w:t xml:space="preserve"> being essential for accurate estimates of </w:t>
      </w:r>
      <w:proofErr w:type="spellStart"/>
      <w:r>
        <w:rPr>
          <w:rFonts w:asciiTheme="minorHAnsi" w:hAnsiTheme="minorHAnsi"/>
          <w:sz w:val="22"/>
        </w:rPr>
        <w:t>behavioural</w:t>
      </w:r>
      <w:proofErr w:type="spellEnd"/>
      <w:r>
        <w:rPr>
          <w:rFonts w:asciiTheme="minorHAnsi" w:hAnsiTheme="minorHAnsi"/>
          <w:sz w:val="22"/>
        </w:rPr>
        <w:t xml:space="preserve"> trait </w:t>
      </w:r>
      <w:proofErr w:type="spellStart"/>
      <w:r>
        <w:rPr>
          <w:rFonts w:asciiTheme="minorHAnsi" w:hAnsiTheme="minorHAnsi"/>
          <w:sz w:val="22"/>
        </w:rPr>
        <w:t>covariances</w:t>
      </w:r>
      <w:proofErr w:type="spellEnd"/>
      <w:r>
        <w:rPr>
          <w:rFonts w:asciiTheme="minorHAnsi" w:hAnsiTheme="minorHAnsi"/>
          <w:sz w:val="22"/>
        </w:rPr>
        <w:t xml:space="preserve"> (</w:t>
      </w:r>
      <w:proofErr w:type="spellStart"/>
      <w:r>
        <w:rPr>
          <w:rFonts w:asciiTheme="minorHAnsi" w:hAnsiTheme="minorHAnsi"/>
          <w:sz w:val="22"/>
        </w:rPr>
        <w:t>Careau&amp;Wilson</w:t>
      </w:r>
      <w:proofErr w:type="spellEnd"/>
      <w:r>
        <w:rPr>
          <w:rFonts w:asciiTheme="minorHAnsi" w:hAnsiTheme="minorHAnsi"/>
          <w:sz w:val="22"/>
        </w:rPr>
        <w:t xml:space="preserve">, 2017-Integrative and Comparative Biology). </w:t>
      </w:r>
    </w:p>
    <w:p w14:paraId="75359415" w14:textId="0EECEC70" w:rsidR="007D56D4" w:rsidRDefault="007D56D4" w:rsidP="00755F42">
      <w:pPr>
        <w:spacing w:line="480" w:lineRule="auto"/>
        <w:ind w:firstLine="720"/>
        <w:rPr>
          <w:rFonts w:asciiTheme="minorHAnsi" w:hAnsiTheme="minorHAnsi"/>
          <w:sz w:val="22"/>
        </w:rPr>
      </w:pPr>
      <w:r w:rsidRPr="00AD482D">
        <w:rPr>
          <w:rFonts w:asciiTheme="minorHAnsi" w:hAnsiTheme="minorHAnsi"/>
          <w:sz w:val="22"/>
        </w:rPr>
        <w:t>More</w:t>
      </w:r>
      <w:r>
        <w:rPr>
          <w:rFonts w:asciiTheme="minorHAnsi" w:hAnsiTheme="minorHAnsi"/>
          <w:sz w:val="22"/>
        </w:rPr>
        <w:t xml:space="preserve"> exploratory individuals tended to be more social and less neophobic in accordance with previous studies on this</w:t>
      </w:r>
      <w:r w:rsidR="00563A3E">
        <w:rPr>
          <w:rFonts w:asciiTheme="minorHAnsi" w:hAnsiTheme="minorHAnsi"/>
          <w:sz w:val="22"/>
        </w:rPr>
        <w:t xml:space="preserve"> species (e.g. </w:t>
      </w:r>
      <w:proofErr w:type="spellStart"/>
      <w:r w:rsidR="00563A3E">
        <w:rPr>
          <w:rFonts w:asciiTheme="minorHAnsi" w:hAnsiTheme="minorHAnsi"/>
          <w:sz w:val="22"/>
        </w:rPr>
        <w:t>Michelangeli</w:t>
      </w:r>
      <w:proofErr w:type="spellEnd"/>
      <w:r w:rsidR="00563A3E">
        <w:rPr>
          <w:rFonts w:asciiTheme="minorHAnsi" w:hAnsiTheme="minorHAnsi"/>
          <w:sz w:val="22"/>
        </w:rPr>
        <w:t xml:space="preserve"> 2016</w:t>
      </w:r>
      <w:r>
        <w:rPr>
          <w:rFonts w:asciiTheme="minorHAnsi" w:hAnsiTheme="minorHAnsi"/>
          <w:sz w:val="22"/>
        </w:rPr>
        <w:t>) which can be highly beneficial if they are in the right environmental contexts (</w:t>
      </w:r>
      <w:proofErr w:type="spellStart"/>
      <w:r>
        <w:rPr>
          <w:rFonts w:asciiTheme="minorHAnsi" w:hAnsiTheme="minorHAnsi"/>
          <w:sz w:val="22"/>
        </w:rPr>
        <w:t>Sih</w:t>
      </w:r>
      <w:proofErr w:type="spellEnd"/>
      <w:r>
        <w:rPr>
          <w:rFonts w:asciiTheme="minorHAnsi" w:hAnsiTheme="minorHAnsi"/>
          <w:sz w:val="22"/>
        </w:rPr>
        <w:t xml:space="preserve"> et al. 2012). Bolder individuals, for example, tend to make costly decisions unnecessarily, wasting precious resources and risking early mortality in more hostile environments (</w:t>
      </w:r>
      <w:proofErr w:type="spellStart"/>
      <w:r>
        <w:rPr>
          <w:rFonts w:asciiTheme="minorHAnsi" w:hAnsiTheme="minorHAnsi"/>
          <w:sz w:val="22"/>
        </w:rPr>
        <w:t>Sih</w:t>
      </w:r>
      <w:proofErr w:type="spellEnd"/>
      <w:r>
        <w:rPr>
          <w:rFonts w:asciiTheme="minorHAnsi" w:hAnsiTheme="minorHAnsi"/>
          <w:sz w:val="22"/>
        </w:rPr>
        <w:t xml:space="preserve"> et al 2003). However, more exploratory and </w:t>
      </w:r>
      <w:proofErr w:type="spellStart"/>
      <w:r>
        <w:rPr>
          <w:rFonts w:asciiTheme="minorHAnsi" w:hAnsiTheme="minorHAnsi"/>
          <w:sz w:val="22"/>
        </w:rPr>
        <w:t>neophilic</w:t>
      </w:r>
      <w:proofErr w:type="spellEnd"/>
      <w:r>
        <w:rPr>
          <w:rFonts w:asciiTheme="minorHAnsi" w:hAnsiTheme="minorHAnsi"/>
          <w:sz w:val="22"/>
        </w:rPr>
        <w:t xml:space="preserve"> individuals tend to be more successful in novel environments as they are more likely to effectively feed on novel prey (</w:t>
      </w:r>
      <w:proofErr w:type="spellStart"/>
      <w:r>
        <w:rPr>
          <w:rFonts w:asciiTheme="minorHAnsi" w:hAnsiTheme="minorHAnsi"/>
          <w:sz w:val="22"/>
        </w:rPr>
        <w:t>Sih</w:t>
      </w:r>
      <w:proofErr w:type="spellEnd"/>
      <w:r>
        <w:rPr>
          <w:rFonts w:asciiTheme="minorHAnsi" w:hAnsiTheme="minorHAnsi"/>
          <w:sz w:val="22"/>
        </w:rPr>
        <w:t xml:space="preserve"> et al. 2012). </w:t>
      </w:r>
      <w:r>
        <w:rPr>
          <w:rFonts w:asciiTheme="minorHAnsi" w:hAnsiTheme="minorHAnsi"/>
          <w:i/>
          <w:sz w:val="22"/>
        </w:rPr>
        <w:t xml:space="preserve">L. delicata </w:t>
      </w:r>
      <w:r>
        <w:rPr>
          <w:rFonts w:asciiTheme="minorHAnsi" w:hAnsiTheme="minorHAnsi"/>
          <w:sz w:val="22"/>
        </w:rPr>
        <w:t xml:space="preserve">is an invasive species (Chapple et al. 2011) that would need to exploit new environments. The presence of </w:t>
      </w:r>
      <w:proofErr w:type="spellStart"/>
      <w:r>
        <w:rPr>
          <w:rFonts w:asciiTheme="minorHAnsi" w:hAnsiTheme="minorHAnsi"/>
          <w:sz w:val="22"/>
        </w:rPr>
        <w:t>behavioural</w:t>
      </w:r>
      <w:proofErr w:type="spellEnd"/>
      <w:r>
        <w:rPr>
          <w:rFonts w:asciiTheme="minorHAnsi" w:hAnsiTheme="minorHAnsi"/>
          <w:sz w:val="22"/>
        </w:rPr>
        <w:t xml:space="preserve"> syndromes may explain the evolutionary success of </w:t>
      </w:r>
      <w:r>
        <w:rPr>
          <w:rFonts w:asciiTheme="minorHAnsi" w:hAnsiTheme="minorHAnsi"/>
          <w:i/>
          <w:sz w:val="22"/>
        </w:rPr>
        <w:t xml:space="preserve">L. delicata </w:t>
      </w:r>
      <w:r>
        <w:rPr>
          <w:rFonts w:asciiTheme="minorHAnsi" w:hAnsiTheme="minorHAnsi"/>
          <w:sz w:val="22"/>
        </w:rPr>
        <w:t xml:space="preserve">as an invasive species, revealing more about their ecological implications. </w:t>
      </w:r>
    </w:p>
    <w:p w14:paraId="1B093BEE" w14:textId="79493475" w:rsidR="00C21DFE" w:rsidRDefault="000678D2" w:rsidP="00755F42">
      <w:pPr>
        <w:spacing w:line="480" w:lineRule="auto"/>
        <w:ind w:firstLine="720"/>
        <w:rPr>
          <w:rFonts w:asciiTheme="minorHAnsi" w:hAnsiTheme="minorHAnsi"/>
          <w:sz w:val="22"/>
        </w:rPr>
      </w:pPr>
      <w:r>
        <w:rPr>
          <w:rFonts w:asciiTheme="minorHAnsi" w:hAnsiTheme="minorHAnsi"/>
          <w:sz w:val="22"/>
        </w:rPr>
        <w:lastRenderedPageBreak/>
        <w:t>The exploration-sociability syndrome</w:t>
      </w:r>
      <w:r w:rsidR="002867EE">
        <w:rPr>
          <w:rFonts w:asciiTheme="minorHAnsi" w:hAnsiTheme="minorHAnsi"/>
          <w:sz w:val="22"/>
        </w:rPr>
        <w:t xml:space="preserve"> in lizards</w:t>
      </w:r>
      <w:r>
        <w:rPr>
          <w:rFonts w:asciiTheme="minorHAnsi" w:hAnsiTheme="minorHAnsi"/>
          <w:sz w:val="22"/>
        </w:rPr>
        <w:t xml:space="preserve"> has often been linked to dispersal tendency </w:t>
      </w:r>
      <w:r w:rsidR="002867EE">
        <w:rPr>
          <w:rFonts w:asciiTheme="minorHAnsi" w:hAnsiTheme="minorHAnsi"/>
          <w:sz w:val="22"/>
        </w:rPr>
        <w:t xml:space="preserve">with social individuals exploring in low population densities </w:t>
      </w:r>
      <w:r>
        <w:rPr>
          <w:rFonts w:asciiTheme="minorHAnsi" w:hAnsiTheme="minorHAnsi"/>
          <w:sz w:val="22"/>
        </w:rPr>
        <w:t xml:space="preserve">(Cote and </w:t>
      </w:r>
      <w:proofErr w:type="spellStart"/>
      <w:r>
        <w:rPr>
          <w:rFonts w:asciiTheme="minorHAnsi" w:hAnsiTheme="minorHAnsi"/>
          <w:sz w:val="22"/>
        </w:rPr>
        <w:t>Clobert</w:t>
      </w:r>
      <w:proofErr w:type="spellEnd"/>
      <w:r>
        <w:rPr>
          <w:rFonts w:asciiTheme="minorHAnsi" w:hAnsiTheme="minorHAnsi"/>
          <w:sz w:val="22"/>
        </w:rPr>
        <w:t xml:space="preserve"> 2007). </w:t>
      </w:r>
      <w:r w:rsidR="002867EE">
        <w:rPr>
          <w:rFonts w:asciiTheme="minorHAnsi" w:hAnsiTheme="minorHAnsi"/>
          <w:sz w:val="22"/>
        </w:rPr>
        <w:t>This syndrome is highly beneficial as individuals have a greater chance of finding a mate (</w:t>
      </w:r>
      <w:proofErr w:type="spellStart"/>
      <w:r w:rsidR="002867EE">
        <w:rPr>
          <w:rFonts w:asciiTheme="minorHAnsi" w:hAnsiTheme="minorHAnsi"/>
          <w:sz w:val="22"/>
        </w:rPr>
        <w:t>Michelangeli</w:t>
      </w:r>
      <w:proofErr w:type="spellEnd"/>
      <w:r w:rsidR="002867EE">
        <w:rPr>
          <w:rFonts w:asciiTheme="minorHAnsi" w:hAnsiTheme="minorHAnsi"/>
          <w:sz w:val="22"/>
        </w:rPr>
        <w:t xml:space="preserve"> et al. 2016</w:t>
      </w:r>
      <w:r w:rsidR="008B7221">
        <w:rPr>
          <w:rFonts w:asciiTheme="minorHAnsi" w:hAnsiTheme="minorHAnsi"/>
          <w:sz w:val="22"/>
        </w:rPr>
        <w:t>)</w:t>
      </w:r>
      <w:r w:rsidR="002867EE">
        <w:rPr>
          <w:rFonts w:asciiTheme="minorHAnsi" w:hAnsiTheme="minorHAnsi"/>
          <w:sz w:val="22"/>
        </w:rPr>
        <w:t>.</w:t>
      </w:r>
      <w:r w:rsidR="008B7221">
        <w:rPr>
          <w:rFonts w:asciiTheme="minorHAnsi" w:hAnsiTheme="minorHAnsi"/>
          <w:sz w:val="22"/>
        </w:rPr>
        <w:t xml:space="preserve"> The results from my study show the same</w:t>
      </w:r>
      <w:r w:rsidR="002867EE">
        <w:rPr>
          <w:rFonts w:asciiTheme="minorHAnsi" w:hAnsiTheme="minorHAnsi"/>
          <w:sz w:val="22"/>
        </w:rPr>
        <w:t xml:space="preserve"> </w:t>
      </w:r>
      <w:r w:rsidR="008B7221">
        <w:rPr>
          <w:rFonts w:asciiTheme="minorHAnsi" w:hAnsiTheme="minorHAnsi"/>
          <w:sz w:val="22"/>
        </w:rPr>
        <w:t>exploration-sociability-</w:t>
      </w:r>
      <w:proofErr w:type="spellStart"/>
      <w:r w:rsidR="008B7221">
        <w:rPr>
          <w:rFonts w:asciiTheme="minorHAnsi" w:hAnsiTheme="minorHAnsi"/>
          <w:sz w:val="22"/>
        </w:rPr>
        <w:t>neophobia</w:t>
      </w:r>
      <w:proofErr w:type="spellEnd"/>
      <w:r w:rsidR="008B7221">
        <w:rPr>
          <w:rFonts w:asciiTheme="minorHAnsi" w:hAnsiTheme="minorHAnsi"/>
          <w:sz w:val="22"/>
        </w:rPr>
        <w:t xml:space="preserve"> syndromes that have also previously been observed in delicate skinks (</w:t>
      </w:r>
      <w:proofErr w:type="spellStart"/>
      <w:r w:rsidR="008B7221">
        <w:rPr>
          <w:rFonts w:asciiTheme="minorHAnsi" w:hAnsiTheme="minorHAnsi"/>
          <w:sz w:val="22"/>
        </w:rPr>
        <w:t>Moule</w:t>
      </w:r>
      <w:proofErr w:type="spellEnd"/>
      <w:r w:rsidR="008B7221">
        <w:rPr>
          <w:rFonts w:asciiTheme="minorHAnsi" w:hAnsiTheme="minorHAnsi"/>
          <w:sz w:val="22"/>
        </w:rPr>
        <w:t xml:space="preserve"> et al. 2015). However, the correlations calculated here were unexpectedly high. These hyper-correlations are a consequence of the methods where a subset was taken to only include days where individuals were active across all three assays. </w:t>
      </w:r>
      <w:r w:rsidR="004E49EE">
        <w:rPr>
          <w:rFonts w:asciiTheme="minorHAnsi" w:hAnsiTheme="minorHAnsi"/>
          <w:sz w:val="22"/>
        </w:rPr>
        <w:t xml:space="preserve">Because of this, it is inevitable that correlations will be unusually high, but the significance and slope of the </w:t>
      </w:r>
      <w:commentRangeStart w:id="10"/>
      <w:r w:rsidR="004E49EE">
        <w:rPr>
          <w:rFonts w:asciiTheme="minorHAnsi" w:hAnsiTheme="minorHAnsi"/>
          <w:sz w:val="22"/>
        </w:rPr>
        <w:t xml:space="preserve">correlation still remains. </w:t>
      </w:r>
      <w:commentRangeEnd w:id="10"/>
      <w:r w:rsidR="004E49EE">
        <w:rPr>
          <w:rStyle w:val="CommentReference"/>
        </w:rPr>
        <w:commentReference w:id="10"/>
      </w:r>
    </w:p>
    <w:p w14:paraId="549EEDD2" w14:textId="77777777" w:rsidR="003D170B" w:rsidRDefault="003D170B" w:rsidP="00755F42">
      <w:pPr>
        <w:spacing w:line="480" w:lineRule="auto"/>
        <w:ind w:firstLine="720"/>
        <w:rPr>
          <w:rFonts w:asciiTheme="minorHAnsi" w:hAnsiTheme="minorHAnsi"/>
          <w:sz w:val="22"/>
        </w:rPr>
      </w:pPr>
    </w:p>
    <w:p w14:paraId="237ED3A8" w14:textId="77777777" w:rsidR="007D56D4" w:rsidRPr="00206103" w:rsidRDefault="007D56D4" w:rsidP="007D56D4">
      <w:pPr>
        <w:pStyle w:val="Subtitle"/>
        <w:rPr>
          <w:rFonts w:asciiTheme="minorHAnsi" w:hAnsiTheme="minorHAnsi"/>
          <w:b/>
          <w:i/>
        </w:rPr>
      </w:pPr>
      <w:r>
        <w:rPr>
          <w:rStyle w:val="s1"/>
          <w:rFonts w:ascii="Calibri" w:hAnsi="Calibri"/>
          <w:b/>
          <w:bCs/>
        </w:rPr>
        <w:t>IMPACTS OF DIET</w:t>
      </w:r>
      <w:r>
        <w:rPr>
          <w:rFonts w:asciiTheme="minorHAnsi" w:hAnsiTheme="minorHAnsi"/>
          <w:b/>
          <w:i/>
        </w:rPr>
        <w:t xml:space="preserve"> </w:t>
      </w:r>
    </w:p>
    <w:p w14:paraId="538A8868" w14:textId="2497BC94" w:rsidR="007D56D4" w:rsidRDefault="007D56D4" w:rsidP="007D56D4">
      <w:pPr>
        <w:spacing w:line="480" w:lineRule="auto"/>
        <w:ind w:firstLine="720"/>
        <w:rPr>
          <w:rFonts w:asciiTheme="minorHAnsi" w:hAnsiTheme="minorHAnsi"/>
          <w:sz w:val="22"/>
        </w:rPr>
      </w:pPr>
      <w:r>
        <w:rPr>
          <w:rFonts w:asciiTheme="minorHAnsi" w:hAnsiTheme="minorHAnsi"/>
          <w:sz w:val="22"/>
        </w:rPr>
        <w:t xml:space="preserve">The results were unexpected considering the evidence that </w:t>
      </w:r>
      <w:proofErr w:type="spellStart"/>
      <w:r>
        <w:rPr>
          <w:rFonts w:asciiTheme="minorHAnsi" w:hAnsiTheme="minorHAnsi"/>
          <w:sz w:val="22"/>
        </w:rPr>
        <w:t>behavioural</w:t>
      </w:r>
      <w:proofErr w:type="spellEnd"/>
      <w:r>
        <w:rPr>
          <w:rFonts w:asciiTheme="minorHAnsi" w:hAnsiTheme="minorHAnsi"/>
          <w:sz w:val="22"/>
        </w:rPr>
        <w:t xml:space="preserve"> types and personality can be influenced by diet quality (Han and </w:t>
      </w:r>
      <w:proofErr w:type="spellStart"/>
      <w:r>
        <w:rPr>
          <w:rFonts w:asciiTheme="minorHAnsi" w:hAnsiTheme="minorHAnsi"/>
          <w:sz w:val="22"/>
        </w:rPr>
        <w:t>Dingemanse</w:t>
      </w:r>
      <w:proofErr w:type="spellEnd"/>
      <w:r>
        <w:rPr>
          <w:rFonts w:asciiTheme="minorHAnsi" w:hAnsiTheme="minorHAnsi"/>
          <w:sz w:val="22"/>
        </w:rPr>
        <w:t xml:space="preserve"> 2017, </w:t>
      </w:r>
      <w:proofErr w:type="spellStart"/>
      <w:r>
        <w:rPr>
          <w:rFonts w:asciiTheme="minorHAnsi" w:hAnsiTheme="minorHAnsi"/>
          <w:sz w:val="22"/>
        </w:rPr>
        <w:t>Mettke</w:t>
      </w:r>
      <w:proofErr w:type="spellEnd"/>
      <w:r>
        <w:rPr>
          <w:rFonts w:asciiTheme="minorHAnsi" w:hAnsiTheme="minorHAnsi"/>
          <w:sz w:val="22"/>
        </w:rPr>
        <w:t>-Hoffman 2002). Previous studies show that exploration increases in response to a nutrient rich diet in insects (</w:t>
      </w:r>
      <w:proofErr w:type="spellStart"/>
      <w:r>
        <w:rPr>
          <w:rFonts w:asciiTheme="minorHAnsi" w:hAnsiTheme="minorHAnsi"/>
          <w:sz w:val="22"/>
        </w:rPr>
        <w:t>Tremmel</w:t>
      </w:r>
      <w:proofErr w:type="spellEnd"/>
      <w:r>
        <w:rPr>
          <w:rFonts w:asciiTheme="minorHAnsi" w:hAnsiTheme="minorHAnsi"/>
          <w:sz w:val="22"/>
        </w:rPr>
        <w:t xml:space="preserve"> and Mueller 2013, </w:t>
      </w:r>
      <w:proofErr w:type="spellStart"/>
      <w:r>
        <w:rPr>
          <w:rFonts w:asciiTheme="minorHAnsi" w:hAnsiTheme="minorHAnsi"/>
          <w:sz w:val="22"/>
        </w:rPr>
        <w:t>Dingemanse</w:t>
      </w:r>
      <w:proofErr w:type="spellEnd"/>
      <w:r>
        <w:rPr>
          <w:rFonts w:asciiTheme="minorHAnsi" w:hAnsiTheme="minorHAnsi"/>
          <w:sz w:val="22"/>
        </w:rPr>
        <w:t xml:space="preserve"> and Wolf 2010) and cattle become bolder (less neophobic) in dietary constrained seasons (</w:t>
      </w:r>
      <w:proofErr w:type="spellStart"/>
      <w:r>
        <w:rPr>
          <w:rFonts w:asciiTheme="minorHAnsi" w:hAnsiTheme="minorHAnsi"/>
          <w:sz w:val="22"/>
        </w:rPr>
        <w:t>Bouvier</w:t>
      </w:r>
      <w:proofErr w:type="spellEnd"/>
      <w:r>
        <w:rPr>
          <w:rFonts w:asciiTheme="minorHAnsi" w:hAnsiTheme="minorHAnsi"/>
          <w:sz w:val="22"/>
        </w:rPr>
        <w:t xml:space="preserve"> and </w:t>
      </w:r>
      <w:proofErr w:type="spellStart"/>
      <w:r>
        <w:rPr>
          <w:rFonts w:asciiTheme="minorHAnsi" w:hAnsiTheme="minorHAnsi"/>
          <w:sz w:val="22"/>
        </w:rPr>
        <w:t>Hylander</w:t>
      </w:r>
      <w:proofErr w:type="spellEnd"/>
      <w:r>
        <w:rPr>
          <w:rFonts w:asciiTheme="minorHAnsi" w:hAnsiTheme="minorHAnsi"/>
          <w:sz w:val="22"/>
        </w:rPr>
        <w:t xml:space="preserve"> 1982). Sociability, in particular, appears to be closely tied to diet quality as neurological mechanisms that influence social </w:t>
      </w:r>
      <w:proofErr w:type="spellStart"/>
      <w:r>
        <w:rPr>
          <w:rFonts w:asciiTheme="minorHAnsi" w:hAnsiTheme="minorHAnsi"/>
          <w:sz w:val="22"/>
        </w:rPr>
        <w:t>behaviour</w:t>
      </w:r>
      <w:proofErr w:type="spellEnd"/>
      <w:r>
        <w:rPr>
          <w:rFonts w:asciiTheme="minorHAnsi" w:hAnsiTheme="minorHAnsi"/>
          <w:sz w:val="22"/>
        </w:rPr>
        <w:t xml:space="preserve"> are regulated by diet (</w:t>
      </w:r>
      <w:proofErr w:type="spellStart"/>
      <w:r>
        <w:rPr>
          <w:rFonts w:asciiTheme="minorHAnsi" w:hAnsiTheme="minorHAnsi"/>
          <w:sz w:val="22"/>
        </w:rPr>
        <w:t>Soares</w:t>
      </w:r>
      <w:proofErr w:type="spellEnd"/>
      <w:r>
        <w:rPr>
          <w:rFonts w:asciiTheme="minorHAnsi" w:hAnsiTheme="minorHAnsi"/>
          <w:sz w:val="22"/>
        </w:rPr>
        <w:t xml:space="preserve"> et al 2010, </w:t>
      </w:r>
      <w:proofErr w:type="spellStart"/>
      <w:r>
        <w:rPr>
          <w:rFonts w:asciiTheme="minorHAnsi" w:hAnsiTheme="minorHAnsi"/>
          <w:sz w:val="22"/>
        </w:rPr>
        <w:t>Akman</w:t>
      </w:r>
      <w:proofErr w:type="spellEnd"/>
      <w:r>
        <w:rPr>
          <w:rFonts w:asciiTheme="minorHAnsi" w:hAnsiTheme="minorHAnsi"/>
          <w:sz w:val="22"/>
        </w:rPr>
        <w:t xml:space="preserve"> et al 2012). Cooperative </w:t>
      </w:r>
      <w:proofErr w:type="spellStart"/>
      <w:r>
        <w:rPr>
          <w:rFonts w:asciiTheme="minorHAnsi" w:hAnsiTheme="minorHAnsi"/>
          <w:sz w:val="22"/>
        </w:rPr>
        <w:t>behaviour</w:t>
      </w:r>
      <w:proofErr w:type="spellEnd"/>
      <w:r>
        <w:rPr>
          <w:rFonts w:asciiTheme="minorHAnsi" w:hAnsiTheme="minorHAnsi"/>
          <w:sz w:val="22"/>
        </w:rPr>
        <w:t xml:space="preserve"> also benefits individuals sharing foraging information, as seen in guppy populations (</w:t>
      </w:r>
      <w:proofErr w:type="spellStart"/>
      <w:r>
        <w:rPr>
          <w:rFonts w:asciiTheme="minorHAnsi" w:hAnsiTheme="minorHAnsi"/>
          <w:sz w:val="22"/>
        </w:rPr>
        <w:t>Trompf</w:t>
      </w:r>
      <w:proofErr w:type="spellEnd"/>
      <w:r>
        <w:rPr>
          <w:rFonts w:asciiTheme="minorHAnsi" w:hAnsiTheme="minorHAnsi"/>
          <w:sz w:val="22"/>
        </w:rPr>
        <w:t xml:space="preserve"> and Brown 2014). Given that </w:t>
      </w:r>
      <w:r w:rsidRPr="007006C6">
        <w:rPr>
          <w:rFonts w:asciiTheme="minorHAnsi" w:hAnsiTheme="minorHAnsi"/>
          <w:i/>
          <w:sz w:val="22"/>
        </w:rPr>
        <w:t>L. delicata</w:t>
      </w:r>
      <w:r>
        <w:rPr>
          <w:rFonts w:asciiTheme="minorHAnsi" w:hAnsiTheme="minorHAnsi"/>
          <w:sz w:val="22"/>
        </w:rPr>
        <w:t xml:space="preserve"> can reach high densities and exhibit highly social </w:t>
      </w:r>
      <w:proofErr w:type="spellStart"/>
      <w:r>
        <w:rPr>
          <w:rFonts w:asciiTheme="minorHAnsi" w:hAnsiTheme="minorHAnsi"/>
          <w:sz w:val="22"/>
        </w:rPr>
        <w:t>behaviours</w:t>
      </w:r>
      <w:proofErr w:type="spellEnd"/>
      <w:r>
        <w:rPr>
          <w:rFonts w:asciiTheme="minorHAnsi" w:hAnsiTheme="minorHAnsi"/>
          <w:sz w:val="22"/>
        </w:rPr>
        <w:t xml:space="preserve"> (Chapple 2003, Duffield and Bull 2001)</w:t>
      </w:r>
      <w:r w:rsidR="005070B0">
        <w:rPr>
          <w:rFonts w:asciiTheme="minorHAnsi" w:hAnsiTheme="minorHAnsi"/>
          <w:sz w:val="22"/>
        </w:rPr>
        <w:t>,</w:t>
      </w:r>
      <w:r>
        <w:rPr>
          <w:rFonts w:asciiTheme="minorHAnsi" w:hAnsiTheme="minorHAnsi"/>
          <w:sz w:val="22"/>
        </w:rPr>
        <w:t xml:space="preserve"> </w:t>
      </w:r>
      <w:r w:rsidR="00A46D22">
        <w:rPr>
          <w:rFonts w:asciiTheme="minorHAnsi" w:hAnsiTheme="minorHAnsi"/>
          <w:sz w:val="22"/>
        </w:rPr>
        <w:t>they were</w:t>
      </w:r>
      <w:r>
        <w:rPr>
          <w:rFonts w:asciiTheme="minorHAnsi" w:hAnsiTheme="minorHAnsi"/>
          <w:sz w:val="22"/>
        </w:rPr>
        <w:t xml:space="preserve"> expected to</w:t>
      </w:r>
      <w:r w:rsidR="00B12A72">
        <w:rPr>
          <w:rFonts w:asciiTheme="minorHAnsi" w:hAnsiTheme="minorHAnsi"/>
          <w:sz w:val="22"/>
        </w:rPr>
        <w:t xml:space="preserve"> follow similar patterns as those</w:t>
      </w:r>
      <w:bookmarkStart w:id="11" w:name="_GoBack"/>
      <w:bookmarkEnd w:id="11"/>
      <w:r>
        <w:rPr>
          <w:rFonts w:asciiTheme="minorHAnsi" w:hAnsiTheme="minorHAnsi"/>
          <w:sz w:val="22"/>
        </w:rPr>
        <w:t xml:space="preserve"> seen in other highly social species. The discrepancies between our results and current literature could be due to the study species, the specific details of the diet manipulation or the developmental stage of the subjects.</w:t>
      </w:r>
    </w:p>
    <w:p w14:paraId="44A5F1CA" w14:textId="7FE1E689" w:rsidR="00C21DFE" w:rsidRPr="00F77377" w:rsidRDefault="007D56D4" w:rsidP="007D56D4">
      <w:pPr>
        <w:spacing w:line="480" w:lineRule="auto"/>
        <w:ind w:firstLine="720"/>
        <w:rPr>
          <w:rFonts w:asciiTheme="minorHAnsi" w:hAnsiTheme="minorHAnsi"/>
          <w:sz w:val="22"/>
        </w:rPr>
      </w:pPr>
      <w:r>
        <w:rPr>
          <w:rFonts w:asciiTheme="minorHAnsi" w:hAnsiTheme="minorHAnsi"/>
          <w:sz w:val="22"/>
        </w:rPr>
        <w:t xml:space="preserve">As most previous studies have been done on other species, it is possible that </w:t>
      </w:r>
      <w:r>
        <w:rPr>
          <w:rFonts w:asciiTheme="minorHAnsi" w:hAnsiTheme="minorHAnsi"/>
          <w:i/>
          <w:sz w:val="22"/>
        </w:rPr>
        <w:t>L. delicata</w:t>
      </w:r>
      <w:r>
        <w:rPr>
          <w:rFonts w:asciiTheme="minorHAnsi" w:hAnsiTheme="minorHAnsi"/>
          <w:sz w:val="22"/>
        </w:rPr>
        <w:t xml:space="preserve"> do not have distinct </w:t>
      </w:r>
      <w:proofErr w:type="spellStart"/>
      <w:r>
        <w:rPr>
          <w:rFonts w:asciiTheme="minorHAnsi" w:hAnsiTheme="minorHAnsi"/>
          <w:sz w:val="22"/>
        </w:rPr>
        <w:t>behavioural</w:t>
      </w:r>
      <w:proofErr w:type="spellEnd"/>
      <w:r>
        <w:rPr>
          <w:rFonts w:asciiTheme="minorHAnsi" w:hAnsiTheme="minorHAnsi"/>
          <w:sz w:val="22"/>
        </w:rPr>
        <w:t xml:space="preserve"> responses to dietary limitations. Much of the research on the relationship between diet and </w:t>
      </w:r>
      <w:proofErr w:type="spellStart"/>
      <w:r>
        <w:rPr>
          <w:rFonts w:asciiTheme="minorHAnsi" w:hAnsiTheme="minorHAnsi"/>
          <w:sz w:val="22"/>
        </w:rPr>
        <w:t>behaviour</w:t>
      </w:r>
      <w:proofErr w:type="spellEnd"/>
      <w:r>
        <w:rPr>
          <w:rFonts w:asciiTheme="minorHAnsi" w:hAnsiTheme="minorHAnsi"/>
          <w:sz w:val="22"/>
        </w:rPr>
        <w:t xml:space="preserve"> has been carried out on invertebrates and birds (Han and </w:t>
      </w:r>
      <w:proofErr w:type="spellStart"/>
      <w:r>
        <w:rPr>
          <w:rFonts w:asciiTheme="minorHAnsi" w:hAnsiTheme="minorHAnsi"/>
          <w:sz w:val="22"/>
        </w:rPr>
        <w:lastRenderedPageBreak/>
        <w:t>Dingem</w:t>
      </w:r>
      <w:r w:rsidR="0028578B">
        <w:rPr>
          <w:rFonts w:asciiTheme="minorHAnsi" w:hAnsiTheme="minorHAnsi"/>
          <w:sz w:val="22"/>
        </w:rPr>
        <w:t>anse</w:t>
      </w:r>
      <w:proofErr w:type="spellEnd"/>
      <w:r w:rsidR="0028578B">
        <w:rPr>
          <w:rFonts w:asciiTheme="minorHAnsi" w:hAnsiTheme="minorHAnsi"/>
          <w:sz w:val="22"/>
        </w:rPr>
        <w:t xml:space="preserve"> 2014, </w:t>
      </w:r>
      <w:proofErr w:type="spellStart"/>
      <w:r w:rsidR="0028578B">
        <w:rPr>
          <w:rFonts w:asciiTheme="minorHAnsi" w:hAnsiTheme="minorHAnsi"/>
          <w:sz w:val="22"/>
        </w:rPr>
        <w:t>Mettke</w:t>
      </w:r>
      <w:proofErr w:type="spellEnd"/>
      <w:r w:rsidR="0028578B">
        <w:rPr>
          <w:rFonts w:asciiTheme="minorHAnsi" w:hAnsiTheme="minorHAnsi"/>
          <w:sz w:val="22"/>
        </w:rPr>
        <w:t xml:space="preserve">-Hoffman 2002). </w:t>
      </w:r>
      <w:r w:rsidR="00F77377">
        <w:rPr>
          <w:rFonts w:asciiTheme="minorHAnsi" w:hAnsiTheme="minorHAnsi"/>
          <w:sz w:val="22"/>
        </w:rPr>
        <w:t xml:space="preserve">Across taxa, high sociability and exploratory </w:t>
      </w:r>
      <w:proofErr w:type="spellStart"/>
      <w:r w:rsidR="00F77377">
        <w:rPr>
          <w:rFonts w:asciiTheme="minorHAnsi" w:hAnsiTheme="minorHAnsi"/>
          <w:sz w:val="22"/>
        </w:rPr>
        <w:t>behaviours</w:t>
      </w:r>
      <w:proofErr w:type="spellEnd"/>
      <w:r w:rsidR="00287022">
        <w:rPr>
          <w:rFonts w:asciiTheme="minorHAnsi" w:hAnsiTheme="minorHAnsi"/>
          <w:sz w:val="22"/>
        </w:rPr>
        <w:t xml:space="preserve"> are </w:t>
      </w:r>
      <w:proofErr w:type="spellStart"/>
      <w:r w:rsidR="00287022">
        <w:rPr>
          <w:rFonts w:asciiTheme="minorHAnsi" w:hAnsiTheme="minorHAnsi"/>
          <w:sz w:val="22"/>
        </w:rPr>
        <w:t>favourable</w:t>
      </w:r>
      <w:proofErr w:type="spellEnd"/>
      <w:r w:rsidR="00287022">
        <w:rPr>
          <w:rFonts w:asciiTheme="minorHAnsi" w:hAnsiTheme="minorHAnsi"/>
          <w:sz w:val="22"/>
        </w:rPr>
        <w:t xml:space="preserve"> in low-resource environments </w:t>
      </w:r>
      <w:r w:rsidR="002076A2">
        <w:rPr>
          <w:rFonts w:asciiTheme="minorHAnsi" w:hAnsiTheme="minorHAnsi"/>
          <w:sz w:val="22"/>
        </w:rPr>
        <w:t>where individuals</w:t>
      </w:r>
      <w:r w:rsidR="00287022">
        <w:rPr>
          <w:rFonts w:asciiTheme="minorHAnsi" w:hAnsiTheme="minorHAnsi"/>
          <w:sz w:val="22"/>
        </w:rPr>
        <w:t xml:space="preserve"> benefit from shared parental care and foraging information (</w:t>
      </w:r>
      <w:r w:rsidR="007525F2">
        <w:rPr>
          <w:rFonts w:asciiTheme="minorHAnsi" w:hAnsiTheme="minorHAnsi"/>
          <w:sz w:val="22"/>
        </w:rPr>
        <w:t xml:space="preserve">Chapple 2003, </w:t>
      </w:r>
      <w:proofErr w:type="spellStart"/>
      <w:r w:rsidR="00287022">
        <w:rPr>
          <w:rFonts w:asciiTheme="minorHAnsi" w:hAnsiTheme="minorHAnsi"/>
          <w:sz w:val="22"/>
        </w:rPr>
        <w:t>Trompf</w:t>
      </w:r>
      <w:proofErr w:type="spellEnd"/>
      <w:r w:rsidR="00287022">
        <w:rPr>
          <w:rFonts w:asciiTheme="minorHAnsi" w:hAnsiTheme="minorHAnsi"/>
          <w:sz w:val="22"/>
        </w:rPr>
        <w:t xml:space="preserve"> and Brown 2014).</w:t>
      </w:r>
      <w:r w:rsidR="002076A2">
        <w:rPr>
          <w:rFonts w:asciiTheme="minorHAnsi" w:hAnsiTheme="minorHAnsi"/>
          <w:sz w:val="22"/>
        </w:rPr>
        <w:t xml:space="preserve"> </w:t>
      </w:r>
      <w:r w:rsidR="00F77377">
        <w:rPr>
          <w:rFonts w:asciiTheme="minorHAnsi" w:hAnsiTheme="minorHAnsi"/>
          <w:sz w:val="22"/>
        </w:rPr>
        <w:t xml:space="preserve">Since the delicate skink is already known to be quite an exploratory and social species relative to other skinks (Chapple 2003, Chapple et al. 2011), they may already be predisposed to thriving in low nutrient environments without the need to change their </w:t>
      </w:r>
      <w:proofErr w:type="spellStart"/>
      <w:r w:rsidR="00F77377">
        <w:rPr>
          <w:rFonts w:asciiTheme="minorHAnsi" w:hAnsiTheme="minorHAnsi"/>
          <w:sz w:val="22"/>
        </w:rPr>
        <w:t>behaviour</w:t>
      </w:r>
      <w:proofErr w:type="spellEnd"/>
      <w:r w:rsidR="00F77377">
        <w:rPr>
          <w:rFonts w:asciiTheme="minorHAnsi" w:hAnsiTheme="minorHAnsi"/>
          <w:sz w:val="22"/>
        </w:rPr>
        <w:t>.</w:t>
      </w:r>
    </w:p>
    <w:p w14:paraId="049FD65A" w14:textId="36338BDE" w:rsidR="007D56D4" w:rsidRDefault="007D56D4" w:rsidP="007D56D4">
      <w:pPr>
        <w:spacing w:line="480" w:lineRule="auto"/>
        <w:ind w:firstLine="720"/>
        <w:rPr>
          <w:rFonts w:asciiTheme="minorHAnsi" w:hAnsiTheme="minorHAnsi"/>
          <w:sz w:val="22"/>
        </w:rPr>
      </w:pPr>
      <w:r w:rsidRPr="000D638F">
        <w:rPr>
          <w:rFonts w:asciiTheme="minorHAnsi" w:hAnsiTheme="minorHAnsi"/>
          <w:sz w:val="22"/>
        </w:rPr>
        <w:t>We</w:t>
      </w:r>
      <w:r>
        <w:rPr>
          <w:rFonts w:asciiTheme="minorHAnsi" w:hAnsiTheme="minorHAnsi"/>
          <w:sz w:val="22"/>
        </w:rPr>
        <w:t xml:space="preserve"> must also take into consideration, however, that most other projects manipulated or studied a specific macronutrient</w:t>
      </w:r>
      <w:r w:rsidR="00445652">
        <w:rPr>
          <w:rFonts w:asciiTheme="minorHAnsi" w:hAnsiTheme="minorHAnsi"/>
          <w:sz w:val="22"/>
        </w:rPr>
        <w:t>,</w:t>
      </w:r>
      <w:r>
        <w:rPr>
          <w:rFonts w:asciiTheme="minorHAnsi" w:hAnsiTheme="minorHAnsi"/>
          <w:sz w:val="22"/>
        </w:rPr>
        <w:t xml:space="preserve"> like </w:t>
      </w:r>
      <w:proofErr w:type="spellStart"/>
      <w:proofErr w:type="gramStart"/>
      <w:r>
        <w:rPr>
          <w:rFonts w:asciiTheme="minorHAnsi" w:hAnsiTheme="minorHAnsi"/>
          <w:sz w:val="22"/>
        </w:rPr>
        <w:t>protein:carbohydrate</w:t>
      </w:r>
      <w:proofErr w:type="spellEnd"/>
      <w:proofErr w:type="gramEnd"/>
      <w:r>
        <w:rPr>
          <w:rFonts w:asciiTheme="minorHAnsi" w:hAnsiTheme="minorHAnsi"/>
          <w:sz w:val="22"/>
        </w:rPr>
        <w:t xml:space="preserve"> ratios (Han and </w:t>
      </w:r>
      <w:proofErr w:type="spellStart"/>
      <w:r>
        <w:rPr>
          <w:rFonts w:asciiTheme="minorHAnsi" w:hAnsiTheme="minorHAnsi"/>
          <w:sz w:val="22"/>
        </w:rPr>
        <w:t>Dingemanse</w:t>
      </w:r>
      <w:proofErr w:type="spellEnd"/>
      <w:r>
        <w:rPr>
          <w:rFonts w:asciiTheme="minorHAnsi" w:hAnsiTheme="minorHAnsi"/>
          <w:sz w:val="22"/>
        </w:rPr>
        <w:t xml:space="preserve"> 2017). Fat content of diets were also found to be one the biggest factor in changing the gut microbe community (Zhang et al. 2010)</w:t>
      </w:r>
      <w:r w:rsidR="00064A6E">
        <w:rPr>
          <w:rFonts w:asciiTheme="minorHAnsi" w:hAnsiTheme="minorHAnsi"/>
          <w:sz w:val="22"/>
        </w:rPr>
        <w:t xml:space="preserve"> which affect animal </w:t>
      </w:r>
      <w:proofErr w:type="spellStart"/>
      <w:r w:rsidR="00064A6E">
        <w:rPr>
          <w:rFonts w:asciiTheme="minorHAnsi" w:hAnsiTheme="minorHAnsi"/>
          <w:sz w:val="22"/>
        </w:rPr>
        <w:t>behaviour</w:t>
      </w:r>
      <w:proofErr w:type="spellEnd"/>
      <w:r w:rsidR="00064A6E">
        <w:rPr>
          <w:rFonts w:asciiTheme="minorHAnsi" w:hAnsiTheme="minorHAnsi"/>
          <w:sz w:val="22"/>
        </w:rPr>
        <w:t xml:space="preserve"> (</w:t>
      </w:r>
      <w:proofErr w:type="spellStart"/>
      <w:r w:rsidR="00C02955">
        <w:rPr>
          <w:rFonts w:asciiTheme="minorHAnsi" w:hAnsiTheme="minorHAnsi"/>
          <w:sz w:val="22"/>
        </w:rPr>
        <w:t>Parashar</w:t>
      </w:r>
      <w:proofErr w:type="spellEnd"/>
      <w:r w:rsidR="00C02955">
        <w:rPr>
          <w:rFonts w:asciiTheme="minorHAnsi" w:hAnsiTheme="minorHAnsi"/>
          <w:sz w:val="22"/>
        </w:rPr>
        <w:t xml:space="preserve"> and </w:t>
      </w:r>
      <w:proofErr w:type="spellStart"/>
      <w:r w:rsidR="00C02955">
        <w:rPr>
          <w:rFonts w:asciiTheme="minorHAnsi" w:hAnsiTheme="minorHAnsi"/>
          <w:sz w:val="22"/>
        </w:rPr>
        <w:t>Udayabanu</w:t>
      </w:r>
      <w:proofErr w:type="spellEnd"/>
      <w:r w:rsidR="00C02955">
        <w:rPr>
          <w:rFonts w:asciiTheme="minorHAnsi" w:hAnsiTheme="minorHAnsi"/>
          <w:sz w:val="22"/>
        </w:rPr>
        <w:t xml:space="preserve"> 2016</w:t>
      </w:r>
      <w:r w:rsidR="00947FB3">
        <w:rPr>
          <w:rFonts w:asciiTheme="minorHAnsi" w:hAnsiTheme="minorHAnsi"/>
          <w:sz w:val="22"/>
        </w:rPr>
        <w:t xml:space="preserve">, Diaz </w:t>
      </w:r>
      <w:proofErr w:type="spellStart"/>
      <w:r w:rsidR="00947FB3">
        <w:rPr>
          <w:rFonts w:asciiTheme="minorHAnsi" w:hAnsiTheme="minorHAnsi"/>
          <w:sz w:val="22"/>
        </w:rPr>
        <w:t>Heijtz</w:t>
      </w:r>
      <w:proofErr w:type="spellEnd"/>
      <w:r w:rsidR="00947FB3">
        <w:rPr>
          <w:rFonts w:asciiTheme="minorHAnsi" w:hAnsiTheme="minorHAnsi"/>
          <w:sz w:val="22"/>
        </w:rPr>
        <w:t xml:space="preserve"> et al. </w:t>
      </w:r>
      <w:r w:rsidR="00755F42">
        <w:rPr>
          <w:rFonts w:asciiTheme="minorHAnsi" w:hAnsiTheme="minorHAnsi"/>
          <w:sz w:val="22"/>
        </w:rPr>
        <w:t>2011)</w:t>
      </w:r>
      <w:r w:rsidR="00445652">
        <w:rPr>
          <w:rFonts w:asciiTheme="minorHAnsi" w:hAnsiTheme="minorHAnsi"/>
          <w:sz w:val="22"/>
        </w:rPr>
        <w:t xml:space="preserve">. Considering no single macronutrient was targeted in the diet manipulation, the protein, carbohydrate and fat content of the diets </w:t>
      </w:r>
      <w:r w:rsidR="00C21DFE">
        <w:rPr>
          <w:rFonts w:asciiTheme="minorHAnsi" w:hAnsiTheme="minorHAnsi"/>
          <w:sz w:val="22"/>
        </w:rPr>
        <w:t>may</w:t>
      </w:r>
      <w:r w:rsidR="00445652">
        <w:rPr>
          <w:rFonts w:asciiTheme="minorHAnsi" w:hAnsiTheme="minorHAnsi"/>
          <w:sz w:val="22"/>
        </w:rPr>
        <w:t xml:space="preserve"> not </w:t>
      </w:r>
      <w:r w:rsidR="00C21DFE">
        <w:rPr>
          <w:rFonts w:asciiTheme="minorHAnsi" w:hAnsiTheme="minorHAnsi"/>
          <w:sz w:val="22"/>
        </w:rPr>
        <w:t xml:space="preserve">have been </w:t>
      </w:r>
      <w:r w:rsidR="00445652">
        <w:rPr>
          <w:rFonts w:asciiTheme="minorHAnsi" w:hAnsiTheme="minorHAnsi"/>
          <w:sz w:val="22"/>
        </w:rPr>
        <w:t>different enough to generate significant</w:t>
      </w:r>
      <w:r w:rsidR="001F650F">
        <w:rPr>
          <w:rFonts w:asciiTheme="minorHAnsi" w:hAnsiTheme="minorHAnsi"/>
          <w:sz w:val="22"/>
        </w:rPr>
        <w:t xml:space="preserve"> gut microbiome </w:t>
      </w:r>
      <w:r w:rsidR="00BE3705">
        <w:rPr>
          <w:rFonts w:asciiTheme="minorHAnsi" w:hAnsiTheme="minorHAnsi"/>
          <w:sz w:val="22"/>
        </w:rPr>
        <w:t>and subsequent</w:t>
      </w:r>
      <w:r w:rsidR="00445652">
        <w:rPr>
          <w:rFonts w:asciiTheme="minorHAnsi" w:hAnsiTheme="minorHAnsi"/>
          <w:sz w:val="22"/>
        </w:rPr>
        <w:t xml:space="preserve"> </w:t>
      </w:r>
      <w:proofErr w:type="spellStart"/>
      <w:r w:rsidR="00445652">
        <w:rPr>
          <w:rFonts w:asciiTheme="minorHAnsi" w:hAnsiTheme="minorHAnsi"/>
          <w:sz w:val="22"/>
        </w:rPr>
        <w:t>behavioural</w:t>
      </w:r>
      <w:proofErr w:type="spellEnd"/>
      <w:r w:rsidR="00445652">
        <w:rPr>
          <w:rFonts w:asciiTheme="minorHAnsi" w:hAnsiTheme="minorHAnsi"/>
          <w:sz w:val="22"/>
        </w:rPr>
        <w:t xml:space="preserve"> changes. </w:t>
      </w:r>
      <w:r w:rsidR="000B6E56">
        <w:rPr>
          <w:rFonts w:asciiTheme="minorHAnsi" w:hAnsiTheme="minorHAnsi"/>
          <w:sz w:val="22"/>
        </w:rPr>
        <w:t xml:space="preserve">This could also explain the nonsignificant results of </w:t>
      </w:r>
      <w:proofErr w:type="spellStart"/>
      <w:r w:rsidR="000B6E56">
        <w:rPr>
          <w:rFonts w:asciiTheme="minorHAnsi" w:hAnsiTheme="minorHAnsi"/>
          <w:sz w:val="22"/>
        </w:rPr>
        <w:t>behavioural</w:t>
      </w:r>
      <w:proofErr w:type="spellEnd"/>
      <w:r w:rsidR="000B6E56">
        <w:rPr>
          <w:rFonts w:asciiTheme="minorHAnsi" w:hAnsiTheme="minorHAnsi"/>
          <w:sz w:val="22"/>
        </w:rPr>
        <w:t xml:space="preserve"> syndromes. </w:t>
      </w:r>
    </w:p>
    <w:p w14:paraId="166CA138" w14:textId="0A45498C" w:rsidR="005C5C64" w:rsidRDefault="000B6E56" w:rsidP="005C5C64">
      <w:pPr>
        <w:spacing w:line="480" w:lineRule="auto"/>
        <w:ind w:firstLine="720"/>
        <w:rPr>
          <w:rFonts w:asciiTheme="minorHAnsi" w:hAnsiTheme="minorHAnsi"/>
          <w:sz w:val="22"/>
        </w:rPr>
      </w:pPr>
      <w:r>
        <w:rPr>
          <w:rFonts w:asciiTheme="minorHAnsi" w:hAnsiTheme="minorHAnsi"/>
          <w:sz w:val="22"/>
        </w:rPr>
        <w:t>D</w:t>
      </w:r>
      <w:r w:rsidR="007D56D4">
        <w:rPr>
          <w:rFonts w:asciiTheme="minorHAnsi" w:hAnsiTheme="minorHAnsi"/>
          <w:sz w:val="22"/>
        </w:rPr>
        <w:t xml:space="preserve">iet has been found to significantly impact </w:t>
      </w:r>
      <w:proofErr w:type="spellStart"/>
      <w:r w:rsidR="007D56D4">
        <w:rPr>
          <w:rFonts w:asciiTheme="minorHAnsi" w:hAnsiTheme="minorHAnsi"/>
          <w:sz w:val="22"/>
        </w:rPr>
        <w:t>behavioural</w:t>
      </w:r>
      <w:proofErr w:type="spellEnd"/>
      <w:r w:rsidR="007D56D4">
        <w:rPr>
          <w:rFonts w:asciiTheme="minorHAnsi" w:hAnsiTheme="minorHAnsi"/>
          <w:sz w:val="22"/>
        </w:rPr>
        <w:t xml:space="preserve"> syndromes (Han and </w:t>
      </w:r>
      <w:proofErr w:type="spellStart"/>
      <w:r w:rsidR="007D56D4">
        <w:rPr>
          <w:rFonts w:asciiTheme="minorHAnsi" w:hAnsiTheme="minorHAnsi"/>
          <w:sz w:val="22"/>
        </w:rPr>
        <w:t>Dingemanse</w:t>
      </w:r>
      <w:proofErr w:type="spellEnd"/>
      <w:r w:rsidR="007D56D4">
        <w:rPr>
          <w:rFonts w:asciiTheme="minorHAnsi" w:hAnsiTheme="minorHAnsi"/>
          <w:sz w:val="22"/>
        </w:rPr>
        <w:t xml:space="preserve"> 2015)</w:t>
      </w:r>
      <w:r>
        <w:rPr>
          <w:rFonts w:asciiTheme="minorHAnsi" w:hAnsiTheme="minorHAnsi"/>
          <w:sz w:val="22"/>
        </w:rPr>
        <w:t>, yet this study did not find the same results</w:t>
      </w:r>
      <w:r w:rsidR="007D56D4">
        <w:rPr>
          <w:rFonts w:asciiTheme="minorHAnsi" w:hAnsiTheme="minorHAnsi"/>
          <w:sz w:val="22"/>
        </w:rPr>
        <w:t xml:space="preserve">. </w:t>
      </w:r>
      <w:proofErr w:type="spellStart"/>
      <w:r w:rsidR="00F63B00">
        <w:rPr>
          <w:rFonts w:asciiTheme="minorHAnsi" w:hAnsiTheme="minorHAnsi"/>
          <w:sz w:val="22"/>
        </w:rPr>
        <w:t>Behavioural</w:t>
      </w:r>
      <w:proofErr w:type="spellEnd"/>
      <w:r w:rsidR="00F63B00">
        <w:rPr>
          <w:rFonts w:asciiTheme="minorHAnsi" w:hAnsiTheme="minorHAnsi"/>
          <w:sz w:val="22"/>
        </w:rPr>
        <w:t xml:space="preserve"> correlations are derived from the covariance of traits within and between individuals (</w:t>
      </w:r>
      <w:r w:rsidR="00F8147B">
        <w:rPr>
          <w:rFonts w:asciiTheme="minorHAnsi" w:hAnsiTheme="minorHAnsi"/>
          <w:sz w:val="22"/>
        </w:rPr>
        <w:t xml:space="preserve">Han and </w:t>
      </w:r>
      <w:proofErr w:type="spellStart"/>
      <w:r w:rsidR="00F8147B">
        <w:rPr>
          <w:rFonts w:asciiTheme="minorHAnsi" w:hAnsiTheme="minorHAnsi"/>
          <w:sz w:val="22"/>
        </w:rPr>
        <w:t>Dingemanse</w:t>
      </w:r>
      <w:proofErr w:type="spellEnd"/>
      <w:r w:rsidR="00F8147B">
        <w:rPr>
          <w:rFonts w:asciiTheme="minorHAnsi" w:hAnsiTheme="minorHAnsi"/>
          <w:sz w:val="22"/>
        </w:rPr>
        <w:t xml:space="preserve"> 2017). </w:t>
      </w:r>
      <w:r w:rsidR="00F47F2A">
        <w:rPr>
          <w:rFonts w:asciiTheme="minorHAnsi" w:hAnsiTheme="minorHAnsi"/>
          <w:sz w:val="22"/>
        </w:rPr>
        <w:t xml:space="preserve">Between-individual variance seemed to be most impacted by diet quality in different species. </w:t>
      </w:r>
      <w:r w:rsidR="00FB01A0">
        <w:rPr>
          <w:rFonts w:asciiTheme="minorHAnsi" w:hAnsiTheme="minorHAnsi"/>
          <w:sz w:val="22"/>
        </w:rPr>
        <w:t xml:space="preserve">Single food diets generate increased </w:t>
      </w:r>
      <w:r w:rsidR="005C5C64">
        <w:rPr>
          <w:rFonts w:asciiTheme="minorHAnsi" w:hAnsiTheme="minorHAnsi"/>
          <w:sz w:val="22"/>
        </w:rPr>
        <w:t>between-</w:t>
      </w:r>
      <w:r w:rsidR="00FB01A0">
        <w:rPr>
          <w:rFonts w:asciiTheme="minorHAnsi" w:hAnsiTheme="minorHAnsi"/>
          <w:sz w:val="22"/>
        </w:rPr>
        <w:t xml:space="preserve">individual variance across taxa (Senior et al. 2015) but, ultimately, does not significantly change the strength and nature of the </w:t>
      </w:r>
      <w:proofErr w:type="spellStart"/>
      <w:r w:rsidR="00FB01A0">
        <w:rPr>
          <w:rFonts w:asciiTheme="minorHAnsi" w:hAnsiTheme="minorHAnsi"/>
          <w:sz w:val="22"/>
        </w:rPr>
        <w:t>behavioural</w:t>
      </w:r>
      <w:proofErr w:type="spellEnd"/>
      <w:r w:rsidR="00FB01A0">
        <w:rPr>
          <w:rFonts w:asciiTheme="minorHAnsi" w:hAnsiTheme="minorHAnsi"/>
          <w:sz w:val="22"/>
        </w:rPr>
        <w:t xml:space="preserve"> correlation (Han and </w:t>
      </w:r>
      <w:proofErr w:type="spellStart"/>
      <w:r w:rsidR="00FB01A0">
        <w:rPr>
          <w:rFonts w:asciiTheme="minorHAnsi" w:hAnsiTheme="minorHAnsi"/>
          <w:sz w:val="22"/>
        </w:rPr>
        <w:t>Dingemanse</w:t>
      </w:r>
      <w:proofErr w:type="spellEnd"/>
      <w:r w:rsidR="00FB01A0">
        <w:rPr>
          <w:rFonts w:asciiTheme="minorHAnsi" w:hAnsiTheme="minorHAnsi"/>
          <w:sz w:val="22"/>
        </w:rPr>
        <w:t xml:space="preserve"> 2015). </w:t>
      </w:r>
      <w:r w:rsidR="00F8147B">
        <w:rPr>
          <w:rFonts w:asciiTheme="minorHAnsi" w:hAnsiTheme="minorHAnsi"/>
          <w:sz w:val="22"/>
        </w:rPr>
        <w:t>High protein diets can affect within-</w:t>
      </w:r>
      <w:r w:rsidR="005E7050">
        <w:rPr>
          <w:rFonts w:asciiTheme="minorHAnsi" w:hAnsiTheme="minorHAnsi"/>
          <w:sz w:val="22"/>
        </w:rPr>
        <w:t>individual</w:t>
      </w:r>
      <w:r w:rsidR="00F8147B">
        <w:rPr>
          <w:rFonts w:asciiTheme="minorHAnsi" w:hAnsiTheme="minorHAnsi"/>
          <w:sz w:val="22"/>
        </w:rPr>
        <w:t xml:space="preserve"> variability </w:t>
      </w:r>
      <w:r w:rsidR="00FB01A0">
        <w:rPr>
          <w:rFonts w:asciiTheme="minorHAnsi" w:hAnsiTheme="minorHAnsi"/>
          <w:sz w:val="22"/>
        </w:rPr>
        <w:t xml:space="preserve">in male crickets, showing sex differences as the females were not impacted by the change in diet (Han and </w:t>
      </w:r>
      <w:proofErr w:type="spellStart"/>
      <w:r w:rsidR="00FB01A0">
        <w:rPr>
          <w:rFonts w:asciiTheme="minorHAnsi" w:hAnsiTheme="minorHAnsi"/>
          <w:sz w:val="22"/>
        </w:rPr>
        <w:t>Dingemanse</w:t>
      </w:r>
      <w:proofErr w:type="spellEnd"/>
      <w:r w:rsidR="00FB01A0">
        <w:rPr>
          <w:rFonts w:asciiTheme="minorHAnsi" w:hAnsiTheme="minorHAnsi"/>
          <w:sz w:val="22"/>
        </w:rPr>
        <w:t xml:space="preserve"> 2017). The sex difference may extend to </w:t>
      </w:r>
      <w:r w:rsidR="005C5C64">
        <w:rPr>
          <w:rFonts w:asciiTheme="minorHAnsi" w:hAnsiTheme="minorHAnsi"/>
          <w:sz w:val="22"/>
        </w:rPr>
        <w:t xml:space="preserve">the </w:t>
      </w:r>
      <w:proofErr w:type="spellStart"/>
      <w:r w:rsidR="00FB01A0">
        <w:rPr>
          <w:rFonts w:asciiTheme="minorHAnsi" w:hAnsiTheme="minorHAnsi"/>
          <w:sz w:val="22"/>
        </w:rPr>
        <w:t>behaviour</w:t>
      </w:r>
      <w:proofErr w:type="spellEnd"/>
      <w:r w:rsidR="00FB01A0">
        <w:rPr>
          <w:rFonts w:asciiTheme="minorHAnsi" w:hAnsiTheme="minorHAnsi"/>
          <w:sz w:val="22"/>
        </w:rPr>
        <w:t xml:space="preserve"> of </w:t>
      </w:r>
      <w:r w:rsidR="00FB01A0">
        <w:rPr>
          <w:rFonts w:asciiTheme="minorHAnsi" w:hAnsiTheme="minorHAnsi"/>
          <w:i/>
          <w:sz w:val="22"/>
        </w:rPr>
        <w:t>L. delicata</w:t>
      </w:r>
      <w:r w:rsidR="00FB01A0">
        <w:rPr>
          <w:rFonts w:asciiTheme="minorHAnsi" w:hAnsiTheme="minorHAnsi"/>
          <w:sz w:val="22"/>
        </w:rPr>
        <w:t xml:space="preserve"> that already exhibit sexual dimorphism in body size</w:t>
      </w:r>
      <w:r w:rsidR="005C5C64">
        <w:rPr>
          <w:rFonts w:asciiTheme="minorHAnsi" w:hAnsiTheme="minorHAnsi"/>
          <w:sz w:val="22"/>
        </w:rPr>
        <w:t xml:space="preserve"> (Chapple et al. 2015)</w:t>
      </w:r>
      <w:r w:rsidR="00FB01A0">
        <w:rPr>
          <w:rFonts w:asciiTheme="minorHAnsi" w:hAnsiTheme="minorHAnsi"/>
          <w:sz w:val="22"/>
        </w:rPr>
        <w:t xml:space="preserve">.  </w:t>
      </w:r>
      <w:r w:rsidR="005C5C64">
        <w:rPr>
          <w:rFonts w:asciiTheme="minorHAnsi" w:hAnsiTheme="minorHAnsi"/>
          <w:sz w:val="22"/>
        </w:rPr>
        <w:t xml:space="preserve">Juveniles may also be more susceptible to diet quality than adults, which could explain these results. </w:t>
      </w:r>
    </w:p>
    <w:p w14:paraId="29BF9355" w14:textId="3552C493" w:rsidR="007D56D4" w:rsidRDefault="00807B00" w:rsidP="003D170B">
      <w:pPr>
        <w:spacing w:line="480" w:lineRule="auto"/>
        <w:ind w:firstLine="720"/>
        <w:rPr>
          <w:rFonts w:asciiTheme="minorHAnsi" w:hAnsiTheme="minorHAnsi"/>
          <w:sz w:val="22"/>
        </w:rPr>
      </w:pPr>
      <w:r>
        <w:rPr>
          <w:rFonts w:asciiTheme="minorHAnsi" w:hAnsiTheme="minorHAnsi"/>
          <w:sz w:val="22"/>
        </w:rPr>
        <w:lastRenderedPageBreak/>
        <w:t xml:space="preserve">Environmental factors tend to have a greater impact on juveniles that are still developing since the mechanisms involved in regulating </w:t>
      </w:r>
      <w:proofErr w:type="spellStart"/>
      <w:r>
        <w:rPr>
          <w:rFonts w:asciiTheme="minorHAnsi" w:hAnsiTheme="minorHAnsi"/>
          <w:sz w:val="22"/>
        </w:rPr>
        <w:t>behaviour</w:t>
      </w:r>
      <w:proofErr w:type="spellEnd"/>
      <w:r>
        <w:rPr>
          <w:rFonts w:asciiTheme="minorHAnsi" w:hAnsiTheme="minorHAnsi"/>
          <w:sz w:val="22"/>
        </w:rPr>
        <w:t xml:space="preserve"> have already been established by adulthood. </w:t>
      </w:r>
      <w:r w:rsidR="005E7050">
        <w:rPr>
          <w:rFonts w:asciiTheme="minorHAnsi" w:hAnsiTheme="minorHAnsi"/>
          <w:sz w:val="22"/>
        </w:rPr>
        <w:t>Environmental conditions during early development have long term effects on the fitness of birds and mammals (</w:t>
      </w:r>
      <w:proofErr w:type="spellStart"/>
      <w:r w:rsidR="005E7050">
        <w:rPr>
          <w:rFonts w:asciiTheme="minorHAnsi" w:hAnsiTheme="minorHAnsi"/>
          <w:sz w:val="22"/>
        </w:rPr>
        <w:t>Lindstorm</w:t>
      </w:r>
      <w:proofErr w:type="spellEnd"/>
      <w:r w:rsidR="005E7050">
        <w:rPr>
          <w:rFonts w:asciiTheme="minorHAnsi" w:hAnsiTheme="minorHAnsi"/>
          <w:sz w:val="22"/>
        </w:rPr>
        <w:t xml:space="preserve"> 1999). Reptiles are also influenced by early life conditions as temperature</w:t>
      </w:r>
      <w:r w:rsidR="000B4A23">
        <w:rPr>
          <w:rFonts w:asciiTheme="minorHAnsi" w:hAnsiTheme="minorHAnsi"/>
          <w:sz w:val="22"/>
        </w:rPr>
        <w:t xml:space="preserve"> impacts the development of the spinal cord and brain in turtles (</w:t>
      </w:r>
      <w:proofErr w:type="spellStart"/>
      <w:r w:rsidR="000B4A23">
        <w:rPr>
          <w:rFonts w:asciiTheme="minorHAnsi" w:hAnsiTheme="minorHAnsi"/>
          <w:sz w:val="22"/>
        </w:rPr>
        <w:t>Radmilovich</w:t>
      </w:r>
      <w:proofErr w:type="spellEnd"/>
      <w:r w:rsidR="000B4A23">
        <w:rPr>
          <w:rFonts w:asciiTheme="minorHAnsi" w:hAnsiTheme="minorHAnsi"/>
          <w:sz w:val="22"/>
        </w:rPr>
        <w:t xml:space="preserve"> et al. 2003)</w:t>
      </w:r>
      <w:r w:rsidR="005E7050">
        <w:rPr>
          <w:rFonts w:asciiTheme="minorHAnsi" w:hAnsiTheme="minorHAnsi"/>
          <w:sz w:val="22"/>
        </w:rPr>
        <w:t>.</w:t>
      </w:r>
      <w:r w:rsidR="00EF5C53">
        <w:rPr>
          <w:rFonts w:asciiTheme="minorHAnsi" w:hAnsiTheme="minorHAnsi"/>
          <w:sz w:val="22"/>
        </w:rPr>
        <w:t xml:space="preserve"> Diet, in particular, impacts the growth rate of hatchling lizards with low quality diets yielding slower growing individuals that also, upon maturity, exploited the environment to “catch up” to their high-quality diet counterparts (</w:t>
      </w:r>
      <w:proofErr w:type="spellStart"/>
      <w:r w:rsidR="00EF5C53">
        <w:rPr>
          <w:rFonts w:asciiTheme="minorHAnsi" w:hAnsiTheme="minorHAnsi"/>
          <w:sz w:val="22"/>
        </w:rPr>
        <w:t>Radder</w:t>
      </w:r>
      <w:proofErr w:type="spellEnd"/>
      <w:r w:rsidR="00EF5C53">
        <w:rPr>
          <w:rFonts w:asciiTheme="minorHAnsi" w:hAnsiTheme="minorHAnsi"/>
          <w:sz w:val="22"/>
        </w:rPr>
        <w:t xml:space="preserve"> et al. 2007). Thus, it can be inferred that </w:t>
      </w:r>
      <w:r w:rsidR="00EF5C53">
        <w:rPr>
          <w:rFonts w:asciiTheme="minorHAnsi" w:hAnsiTheme="minorHAnsi"/>
          <w:i/>
          <w:sz w:val="22"/>
        </w:rPr>
        <w:t>L. delicata</w:t>
      </w:r>
      <w:r w:rsidR="00EF5C53">
        <w:rPr>
          <w:rFonts w:asciiTheme="minorHAnsi" w:hAnsiTheme="minorHAnsi"/>
          <w:sz w:val="22"/>
        </w:rPr>
        <w:t xml:space="preserve"> are also more susceptible to environmentally induced </w:t>
      </w:r>
      <w:proofErr w:type="spellStart"/>
      <w:r w:rsidR="00EF5C53">
        <w:rPr>
          <w:rFonts w:asciiTheme="minorHAnsi" w:hAnsiTheme="minorHAnsi"/>
          <w:sz w:val="22"/>
        </w:rPr>
        <w:t>behavioural</w:t>
      </w:r>
      <w:proofErr w:type="spellEnd"/>
      <w:r w:rsidR="00EF5C53">
        <w:rPr>
          <w:rFonts w:asciiTheme="minorHAnsi" w:hAnsiTheme="minorHAnsi"/>
          <w:sz w:val="22"/>
        </w:rPr>
        <w:t xml:space="preserve"> shifts during their early development stage. This would explain why it would appear that this species’ </w:t>
      </w:r>
      <w:proofErr w:type="spellStart"/>
      <w:r w:rsidR="00EF5C53">
        <w:rPr>
          <w:rFonts w:asciiTheme="minorHAnsi" w:hAnsiTheme="minorHAnsi"/>
          <w:sz w:val="22"/>
        </w:rPr>
        <w:t>behaviour</w:t>
      </w:r>
      <w:proofErr w:type="spellEnd"/>
      <w:r w:rsidR="00EF5C53">
        <w:rPr>
          <w:rFonts w:asciiTheme="minorHAnsi" w:hAnsiTheme="minorHAnsi"/>
          <w:sz w:val="22"/>
        </w:rPr>
        <w:t xml:space="preserve"> is not impacted by diet quality when the subjects were all adults. </w:t>
      </w:r>
    </w:p>
    <w:p w14:paraId="434BF912" w14:textId="77777777" w:rsidR="003D170B" w:rsidRDefault="003D170B" w:rsidP="003D170B">
      <w:pPr>
        <w:spacing w:line="480" w:lineRule="auto"/>
        <w:ind w:firstLine="720"/>
        <w:rPr>
          <w:rFonts w:asciiTheme="minorHAnsi" w:hAnsiTheme="minorHAnsi"/>
          <w:sz w:val="22"/>
        </w:rPr>
      </w:pPr>
    </w:p>
    <w:p w14:paraId="6073333B" w14:textId="7EE860A2" w:rsidR="00C26F46" w:rsidRPr="00206103" w:rsidRDefault="00C26F46" w:rsidP="00C26F46">
      <w:pPr>
        <w:pStyle w:val="Subtitle"/>
        <w:rPr>
          <w:rFonts w:asciiTheme="minorHAnsi" w:hAnsiTheme="minorHAnsi"/>
          <w:b/>
          <w:i/>
        </w:rPr>
      </w:pPr>
      <w:r>
        <w:rPr>
          <w:rStyle w:val="s1"/>
          <w:rFonts w:ascii="Calibri" w:hAnsi="Calibri"/>
          <w:b/>
          <w:bCs/>
        </w:rPr>
        <w:t>CONCLUSION</w:t>
      </w:r>
      <w:r>
        <w:rPr>
          <w:rFonts w:asciiTheme="minorHAnsi" w:hAnsiTheme="minorHAnsi"/>
          <w:b/>
          <w:i/>
        </w:rPr>
        <w:t xml:space="preserve"> </w:t>
      </w:r>
    </w:p>
    <w:p w14:paraId="29DFC6E1" w14:textId="398AC4D2" w:rsidR="00755F42" w:rsidRPr="00807B00" w:rsidRDefault="00755F42" w:rsidP="00755F42">
      <w:pPr>
        <w:spacing w:line="480" w:lineRule="auto"/>
        <w:rPr>
          <w:rFonts w:asciiTheme="minorHAnsi" w:hAnsiTheme="minorHAnsi"/>
          <w:sz w:val="22"/>
        </w:rPr>
      </w:pPr>
      <w:r w:rsidRPr="00755F42">
        <w:rPr>
          <w:rFonts w:asciiTheme="minorHAnsi" w:hAnsiTheme="minorHAnsi"/>
          <w:sz w:val="22"/>
        </w:rPr>
        <w:t>Discovering the effect of diet changes on the delicate skink has further contributed to the understanding of organisms’ ability to adapt to changing environments. Human-induced rapid environmental change is fast becoming a source of evolutionary novelty (</w:t>
      </w:r>
      <w:proofErr w:type="spellStart"/>
      <w:r w:rsidRPr="00755F42">
        <w:rPr>
          <w:rFonts w:asciiTheme="minorHAnsi" w:hAnsiTheme="minorHAnsi"/>
          <w:sz w:val="22"/>
        </w:rPr>
        <w:t>Sih</w:t>
      </w:r>
      <w:proofErr w:type="spellEnd"/>
      <w:r w:rsidRPr="00755F42">
        <w:rPr>
          <w:rFonts w:asciiTheme="minorHAnsi" w:hAnsiTheme="minorHAnsi"/>
          <w:sz w:val="22"/>
        </w:rPr>
        <w:t xml:space="preserve"> et al. 2011). Species vary greatly in their ability to adequately respond to such rapid change, even within the same genus (</w:t>
      </w:r>
      <w:proofErr w:type="spellStart"/>
      <w:r w:rsidRPr="00755F42">
        <w:rPr>
          <w:rFonts w:asciiTheme="minorHAnsi" w:hAnsiTheme="minorHAnsi"/>
          <w:sz w:val="22"/>
        </w:rPr>
        <w:t>Sih</w:t>
      </w:r>
      <w:proofErr w:type="spellEnd"/>
      <w:r w:rsidRPr="00755F42">
        <w:rPr>
          <w:rFonts w:asciiTheme="minorHAnsi" w:hAnsiTheme="minorHAnsi"/>
          <w:sz w:val="22"/>
        </w:rPr>
        <w:t xml:space="preserve"> et al. 2012). </w:t>
      </w:r>
      <w:r w:rsidR="00807B00">
        <w:rPr>
          <w:rFonts w:asciiTheme="minorHAnsi" w:hAnsiTheme="minorHAnsi"/>
          <w:sz w:val="22"/>
        </w:rPr>
        <w:t xml:space="preserve">This study shows that </w:t>
      </w:r>
      <w:proofErr w:type="spellStart"/>
      <w:r w:rsidR="00807B00">
        <w:rPr>
          <w:rFonts w:asciiTheme="minorHAnsi" w:hAnsiTheme="minorHAnsi"/>
          <w:sz w:val="22"/>
        </w:rPr>
        <w:t>behaviours</w:t>
      </w:r>
      <w:proofErr w:type="spellEnd"/>
      <w:r w:rsidR="00807B00">
        <w:rPr>
          <w:rFonts w:asciiTheme="minorHAnsi" w:hAnsiTheme="minorHAnsi"/>
          <w:sz w:val="22"/>
        </w:rPr>
        <w:t xml:space="preserve"> of adult </w:t>
      </w:r>
      <w:r w:rsidR="00807B00">
        <w:rPr>
          <w:rFonts w:asciiTheme="minorHAnsi" w:hAnsiTheme="minorHAnsi"/>
          <w:i/>
          <w:sz w:val="22"/>
        </w:rPr>
        <w:t xml:space="preserve">L. delicata </w:t>
      </w:r>
      <w:r w:rsidR="00807B00">
        <w:rPr>
          <w:rFonts w:asciiTheme="minorHAnsi" w:hAnsiTheme="minorHAnsi"/>
          <w:sz w:val="22"/>
        </w:rPr>
        <w:t xml:space="preserve">are not impacted by overall diet quality. Should a specific macronutrient be targeted in future studies, we can gain more insight into the delicate skink’s ability to resist phenotypic changes. Comparisons between adult and juvenile, as well as male and female, and their </w:t>
      </w:r>
      <w:proofErr w:type="spellStart"/>
      <w:r w:rsidR="00807B00">
        <w:rPr>
          <w:rFonts w:asciiTheme="minorHAnsi" w:hAnsiTheme="minorHAnsi"/>
          <w:sz w:val="22"/>
        </w:rPr>
        <w:t>behavioural</w:t>
      </w:r>
      <w:proofErr w:type="spellEnd"/>
      <w:r w:rsidR="00807B00">
        <w:rPr>
          <w:rFonts w:asciiTheme="minorHAnsi" w:hAnsiTheme="minorHAnsi"/>
          <w:sz w:val="22"/>
        </w:rPr>
        <w:t xml:space="preserve"> responses to diet quality would also thoroughly explore how </w:t>
      </w:r>
      <w:r w:rsidR="00807B00">
        <w:rPr>
          <w:rFonts w:asciiTheme="minorHAnsi" w:hAnsiTheme="minorHAnsi"/>
          <w:i/>
          <w:sz w:val="22"/>
        </w:rPr>
        <w:t xml:space="preserve">L. delicata </w:t>
      </w:r>
      <w:r w:rsidR="000B4A23">
        <w:rPr>
          <w:rFonts w:asciiTheme="minorHAnsi" w:hAnsiTheme="minorHAnsi"/>
          <w:sz w:val="22"/>
        </w:rPr>
        <w:t xml:space="preserve">are impacted. </w:t>
      </w:r>
    </w:p>
    <w:p w14:paraId="2D5358B5" w14:textId="77777777" w:rsidR="008307AE" w:rsidRPr="007D56D4" w:rsidRDefault="008307AE" w:rsidP="007D56D4"/>
    <w:sectPr w:rsidR="008307AE" w:rsidRPr="007D56D4" w:rsidSect="002410E8">
      <w:pgSz w:w="11900" w:h="16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 w:author="kayelle.03@gmail.com" w:date="2017-09-05T12:41:00Z" w:initials="k">
    <w:p w14:paraId="1B182A65" w14:textId="77777777" w:rsidR="007D56D4" w:rsidRDefault="007D56D4" w:rsidP="007D56D4">
      <w:pPr>
        <w:pStyle w:val="CommentText"/>
      </w:pPr>
      <w:r>
        <w:rPr>
          <w:rStyle w:val="CommentReference"/>
        </w:rPr>
        <w:annotationRef/>
      </w:r>
      <w:r>
        <w:t xml:space="preserve">NTS: A figure will show what’s going on better than words will. Draw figure. </w:t>
      </w:r>
    </w:p>
  </w:comment>
  <w:comment w:id="3" w:author="kayelle.03@gmail.com" w:date="2017-09-28T17:16:00Z" w:initials="k">
    <w:p w14:paraId="091F2AC1" w14:textId="77777777" w:rsidR="007D56D4" w:rsidRDefault="007D56D4" w:rsidP="007D56D4">
      <w:pPr>
        <w:pStyle w:val="CommentText"/>
      </w:pPr>
      <w:r>
        <w:rPr>
          <w:rStyle w:val="CommentReference"/>
        </w:rPr>
        <w:annotationRef/>
      </w:r>
      <w:r>
        <w:rPr>
          <w:rStyle w:val="CommentReference"/>
        </w:rPr>
        <w:annotationRef/>
      </w:r>
      <w:r>
        <w:t>NTS: Don’t forget to add numbers to this once you work out the order and numbers for each figure/table</w:t>
      </w:r>
    </w:p>
    <w:p w14:paraId="0BB7DB39" w14:textId="77777777" w:rsidR="007D56D4" w:rsidRDefault="007D56D4" w:rsidP="007D56D4">
      <w:pPr>
        <w:pStyle w:val="CommentText"/>
      </w:pPr>
      <w:r>
        <w:t xml:space="preserve">Also draw this. </w:t>
      </w:r>
    </w:p>
  </w:comment>
  <w:comment w:id="5" w:author="kayelle.03@gmail.com" w:date="2017-09-28T17:16:00Z" w:initials="k">
    <w:p w14:paraId="2761DA86" w14:textId="77777777" w:rsidR="007D56D4" w:rsidRDefault="007D56D4" w:rsidP="007D56D4">
      <w:pPr>
        <w:pStyle w:val="CommentText"/>
      </w:pPr>
      <w:r>
        <w:rPr>
          <w:rStyle w:val="CommentReference"/>
        </w:rPr>
        <w:annotationRef/>
      </w:r>
      <w:r>
        <w:rPr>
          <w:rStyle w:val="CommentReference"/>
        </w:rPr>
        <w:annotationRef/>
      </w:r>
      <w:r>
        <w:t>NTS: Don’t forget to add numbers to this once you work out the order and numbers for each figure/table</w:t>
      </w:r>
    </w:p>
    <w:p w14:paraId="7008FEB9" w14:textId="77777777" w:rsidR="007D56D4" w:rsidRDefault="007D56D4" w:rsidP="007D56D4">
      <w:pPr>
        <w:pStyle w:val="CommentText"/>
      </w:pPr>
      <w:r>
        <w:t>DRAW THIS</w:t>
      </w:r>
    </w:p>
    <w:p w14:paraId="2420FA51" w14:textId="77777777" w:rsidR="007D56D4" w:rsidRDefault="007D56D4" w:rsidP="007D56D4">
      <w:pPr>
        <w:pStyle w:val="CommentText"/>
      </w:pPr>
    </w:p>
  </w:comment>
  <w:comment w:id="6" w:author="kayelle.03@gmail.com" w:date="2017-10-17T15:33:00Z" w:initials="k">
    <w:p w14:paraId="202FB9B0" w14:textId="77777777" w:rsidR="007D56D4" w:rsidRDefault="007D56D4" w:rsidP="007D56D4">
      <w:pPr>
        <w:pStyle w:val="CommentText"/>
      </w:pPr>
      <w:r>
        <w:rPr>
          <w:rStyle w:val="CommentReference"/>
        </w:rPr>
        <w:annotationRef/>
      </w:r>
      <w:r>
        <w:t>NTS: Reword to make it better</w:t>
      </w:r>
    </w:p>
  </w:comment>
  <w:comment w:id="7" w:author="Daniel Noble" w:date="2017-10-11T14:29:00Z" w:initials="DN">
    <w:p w14:paraId="61F35A9E" w14:textId="77777777" w:rsidR="007D56D4" w:rsidRDefault="007D56D4" w:rsidP="007D56D4">
      <w:pPr>
        <w:pStyle w:val="CommentText"/>
      </w:pPr>
      <w:r>
        <w:rPr>
          <w:rStyle w:val="CommentReference"/>
        </w:rPr>
        <w:annotationRef/>
      </w:r>
      <w:r>
        <w:t xml:space="preserve">This is actually really low. You should have &gt;1000 samples, but that’s fine. What was the effective sample size, i.e. </w:t>
      </w:r>
      <w:proofErr w:type="spellStart"/>
      <w:proofErr w:type="gramStart"/>
      <w:r>
        <w:t>eff.samp</w:t>
      </w:r>
      <w:proofErr w:type="spellEnd"/>
      <w:proofErr w:type="gramEnd"/>
      <w:r>
        <w:t xml:space="preserve"> in the summary output?</w:t>
      </w:r>
    </w:p>
  </w:comment>
  <w:comment w:id="9" w:author="Daniel Noble" w:date="2017-10-19T11:06:00Z" w:initials="DN">
    <w:p w14:paraId="4FE85CC1" w14:textId="77777777" w:rsidR="007D56D4" w:rsidRDefault="007D56D4" w:rsidP="007D56D4">
      <w:pPr>
        <w:pStyle w:val="CommentText"/>
      </w:pPr>
      <w:r>
        <w:rPr>
          <w:rStyle w:val="CommentReference"/>
        </w:rPr>
        <w:annotationRef/>
      </w:r>
      <w:r>
        <w:t xml:space="preserve">You need a lot more about personality and </w:t>
      </w:r>
      <w:proofErr w:type="spellStart"/>
      <w:r>
        <w:t>behavioural</w:t>
      </w:r>
      <w:proofErr w:type="spellEnd"/>
      <w:r>
        <w:t xml:space="preserve"> syndromes. You need to read and bring in the ecological relevance of these traits. You have a bit below, but not enough really.</w:t>
      </w:r>
    </w:p>
  </w:comment>
  <w:comment w:id="10" w:author="kayelle.03@gmail.com" w:date="2017-10-20T05:03:00Z" w:initials="k">
    <w:p w14:paraId="086E70FB" w14:textId="3A366A3D" w:rsidR="004E49EE" w:rsidRDefault="004E49EE">
      <w:pPr>
        <w:pStyle w:val="CommentText"/>
      </w:pPr>
      <w:r>
        <w:rPr>
          <w:rStyle w:val="CommentReference"/>
        </w:rPr>
        <w:annotationRef/>
      </w:r>
      <w:r>
        <w:t xml:space="preserve">NTS: You’re up to here. Add more things. </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B182A65" w15:done="0"/>
  <w15:commentEx w15:paraId="0BB7DB39" w15:done="0"/>
  <w15:commentEx w15:paraId="2420FA51" w15:done="0"/>
  <w15:commentEx w15:paraId="202FB9B0" w15:done="0"/>
  <w15:commentEx w15:paraId="61F35A9E" w15:done="0"/>
  <w15:commentEx w15:paraId="4FE85CC1" w15:done="0"/>
  <w15:commentEx w15:paraId="086E70FB"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Helvetica">
    <w:panose1 w:val="00000000000000000000"/>
    <w:charset w:val="00"/>
    <w:family w:val="swiss"/>
    <w:pitch w:val="variable"/>
    <w:sig w:usb0="E00002FF" w:usb1="5000785B" w:usb2="00000000" w:usb3="00000000" w:csb0="0000019F" w:csb1="00000000"/>
  </w:font>
  <w:font w:name="Times">
    <w:panose1 w:val="02000500000000000000"/>
    <w:charset w:val="00"/>
    <w:family w:val="roman"/>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Abadi MT Condensed Light">
    <w:panose1 w:val="020B0306030101010103"/>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B17FAE"/>
    <w:multiLevelType w:val="hybridMultilevel"/>
    <w:tmpl w:val="2A94D87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76A757A"/>
    <w:multiLevelType w:val="hybridMultilevel"/>
    <w:tmpl w:val="F8BA866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BA02D8B"/>
    <w:multiLevelType w:val="hybridMultilevel"/>
    <w:tmpl w:val="7112195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9756333"/>
    <w:multiLevelType w:val="hybridMultilevel"/>
    <w:tmpl w:val="526C86DC"/>
    <w:lvl w:ilvl="0" w:tplc="5AA00E98">
      <w:start w:val="1"/>
      <w:numFmt w:val="bullet"/>
      <w:lvlText w:val=""/>
      <w:lvlJc w:val="left"/>
      <w:pPr>
        <w:ind w:left="1080" w:hanging="360"/>
      </w:pPr>
      <w:rPr>
        <w:rFonts w:ascii="Symbol" w:eastAsiaTheme="minorHAns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534C4429"/>
    <w:multiLevelType w:val="hybridMultilevel"/>
    <w:tmpl w:val="C02036EE"/>
    <w:lvl w:ilvl="0" w:tplc="F8687278">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A644F57"/>
    <w:multiLevelType w:val="hybridMultilevel"/>
    <w:tmpl w:val="B144EC50"/>
    <w:lvl w:ilvl="0" w:tplc="D7FEA52A">
      <w:numFmt w:val="bullet"/>
      <w:lvlText w:val=""/>
      <w:lvlJc w:val="left"/>
      <w:pPr>
        <w:ind w:left="720" w:hanging="360"/>
      </w:pPr>
      <w:rPr>
        <w:rFonts w:ascii="Symbol" w:eastAsiaTheme="minorHAns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70D67F96"/>
    <w:multiLevelType w:val="hybridMultilevel"/>
    <w:tmpl w:val="FEAC9DA8"/>
    <w:lvl w:ilvl="0" w:tplc="83D4D020">
      <w:numFmt w:val="bullet"/>
      <w:lvlText w:val=""/>
      <w:lvlJc w:val="left"/>
      <w:pPr>
        <w:ind w:left="720" w:hanging="360"/>
      </w:pPr>
      <w:rPr>
        <w:rFonts w:ascii="Symbol" w:eastAsiaTheme="minorHAnsi" w:hAnsi="Symbol"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68634DD"/>
    <w:multiLevelType w:val="hybridMultilevel"/>
    <w:tmpl w:val="A1E8D936"/>
    <w:lvl w:ilvl="0" w:tplc="04090019">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6"/>
  </w:num>
  <w:num w:numId="3">
    <w:abstractNumId w:val="0"/>
  </w:num>
  <w:num w:numId="4">
    <w:abstractNumId w:val="2"/>
  </w:num>
  <w:num w:numId="5">
    <w:abstractNumId w:val="1"/>
  </w:num>
  <w:num w:numId="6">
    <w:abstractNumId w:val="3"/>
  </w:num>
  <w:num w:numId="7">
    <w:abstractNumId w:val="5"/>
  </w:num>
  <w:num w:numId="8">
    <w:abstractNumId w:val="7"/>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aniel Noble">
    <w15:presenceInfo w15:providerId="Windows Live" w15:userId="b4aac4b3246bfb13"/>
  </w15:person>
  <w15:person w15:author="kayelle.03@gmail.com">
    <w15:presenceInfo w15:providerId="Windows Live" w15:userId="62e8e4e2d6eda2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3EFB"/>
    <w:rsid w:val="0000154D"/>
    <w:rsid w:val="000016D2"/>
    <w:rsid w:val="00004405"/>
    <w:rsid w:val="0001298F"/>
    <w:rsid w:val="00015CD9"/>
    <w:rsid w:val="000251C0"/>
    <w:rsid w:val="0002709B"/>
    <w:rsid w:val="000305FB"/>
    <w:rsid w:val="00042BB1"/>
    <w:rsid w:val="0004403B"/>
    <w:rsid w:val="00047ECC"/>
    <w:rsid w:val="00053011"/>
    <w:rsid w:val="00057615"/>
    <w:rsid w:val="0006232F"/>
    <w:rsid w:val="00064A6E"/>
    <w:rsid w:val="000678D2"/>
    <w:rsid w:val="00071DA0"/>
    <w:rsid w:val="000760CC"/>
    <w:rsid w:val="000A236C"/>
    <w:rsid w:val="000A6726"/>
    <w:rsid w:val="000B4A23"/>
    <w:rsid w:val="000B6E56"/>
    <w:rsid w:val="000D3DEF"/>
    <w:rsid w:val="000D4B0C"/>
    <w:rsid w:val="000E1132"/>
    <w:rsid w:val="000E13D1"/>
    <w:rsid w:val="000F0BBA"/>
    <w:rsid w:val="00105516"/>
    <w:rsid w:val="00106210"/>
    <w:rsid w:val="00106769"/>
    <w:rsid w:val="00136466"/>
    <w:rsid w:val="001417B4"/>
    <w:rsid w:val="00143A83"/>
    <w:rsid w:val="0015261D"/>
    <w:rsid w:val="00155FB9"/>
    <w:rsid w:val="0016002A"/>
    <w:rsid w:val="001649F5"/>
    <w:rsid w:val="00171AF2"/>
    <w:rsid w:val="00172F71"/>
    <w:rsid w:val="001816A3"/>
    <w:rsid w:val="00182DFF"/>
    <w:rsid w:val="001935AD"/>
    <w:rsid w:val="00195971"/>
    <w:rsid w:val="001B256B"/>
    <w:rsid w:val="001C73B6"/>
    <w:rsid w:val="001E0ED6"/>
    <w:rsid w:val="001E1F8B"/>
    <w:rsid w:val="001E6305"/>
    <w:rsid w:val="001F650F"/>
    <w:rsid w:val="00205D2A"/>
    <w:rsid w:val="00206103"/>
    <w:rsid w:val="002076A2"/>
    <w:rsid w:val="00214DD1"/>
    <w:rsid w:val="00215E72"/>
    <w:rsid w:val="002228AF"/>
    <w:rsid w:val="002231B3"/>
    <w:rsid w:val="00231303"/>
    <w:rsid w:val="002355E1"/>
    <w:rsid w:val="002410E8"/>
    <w:rsid w:val="00252ECC"/>
    <w:rsid w:val="00264585"/>
    <w:rsid w:val="00282DF9"/>
    <w:rsid w:val="0028578B"/>
    <w:rsid w:val="002867EE"/>
    <w:rsid w:val="00287022"/>
    <w:rsid w:val="00287BC8"/>
    <w:rsid w:val="002A0D25"/>
    <w:rsid w:val="002B2243"/>
    <w:rsid w:val="002C625F"/>
    <w:rsid w:val="002E056F"/>
    <w:rsid w:val="002F5046"/>
    <w:rsid w:val="002F5FC7"/>
    <w:rsid w:val="00305F03"/>
    <w:rsid w:val="00310545"/>
    <w:rsid w:val="0031391C"/>
    <w:rsid w:val="003460F2"/>
    <w:rsid w:val="0035399A"/>
    <w:rsid w:val="00367C99"/>
    <w:rsid w:val="003710FD"/>
    <w:rsid w:val="003721D1"/>
    <w:rsid w:val="003771C3"/>
    <w:rsid w:val="00380531"/>
    <w:rsid w:val="00382E81"/>
    <w:rsid w:val="00384645"/>
    <w:rsid w:val="00385024"/>
    <w:rsid w:val="003873A2"/>
    <w:rsid w:val="003875F4"/>
    <w:rsid w:val="0039212C"/>
    <w:rsid w:val="00392330"/>
    <w:rsid w:val="00392F74"/>
    <w:rsid w:val="00397BA4"/>
    <w:rsid w:val="003A3B59"/>
    <w:rsid w:val="003C0578"/>
    <w:rsid w:val="003C450A"/>
    <w:rsid w:val="003D170B"/>
    <w:rsid w:val="003E67AF"/>
    <w:rsid w:val="003F0857"/>
    <w:rsid w:val="004000E2"/>
    <w:rsid w:val="004075D1"/>
    <w:rsid w:val="00410519"/>
    <w:rsid w:val="00414FC8"/>
    <w:rsid w:val="00424F9A"/>
    <w:rsid w:val="00445652"/>
    <w:rsid w:val="00446052"/>
    <w:rsid w:val="00455B7F"/>
    <w:rsid w:val="00462AAA"/>
    <w:rsid w:val="00472738"/>
    <w:rsid w:val="00484D6B"/>
    <w:rsid w:val="00484F7F"/>
    <w:rsid w:val="00491527"/>
    <w:rsid w:val="00493C26"/>
    <w:rsid w:val="00493EFB"/>
    <w:rsid w:val="00494C08"/>
    <w:rsid w:val="004A0268"/>
    <w:rsid w:val="004B37E3"/>
    <w:rsid w:val="004C38B3"/>
    <w:rsid w:val="004D286F"/>
    <w:rsid w:val="004D2962"/>
    <w:rsid w:val="004E165E"/>
    <w:rsid w:val="004E49EE"/>
    <w:rsid w:val="004E7369"/>
    <w:rsid w:val="004F04F4"/>
    <w:rsid w:val="005043C8"/>
    <w:rsid w:val="005070B0"/>
    <w:rsid w:val="005155E4"/>
    <w:rsid w:val="00516DF9"/>
    <w:rsid w:val="00517839"/>
    <w:rsid w:val="005434A2"/>
    <w:rsid w:val="00543B6E"/>
    <w:rsid w:val="00545E66"/>
    <w:rsid w:val="005604FF"/>
    <w:rsid w:val="00563A3E"/>
    <w:rsid w:val="00575F99"/>
    <w:rsid w:val="005A3F6D"/>
    <w:rsid w:val="005A68EB"/>
    <w:rsid w:val="005B36EB"/>
    <w:rsid w:val="005C3CA9"/>
    <w:rsid w:val="005C5C64"/>
    <w:rsid w:val="005E7050"/>
    <w:rsid w:val="00600305"/>
    <w:rsid w:val="00611BFD"/>
    <w:rsid w:val="00630FC3"/>
    <w:rsid w:val="006403B1"/>
    <w:rsid w:val="006427FE"/>
    <w:rsid w:val="00661246"/>
    <w:rsid w:val="00685973"/>
    <w:rsid w:val="006A4361"/>
    <w:rsid w:val="006B128C"/>
    <w:rsid w:val="006B16CA"/>
    <w:rsid w:val="006B73E5"/>
    <w:rsid w:val="006D261A"/>
    <w:rsid w:val="006D4369"/>
    <w:rsid w:val="006F0303"/>
    <w:rsid w:val="006F74CB"/>
    <w:rsid w:val="00705463"/>
    <w:rsid w:val="00712CD8"/>
    <w:rsid w:val="007327A7"/>
    <w:rsid w:val="00733D5E"/>
    <w:rsid w:val="007525F2"/>
    <w:rsid w:val="00755F42"/>
    <w:rsid w:val="0077115B"/>
    <w:rsid w:val="00786574"/>
    <w:rsid w:val="007A0D74"/>
    <w:rsid w:val="007A7368"/>
    <w:rsid w:val="007B0A9B"/>
    <w:rsid w:val="007B109A"/>
    <w:rsid w:val="007B5528"/>
    <w:rsid w:val="007C13AD"/>
    <w:rsid w:val="007D4685"/>
    <w:rsid w:val="007D56D4"/>
    <w:rsid w:val="007E0DBF"/>
    <w:rsid w:val="007E7D47"/>
    <w:rsid w:val="007F60A2"/>
    <w:rsid w:val="0080558E"/>
    <w:rsid w:val="00807B00"/>
    <w:rsid w:val="00823785"/>
    <w:rsid w:val="008270A4"/>
    <w:rsid w:val="008307AE"/>
    <w:rsid w:val="0085437B"/>
    <w:rsid w:val="00861549"/>
    <w:rsid w:val="0088450D"/>
    <w:rsid w:val="008B7221"/>
    <w:rsid w:val="008E16F7"/>
    <w:rsid w:val="00910220"/>
    <w:rsid w:val="009253C3"/>
    <w:rsid w:val="00935D24"/>
    <w:rsid w:val="00937A77"/>
    <w:rsid w:val="00947FB3"/>
    <w:rsid w:val="009617F1"/>
    <w:rsid w:val="009653D1"/>
    <w:rsid w:val="009927D6"/>
    <w:rsid w:val="00993206"/>
    <w:rsid w:val="009C1BFE"/>
    <w:rsid w:val="009F1345"/>
    <w:rsid w:val="009F1EFB"/>
    <w:rsid w:val="00A0151A"/>
    <w:rsid w:val="00A063B1"/>
    <w:rsid w:val="00A078E3"/>
    <w:rsid w:val="00A125D6"/>
    <w:rsid w:val="00A20F2C"/>
    <w:rsid w:val="00A46D22"/>
    <w:rsid w:val="00A7018D"/>
    <w:rsid w:val="00A71F3A"/>
    <w:rsid w:val="00A831A8"/>
    <w:rsid w:val="00A85753"/>
    <w:rsid w:val="00A85D1F"/>
    <w:rsid w:val="00A91A5A"/>
    <w:rsid w:val="00A93EFF"/>
    <w:rsid w:val="00A956C0"/>
    <w:rsid w:val="00AA3BE8"/>
    <w:rsid w:val="00AC21D5"/>
    <w:rsid w:val="00AC25D4"/>
    <w:rsid w:val="00AC2AD3"/>
    <w:rsid w:val="00AC5EB7"/>
    <w:rsid w:val="00AD53EA"/>
    <w:rsid w:val="00AE0550"/>
    <w:rsid w:val="00AE086B"/>
    <w:rsid w:val="00AE153F"/>
    <w:rsid w:val="00AE1B3B"/>
    <w:rsid w:val="00AE3E21"/>
    <w:rsid w:val="00B00590"/>
    <w:rsid w:val="00B04620"/>
    <w:rsid w:val="00B10045"/>
    <w:rsid w:val="00B12A72"/>
    <w:rsid w:val="00B2406A"/>
    <w:rsid w:val="00B26349"/>
    <w:rsid w:val="00B30812"/>
    <w:rsid w:val="00B34AE4"/>
    <w:rsid w:val="00B35946"/>
    <w:rsid w:val="00B4483C"/>
    <w:rsid w:val="00B459FF"/>
    <w:rsid w:val="00B61F72"/>
    <w:rsid w:val="00B64FE7"/>
    <w:rsid w:val="00B739CF"/>
    <w:rsid w:val="00B73C6A"/>
    <w:rsid w:val="00BA502F"/>
    <w:rsid w:val="00BA5AF1"/>
    <w:rsid w:val="00BA6DC1"/>
    <w:rsid w:val="00BB2443"/>
    <w:rsid w:val="00BB4F15"/>
    <w:rsid w:val="00BB5E80"/>
    <w:rsid w:val="00BB5FE9"/>
    <w:rsid w:val="00BC2B1B"/>
    <w:rsid w:val="00BE3705"/>
    <w:rsid w:val="00BE6A9A"/>
    <w:rsid w:val="00BE7AC2"/>
    <w:rsid w:val="00BF2897"/>
    <w:rsid w:val="00BF4355"/>
    <w:rsid w:val="00C02955"/>
    <w:rsid w:val="00C13868"/>
    <w:rsid w:val="00C21DFE"/>
    <w:rsid w:val="00C26F46"/>
    <w:rsid w:val="00C31995"/>
    <w:rsid w:val="00C51C39"/>
    <w:rsid w:val="00C54B99"/>
    <w:rsid w:val="00C54E7B"/>
    <w:rsid w:val="00CA1725"/>
    <w:rsid w:val="00CA7F47"/>
    <w:rsid w:val="00CC4950"/>
    <w:rsid w:val="00CC5D25"/>
    <w:rsid w:val="00CD51DD"/>
    <w:rsid w:val="00D002BB"/>
    <w:rsid w:val="00D0322F"/>
    <w:rsid w:val="00D042AC"/>
    <w:rsid w:val="00D05DA5"/>
    <w:rsid w:val="00D0784C"/>
    <w:rsid w:val="00D20250"/>
    <w:rsid w:val="00D20671"/>
    <w:rsid w:val="00D2131B"/>
    <w:rsid w:val="00D24423"/>
    <w:rsid w:val="00D31013"/>
    <w:rsid w:val="00D45A28"/>
    <w:rsid w:val="00D50191"/>
    <w:rsid w:val="00D51589"/>
    <w:rsid w:val="00D51ACF"/>
    <w:rsid w:val="00D60596"/>
    <w:rsid w:val="00D65049"/>
    <w:rsid w:val="00D727C8"/>
    <w:rsid w:val="00D73CA6"/>
    <w:rsid w:val="00D8745D"/>
    <w:rsid w:val="00D918EE"/>
    <w:rsid w:val="00D93730"/>
    <w:rsid w:val="00D940EE"/>
    <w:rsid w:val="00DA382B"/>
    <w:rsid w:val="00DB623C"/>
    <w:rsid w:val="00DB747A"/>
    <w:rsid w:val="00DC1560"/>
    <w:rsid w:val="00DD05CF"/>
    <w:rsid w:val="00DD0BFB"/>
    <w:rsid w:val="00E06D2E"/>
    <w:rsid w:val="00E15139"/>
    <w:rsid w:val="00E368BD"/>
    <w:rsid w:val="00E42BBD"/>
    <w:rsid w:val="00E464CE"/>
    <w:rsid w:val="00E50ACD"/>
    <w:rsid w:val="00E54890"/>
    <w:rsid w:val="00E550C8"/>
    <w:rsid w:val="00E617AB"/>
    <w:rsid w:val="00E71255"/>
    <w:rsid w:val="00E72C9C"/>
    <w:rsid w:val="00E74310"/>
    <w:rsid w:val="00E929BD"/>
    <w:rsid w:val="00EB5BB6"/>
    <w:rsid w:val="00EC22FE"/>
    <w:rsid w:val="00EE11F1"/>
    <w:rsid w:val="00EF5683"/>
    <w:rsid w:val="00EF5C53"/>
    <w:rsid w:val="00F02DA4"/>
    <w:rsid w:val="00F35A8D"/>
    <w:rsid w:val="00F36A9B"/>
    <w:rsid w:val="00F42026"/>
    <w:rsid w:val="00F47F2A"/>
    <w:rsid w:val="00F5149E"/>
    <w:rsid w:val="00F51CE9"/>
    <w:rsid w:val="00F60D2D"/>
    <w:rsid w:val="00F63B00"/>
    <w:rsid w:val="00F765BB"/>
    <w:rsid w:val="00F77377"/>
    <w:rsid w:val="00F8147B"/>
    <w:rsid w:val="00F85182"/>
    <w:rsid w:val="00F93AD4"/>
    <w:rsid w:val="00FA5811"/>
    <w:rsid w:val="00FB01A0"/>
    <w:rsid w:val="00FB29CC"/>
    <w:rsid w:val="00FB5A30"/>
    <w:rsid w:val="00FC1A3C"/>
    <w:rsid w:val="00FC7EB2"/>
    <w:rsid w:val="00FD05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5B750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93EFB"/>
    <w:rPr>
      <w:rFonts w:ascii="Times New Roman" w:hAnsi="Times New Roman" w:cs="Times New Roman"/>
    </w:rPr>
  </w:style>
  <w:style w:type="paragraph" w:styleId="Heading2">
    <w:name w:val="heading 2"/>
    <w:basedOn w:val="Normal"/>
    <w:next w:val="Normal"/>
    <w:link w:val="Heading2Char"/>
    <w:uiPriority w:val="9"/>
    <w:unhideWhenUsed/>
    <w:qFormat/>
    <w:rsid w:val="00155FB9"/>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uiPriority w:val="11"/>
    <w:qFormat/>
    <w:rsid w:val="00493EFB"/>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493EFB"/>
    <w:rPr>
      <w:rFonts w:ascii="Times New Roman" w:eastAsiaTheme="minorEastAsia" w:hAnsi="Times New Roman" w:cs="Times New Roman"/>
      <w:color w:val="5A5A5A" w:themeColor="text1" w:themeTint="A5"/>
      <w:spacing w:val="15"/>
      <w:sz w:val="22"/>
      <w:szCs w:val="22"/>
    </w:rPr>
  </w:style>
  <w:style w:type="character" w:styleId="CommentReference">
    <w:name w:val="annotation reference"/>
    <w:basedOn w:val="DefaultParagraphFont"/>
    <w:uiPriority w:val="99"/>
    <w:semiHidden/>
    <w:unhideWhenUsed/>
    <w:rsid w:val="00493EFB"/>
    <w:rPr>
      <w:sz w:val="18"/>
      <w:szCs w:val="18"/>
    </w:rPr>
  </w:style>
  <w:style w:type="paragraph" w:styleId="CommentText">
    <w:name w:val="annotation text"/>
    <w:basedOn w:val="Normal"/>
    <w:link w:val="CommentTextChar"/>
    <w:uiPriority w:val="99"/>
    <w:semiHidden/>
    <w:unhideWhenUsed/>
    <w:rsid w:val="00493EFB"/>
  </w:style>
  <w:style w:type="character" w:customStyle="1" w:styleId="CommentTextChar">
    <w:name w:val="Comment Text Char"/>
    <w:basedOn w:val="DefaultParagraphFont"/>
    <w:link w:val="CommentText"/>
    <w:uiPriority w:val="99"/>
    <w:semiHidden/>
    <w:rsid w:val="00493EFB"/>
    <w:rPr>
      <w:rFonts w:ascii="Times New Roman" w:hAnsi="Times New Roman" w:cs="Times New Roman"/>
    </w:rPr>
  </w:style>
  <w:style w:type="paragraph" w:styleId="ListParagraph">
    <w:name w:val="List Paragraph"/>
    <w:basedOn w:val="Normal"/>
    <w:uiPriority w:val="34"/>
    <w:qFormat/>
    <w:rsid w:val="00493EFB"/>
    <w:pPr>
      <w:ind w:left="720"/>
      <w:contextualSpacing/>
    </w:pPr>
  </w:style>
  <w:style w:type="paragraph" w:styleId="BalloonText">
    <w:name w:val="Balloon Text"/>
    <w:basedOn w:val="Normal"/>
    <w:link w:val="BalloonTextChar"/>
    <w:uiPriority w:val="99"/>
    <w:semiHidden/>
    <w:unhideWhenUsed/>
    <w:rsid w:val="00493EFB"/>
    <w:rPr>
      <w:sz w:val="18"/>
      <w:szCs w:val="18"/>
    </w:rPr>
  </w:style>
  <w:style w:type="character" w:customStyle="1" w:styleId="BalloonTextChar">
    <w:name w:val="Balloon Text Char"/>
    <w:basedOn w:val="DefaultParagraphFont"/>
    <w:link w:val="BalloonText"/>
    <w:uiPriority w:val="99"/>
    <w:semiHidden/>
    <w:rsid w:val="00493EFB"/>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9653D1"/>
    <w:rPr>
      <w:b/>
      <w:bCs/>
      <w:sz w:val="20"/>
      <w:szCs w:val="20"/>
    </w:rPr>
  </w:style>
  <w:style w:type="character" w:customStyle="1" w:styleId="CommentSubjectChar">
    <w:name w:val="Comment Subject Char"/>
    <w:basedOn w:val="CommentTextChar"/>
    <w:link w:val="CommentSubject"/>
    <w:uiPriority w:val="99"/>
    <w:semiHidden/>
    <w:rsid w:val="009653D1"/>
    <w:rPr>
      <w:rFonts w:ascii="Times New Roman" w:hAnsi="Times New Roman" w:cs="Times New Roman"/>
      <w:b/>
      <w:bCs/>
      <w:sz w:val="20"/>
      <w:szCs w:val="20"/>
    </w:rPr>
  </w:style>
  <w:style w:type="table" w:styleId="TableGrid">
    <w:name w:val="Table Grid"/>
    <w:basedOn w:val="TableNormal"/>
    <w:uiPriority w:val="39"/>
    <w:rsid w:val="008E16F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EF5683"/>
    <w:rPr>
      <w:rFonts w:ascii="Times New Roman" w:hAnsi="Times New Roman" w:cs="Times New Roman"/>
    </w:rPr>
  </w:style>
  <w:style w:type="paragraph" w:customStyle="1" w:styleId="p3">
    <w:name w:val="p3"/>
    <w:basedOn w:val="Normal"/>
    <w:rsid w:val="00E54890"/>
    <w:pPr>
      <w:jc w:val="both"/>
    </w:pPr>
    <w:rPr>
      <w:rFonts w:ascii="Helvetica" w:hAnsi="Helvetica"/>
      <w:sz w:val="17"/>
      <w:szCs w:val="17"/>
    </w:rPr>
  </w:style>
  <w:style w:type="paragraph" w:customStyle="1" w:styleId="p4">
    <w:name w:val="p4"/>
    <w:basedOn w:val="Normal"/>
    <w:rsid w:val="00E54890"/>
    <w:pPr>
      <w:jc w:val="both"/>
    </w:pPr>
    <w:rPr>
      <w:rFonts w:ascii="Helvetica" w:hAnsi="Helvetica"/>
      <w:sz w:val="17"/>
      <w:szCs w:val="17"/>
    </w:rPr>
  </w:style>
  <w:style w:type="paragraph" w:customStyle="1" w:styleId="p5">
    <w:name w:val="p5"/>
    <w:basedOn w:val="Normal"/>
    <w:rsid w:val="00E54890"/>
    <w:pPr>
      <w:spacing w:after="180"/>
    </w:pPr>
    <w:rPr>
      <w:rFonts w:ascii="Helvetica" w:hAnsi="Helvetica"/>
      <w:sz w:val="17"/>
      <w:szCs w:val="17"/>
    </w:rPr>
  </w:style>
  <w:style w:type="character" w:customStyle="1" w:styleId="s2">
    <w:name w:val="s2"/>
    <w:basedOn w:val="DefaultParagraphFont"/>
    <w:rsid w:val="00E54890"/>
    <w:rPr>
      <w:rFonts w:ascii="Times" w:hAnsi="Times" w:hint="default"/>
      <w:sz w:val="20"/>
      <w:szCs w:val="20"/>
    </w:rPr>
  </w:style>
  <w:style w:type="character" w:customStyle="1" w:styleId="apple-tab-span">
    <w:name w:val="apple-tab-span"/>
    <w:basedOn w:val="DefaultParagraphFont"/>
    <w:rsid w:val="00E54890"/>
  </w:style>
  <w:style w:type="character" w:customStyle="1" w:styleId="s1">
    <w:name w:val="s1"/>
    <w:basedOn w:val="DefaultParagraphFont"/>
    <w:rsid w:val="00E54890"/>
  </w:style>
  <w:style w:type="character" w:customStyle="1" w:styleId="apple-converted-space">
    <w:name w:val="apple-converted-space"/>
    <w:basedOn w:val="DefaultParagraphFont"/>
    <w:rsid w:val="00E54890"/>
  </w:style>
  <w:style w:type="character" w:customStyle="1" w:styleId="Heading2Char">
    <w:name w:val="Heading 2 Char"/>
    <w:basedOn w:val="DefaultParagraphFont"/>
    <w:link w:val="Heading2"/>
    <w:uiPriority w:val="9"/>
    <w:rsid w:val="00155FB9"/>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155FB9"/>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55FB9"/>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5.tiff"/><Relationship Id="rId12" Type="http://schemas.openxmlformats.org/officeDocument/2006/relationships/image" Target="media/image6.tiff"/><Relationship Id="rId13" Type="http://schemas.openxmlformats.org/officeDocument/2006/relationships/image" Target="media/image7.tiff"/><Relationship Id="rId14" Type="http://schemas.openxmlformats.org/officeDocument/2006/relationships/image" Target="media/image8.tiff"/><Relationship Id="rId15" Type="http://schemas.openxmlformats.org/officeDocument/2006/relationships/image" Target="media/image9.tiff"/><Relationship Id="rId16" Type="http://schemas.openxmlformats.org/officeDocument/2006/relationships/image" Target="media/image10.tiff"/><Relationship Id="rId17" Type="http://schemas.openxmlformats.org/officeDocument/2006/relationships/fontTable" Target="fontTable.xml"/><Relationship Id="rId18" Type="http://schemas.microsoft.com/office/2011/relationships/people" Target="people.xml"/><Relationship Id="rId1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comments" Target="comments.xml"/><Relationship Id="rId6" Type="http://schemas.microsoft.com/office/2011/relationships/commentsExtended" Target="commentsExtended.xml"/><Relationship Id="rId7" Type="http://schemas.openxmlformats.org/officeDocument/2006/relationships/image" Target="media/image1.tiff"/><Relationship Id="rId8" Type="http://schemas.openxmlformats.org/officeDocument/2006/relationships/image" Target="media/image2.tiff"/><Relationship Id="rId9" Type="http://schemas.openxmlformats.org/officeDocument/2006/relationships/image" Target="media/image3.tiff"/><Relationship Id="rId10"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772</TotalTime>
  <Pages>17</Pages>
  <Words>4753</Words>
  <Characters>27097</Characters>
  <Application>Microsoft Macintosh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31787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kayelle.03@gmail.com</dc:creator>
  <cp:keywords/>
  <dc:description/>
  <cp:lastModifiedBy>kayelle.03@gmail.com</cp:lastModifiedBy>
  <cp:revision>30</cp:revision>
  <dcterms:created xsi:type="dcterms:W3CDTF">2017-10-01T03:06:00Z</dcterms:created>
  <dcterms:modified xsi:type="dcterms:W3CDTF">2017-10-20T05:58:00Z</dcterms:modified>
</cp:coreProperties>
</file>