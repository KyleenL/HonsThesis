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A78884" w14:textId="77777777" w:rsidR="00826E13" w:rsidRPr="002874BA" w:rsidRDefault="00826E13" w:rsidP="00826E13">
      <w:pPr>
        <w:jc w:val="center"/>
        <w:rPr>
          <w:lang w:val="en-AU"/>
        </w:rPr>
      </w:pPr>
    </w:p>
    <w:p w14:paraId="2E2D1A6D" w14:textId="77777777" w:rsidR="00826E13" w:rsidRPr="002874BA" w:rsidRDefault="00826E13" w:rsidP="00826E13">
      <w:pPr>
        <w:jc w:val="center"/>
        <w:rPr>
          <w:lang w:val="en-AU"/>
        </w:rPr>
      </w:pPr>
    </w:p>
    <w:p w14:paraId="135BA5B6" w14:textId="77777777" w:rsidR="00826E13" w:rsidRPr="002874BA" w:rsidRDefault="00826E13" w:rsidP="00826E13">
      <w:pPr>
        <w:jc w:val="center"/>
        <w:rPr>
          <w:lang w:val="en-AU"/>
        </w:rPr>
      </w:pPr>
    </w:p>
    <w:p w14:paraId="3DF0EFFD" w14:textId="77777777" w:rsidR="00826E13" w:rsidRPr="002874BA" w:rsidRDefault="00826E13" w:rsidP="00826E13">
      <w:pPr>
        <w:jc w:val="center"/>
        <w:rPr>
          <w:lang w:val="en-AU"/>
        </w:rPr>
      </w:pPr>
    </w:p>
    <w:p w14:paraId="5F339194" w14:textId="77777777" w:rsidR="00826E13" w:rsidRPr="002874BA" w:rsidRDefault="00826E13" w:rsidP="00826E13">
      <w:pPr>
        <w:jc w:val="center"/>
        <w:rPr>
          <w:lang w:val="en-AU"/>
        </w:rPr>
      </w:pPr>
    </w:p>
    <w:p w14:paraId="5864BE58" w14:textId="77777777" w:rsidR="00826E13" w:rsidRPr="002874BA" w:rsidRDefault="00826E13" w:rsidP="00826E13">
      <w:pPr>
        <w:jc w:val="center"/>
        <w:rPr>
          <w:lang w:val="en-AU"/>
        </w:rPr>
      </w:pPr>
    </w:p>
    <w:p w14:paraId="2BE71F2B" w14:textId="77777777" w:rsidR="00826E13" w:rsidRPr="002874BA" w:rsidRDefault="00826E13" w:rsidP="00826E13">
      <w:pPr>
        <w:jc w:val="center"/>
        <w:rPr>
          <w:lang w:val="en-AU"/>
        </w:rPr>
      </w:pPr>
    </w:p>
    <w:p w14:paraId="71458904" w14:textId="77777777" w:rsidR="00AA1C08" w:rsidRPr="00EC217C" w:rsidRDefault="00AA1C08" w:rsidP="00EC217C">
      <w:pPr>
        <w:jc w:val="center"/>
        <w:rPr>
          <w:b/>
          <w:sz w:val="40"/>
          <w:szCs w:val="40"/>
        </w:rPr>
      </w:pPr>
      <w:r w:rsidRPr="00EC217C">
        <w:rPr>
          <w:b/>
          <w:sz w:val="40"/>
          <w:szCs w:val="40"/>
        </w:rPr>
        <w:t>Impact of diet quality on personality and behavioural syndromes of the delicate skink</w:t>
      </w:r>
    </w:p>
    <w:p w14:paraId="09BF94FE" w14:textId="77777777" w:rsidR="00826E13" w:rsidRPr="002874BA" w:rsidRDefault="00826E13" w:rsidP="00826E13">
      <w:pPr>
        <w:jc w:val="center"/>
        <w:rPr>
          <w:lang w:val="en-AU"/>
        </w:rPr>
      </w:pPr>
    </w:p>
    <w:p w14:paraId="15C37C37" w14:textId="77777777" w:rsidR="00826E13" w:rsidRPr="002874BA" w:rsidRDefault="00826E13" w:rsidP="00826E13">
      <w:pPr>
        <w:jc w:val="center"/>
        <w:rPr>
          <w:lang w:val="en-AU"/>
        </w:rPr>
      </w:pPr>
    </w:p>
    <w:p w14:paraId="7170C085" w14:textId="6BBF2492" w:rsidR="00826E13" w:rsidRPr="002874BA" w:rsidRDefault="00F16BE5" w:rsidP="00F16BE5">
      <w:pPr>
        <w:jc w:val="center"/>
        <w:rPr>
          <w:lang w:val="en-AU"/>
        </w:rPr>
      </w:pPr>
      <w:r>
        <w:rPr>
          <w:noProof/>
        </w:rPr>
        <w:drawing>
          <wp:inline distT="0" distB="0" distL="0" distR="0" wp14:anchorId="40BC0BBC" wp14:editId="224EEF83">
            <wp:extent cx="2978519" cy="2639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x63Ez1UsAAcwIn.jpg"/>
                    <pic:cNvPicPr/>
                  </pic:nvPicPr>
                  <pic:blipFill rotWithShape="1">
                    <a:blip r:embed="rId7">
                      <a:extLst>
                        <a:ext uri="{28A0092B-C50C-407E-A947-70E740481C1C}">
                          <a14:useLocalDpi xmlns:a14="http://schemas.microsoft.com/office/drawing/2010/main" val="0"/>
                        </a:ext>
                      </a:extLst>
                    </a:blip>
                    <a:srcRect t="12671" b="20878"/>
                    <a:stretch/>
                  </pic:blipFill>
                  <pic:spPr bwMode="auto">
                    <a:xfrm>
                      <a:off x="0" y="0"/>
                      <a:ext cx="3010949" cy="2667794"/>
                    </a:xfrm>
                    <a:prstGeom prst="rect">
                      <a:avLst/>
                    </a:prstGeom>
                    <a:ln>
                      <a:noFill/>
                    </a:ln>
                    <a:extLst>
                      <a:ext uri="{53640926-AAD7-44D8-BBD7-CCE9431645EC}">
                        <a14:shadowObscured xmlns:a14="http://schemas.microsoft.com/office/drawing/2010/main"/>
                      </a:ext>
                    </a:extLst>
                  </pic:spPr>
                </pic:pic>
              </a:graphicData>
            </a:graphic>
          </wp:inline>
        </w:drawing>
      </w:r>
    </w:p>
    <w:p w14:paraId="0D96A096" w14:textId="77777777" w:rsidR="00826E13" w:rsidRPr="002874BA" w:rsidRDefault="00826E13" w:rsidP="00826E13">
      <w:pPr>
        <w:jc w:val="center"/>
        <w:rPr>
          <w:lang w:val="en-AU"/>
        </w:rPr>
      </w:pPr>
    </w:p>
    <w:p w14:paraId="18129762" w14:textId="77777777" w:rsidR="00F16BE5" w:rsidRDefault="00F16BE5" w:rsidP="00826E13">
      <w:pPr>
        <w:jc w:val="center"/>
        <w:rPr>
          <w:b/>
          <w:sz w:val="40"/>
          <w:szCs w:val="40"/>
          <w:lang w:val="en-AU"/>
        </w:rPr>
      </w:pPr>
    </w:p>
    <w:p w14:paraId="669B4E1E" w14:textId="5275AB78" w:rsidR="00826E13" w:rsidRPr="002874BA" w:rsidRDefault="00826E13" w:rsidP="00826E13">
      <w:pPr>
        <w:jc w:val="center"/>
        <w:rPr>
          <w:b/>
          <w:sz w:val="40"/>
          <w:szCs w:val="40"/>
          <w:lang w:val="en-AU"/>
        </w:rPr>
      </w:pPr>
      <w:proofErr w:type="spellStart"/>
      <w:r>
        <w:rPr>
          <w:b/>
          <w:sz w:val="40"/>
          <w:szCs w:val="40"/>
          <w:lang w:val="en-AU"/>
        </w:rPr>
        <w:t>Kyleen</w:t>
      </w:r>
      <w:proofErr w:type="spellEnd"/>
      <w:r>
        <w:rPr>
          <w:b/>
          <w:sz w:val="40"/>
          <w:szCs w:val="40"/>
          <w:lang w:val="en-AU"/>
        </w:rPr>
        <w:t xml:space="preserve"> A. Lopez</w:t>
      </w:r>
    </w:p>
    <w:p w14:paraId="6F10B481" w14:textId="77777777" w:rsidR="00826E13" w:rsidRPr="002874BA" w:rsidRDefault="00826E13" w:rsidP="00826E13">
      <w:pPr>
        <w:jc w:val="center"/>
        <w:rPr>
          <w:lang w:val="en-AU"/>
        </w:rPr>
      </w:pPr>
    </w:p>
    <w:p w14:paraId="5E0B132C" w14:textId="1C26D052" w:rsidR="00826E13" w:rsidRPr="002874BA" w:rsidRDefault="00826E13" w:rsidP="00F16BE5">
      <w:pPr>
        <w:jc w:val="center"/>
        <w:rPr>
          <w:lang w:val="en-AU"/>
        </w:rPr>
      </w:pPr>
      <w:r>
        <w:rPr>
          <w:lang w:val="en-AU"/>
        </w:rPr>
        <w:t>Supervisor</w:t>
      </w:r>
      <w:r w:rsidRPr="002874BA">
        <w:rPr>
          <w:lang w:val="en-AU"/>
        </w:rPr>
        <w:t>:</w:t>
      </w:r>
      <w:r>
        <w:rPr>
          <w:lang w:val="en-AU"/>
        </w:rPr>
        <w:t xml:space="preserve"> </w:t>
      </w:r>
      <w:r w:rsidR="003235C1">
        <w:rPr>
          <w:lang w:val="en-AU"/>
        </w:rPr>
        <w:t xml:space="preserve">Dr </w:t>
      </w:r>
      <w:r>
        <w:rPr>
          <w:lang w:val="en-AU"/>
        </w:rPr>
        <w:t>Daniel Noble</w:t>
      </w:r>
    </w:p>
    <w:p w14:paraId="69EB5FDD" w14:textId="77777777" w:rsidR="00826E13" w:rsidRPr="002874BA" w:rsidRDefault="00826E13" w:rsidP="00826E13">
      <w:pPr>
        <w:jc w:val="center"/>
        <w:rPr>
          <w:lang w:val="en-AU"/>
        </w:rPr>
      </w:pPr>
    </w:p>
    <w:p w14:paraId="05C99C2C" w14:textId="77777777" w:rsidR="00826E13" w:rsidRPr="002874BA" w:rsidRDefault="00826E13" w:rsidP="00826E13">
      <w:pPr>
        <w:jc w:val="center"/>
        <w:rPr>
          <w:lang w:val="en-AU"/>
        </w:rPr>
      </w:pPr>
    </w:p>
    <w:p w14:paraId="2278F344" w14:textId="77777777" w:rsidR="00826E13" w:rsidRPr="002874BA" w:rsidRDefault="00826E13" w:rsidP="00826E13">
      <w:pPr>
        <w:jc w:val="center"/>
        <w:rPr>
          <w:lang w:val="en-AU"/>
        </w:rPr>
      </w:pPr>
    </w:p>
    <w:p w14:paraId="151942C9" w14:textId="77777777" w:rsidR="00826E13" w:rsidRPr="002874BA" w:rsidRDefault="00826E13" w:rsidP="00826E13">
      <w:pPr>
        <w:jc w:val="center"/>
        <w:rPr>
          <w:lang w:val="en-AU"/>
        </w:rPr>
      </w:pPr>
    </w:p>
    <w:p w14:paraId="0523CCA6" w14:textId="77777777" w:rsidR="00826E13" w:rsidRPr="002874BA" w:rsidRDefault="00826E13" w:rsidP="00826E13">
      <w:pPr>
        <w:jc w:val="center"/>
        <w:rPr>
          <w:lang w:val="en-AU"/>
        </w:rPr>
      </w:pPr>
    </w:p>
    <w:p w14:paraId="37CC1078" w14:textId="77777777" w:rsidR="00826E13" w:rsidRDefault="00826E13" w:rsidP="00826E13">
      <w:pPr>
        <w:jc w:val="center"/>
        <w:rPr>
          <w:lang w:val="en-AU"/>
        </w:rPr>
      </w:pPr>
    </w:p>
    <w:p w14:paraId="4947376D" w14:textId="77777777" w:rsidR="00F16BE5" w:rsidRPr="002874BA" w:rsidRDefault="00F16BE5" w:rsidP="00826E13">
      <w:pPr>
        <w:jc w:val="center"/>
        <w:rPr>
          <w:lang w:val="en-AU"/>
        </w:rPr>
      </w:pPr>
    </w:p>
    <w:p w14:paraId="2AA090E7" w14:textId="77777777" w:rsidR="00826E13" w:rsidRPr="002874BA" w:rsidRDefault="00826E13" w:rsidP="00826E13">
      <w:pPr>
        <w:jc w:val="center"/>
        <w:rPr>
          <w:lang w:val="en-AU"/>
        </w:rPr>
      </w:pPr>
    </w:p>
    <w:p w14:paraId="6CE3C86E" w14:textId="77777777" w:rsidR="00826E13" w:rsidRPr="002874BA" w:rsidRDefault="00826E13" w:rsidP="00826E13">
      <w:pPr>
        <w:pBdr>
          <w:bottom w:val="single" w:sz="12" w:space="1" w:color="auto"/>
        </w:pBdr>
        <w:jc w:val="center"/>
        <w:rPr>
          <w:lang w:val="en-AU"/>
        </w:rPr>
      </w:pPr>
    </w:p>
    <w:p w14:paraId="798D0DFB" w14:textId="17804D83" w:rsidR="00826E13" w:rsidRPr="002874BA" w:rsidRDefault="00826E13" w:rsidP="00826E13">
      <w:pPr>
        <w:jc w:val="center"/>
        <w:rPr>
          <w:lang w:val="en-AU"/>
        </w:rPr>
      </w:pPr>
      <w:r w:rsidRPr="002874BA">
        <w:rPr>
          <w:lang w:val="en-AU"/>
        </w:rPr>
        <w:t xml:space="preserve">Submitted in partial fulfilment of the requirements for the degree of Bachelor of </w:t>
      </w:r>
      <w:r w:rsidR="003235C1">
        <w:rPr>
          <w:lang w:val="en-AU"/>
        </w:rPr>
        <w:t>Environmental Science</w:t>
      </w:r>
      <w:r w:rsidRPr="002874BA">
        <w:rPr>
          <w:lang w:val="en-AU"/>
        </w:rPr>
        <w:t xml:space="preserve">, </w:t>
      </w:r>
    </w:p>
    <w:p w14:paraId="335E5749" w14:textId="77777777" w:rsidR="00826E13" w:rsidRPr="002874BA" w:rsidRDefault="00826E13" w:rsidP="00826E13">
      <w:pPr>
        <w:jc w:val="center"/>
        <w:rPr>
          <w:lang w:val="en-AU"/>
        </w:rPr>
      </w:pPr>
      <w:r w:rsidRPr="002874BA">
        <w:rPr>
          <w:lang w:val="en-AU"/>
        </w:rPr>
        <w:t xml:space="preserve">School of Biological, Earth and Environmental Sciences, </w:t>
      </w:r>
    </w:p>
    <w:p w14:paraId="45476429" w14:textId="77777777" w:rsidR="00826E13" w:rsidRPr="002874BA" w:rsidRDefault="00826E13" w:rsidP="00826E13">
      <w:pPr>
        <w:jc w:val="center"/>
        <w:rPr>
          <w:lang w:val="en-AU"/>
        </w:rPr>
      </w:pPr>
      <w:r w:rsidRPr="002874BA">
        <w:rPr>
          <w:lang w:val="en-AU"/>
        </w:rPr>
        <w:t>Faculty of Science,</w:t>
      </w:r>
    </w:p>
    <w:p w14:paraId="5EDA4E29" w14:textId="77777777" w:rsidR="00826E13" w:rsidRPr="002874BA" w:rsidRDefault="00826E13" w:rsidP="00826E13">
      <w:pPr>
        <w:jc w:val="center"/>
        <w:rPr>
          <w:lang w:val="en-AU"/>
        </w:rPr>
      </w:pPr>
      <w:r w:rsidRPr="002874BA">
        <w:rPr>
          <w:lang w:val="en-AU"/>
        </w:rPr>
        <w:t>The University of New South Wales</w:t>
      </w:r>
    </w:p>
    <w:p w14:paraId="77F56FDB" w14:textId="77777777" w:rsidR="00826E13" w:rsidRPr="002874BA" w:rsidRDefault="00826E13" w:rsidP="00826E13">
      <w:pPr>
        <w:jc w:val="center"/>
        <w:rPr>
          <w:lang w:val="en-AU"/>
        </w:rPr>
      </w:pPr>
    </w:p>
    <w:p w14:paraId="29082CAD" w14:textId="4C262B56" w:rsidR="00826E13" w:rsidRPr="00F16BE5" w:rsidRDefault="003235C1" w:rsidP="00F16BE5">
      <w:pPr>
        <w:jc w:val="center"/>
        <w:rPr>
          <w:lang w:val="en-AU"/>
        </w:rPr>
      </w:pPr>
      <w:r>
        <w:rPr>
          <w:lang w:val="en-AU"/>
        </w:rPr>
        <w:t>October</w:t>
      </w:r>
      <w:r w:rsidR="00826E13" w:rsidRPr="002874BA">
        <w:rPr>
          <w:lang w:val="en-AU"/>
        </w:rPr>
        <w:t xml:space="preserve"> 20</w:t>
      </w:r>
      <w:r>
        <w:rPr>
          <w:lang w:val="en-AU"/>
        </w:rPr>
        <w:t>17</w:t>
      </w:r>
      <w:r w:rsidR="00826E13" w:rsidRPr="002874BA">
        <w:rPr>
          <w:lang w:val="en-AU"/>
        </w:rPr>
        <w:br w:type="page"/>
      </w:r>
    </w:p>
    <w:p w14:paraId="39A6ABE9" w14:textId="77777777" w:rsidR="00826E13" w:rsidRPr="002874BA" w:rsidRDefault="00826E13" w:rsidP="00826E13">
      <w:pPr>
        <w:jc w:val="center"/>
        <w:rPr>
          <w:rFonts w:ascii="Helvetica" w:hAnsi="Helvetica" w:cs="Helvetica"/>
          <w:lang w:val="en-AU"/>
        </w:rPr>
      </w:pPr>
      <w:r w:rsidRPr="002874BA">
        <w:rPr>
          <w:rFonts w:ascii="Helvetica" w:hAnsi="Helvetica" w:cs="Helvetica"/>
          <w:noProof/>
        </w:rPr>
        <w:lastRenderedPageBreak/>
        <w:drawing>
          <wp:inline distT="0" distB="0" distL="0" distR="0" wp14:anchorId="02FEB506" wp14:editId="00735F01">
            <wp:extent cx="2428875" cy="891067"/>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428875" cy="891067"/>
                    </a:xfrm>
                    <a:prstGeom prst="rect">
                      <a:avLst/>
                    </a:prstGeom>
                    <a:noFill/>
                    <a:ln w="9525">
                      <a:noFill/>
                      <a:miter lim="800000"/>
                      <a:headEnd/>
                      <a:tailEnd/>
                    </a:ln>
                  </pic:spPr>
                </pic:pic>
              </a:graphicData>
            </a:graphic>
          </wp:inline>
        </w:drawing>
      </w:r>
    </w:p>
    <w:p w14:paraId="4A1DD2ED" w14:textId="77777777" w:rsidR="00826E13" w:rsidRPr="002874BA" w:rsidRDefault="00826E13" w:rsidP="00826E13">
      <w:pPr>
        <w:jc w:val="center"/>
        <w:rPr>
          <w:rFonts w:ascii="Helvetica" w:hAnsi="Helvetica" w:cs="Helvetica"/>
          <w:lang w:val="en-AU"/>
        </w:rPr>
      </w:pPr>
    </w:p>
    <w:p w14:paraId="75319A4C" w14:textId="77777777" w:rsidR="00826E13" w:rsidRPr="002874BA" w:rsidRDefault="00826E13" w:rsidP="00826E13">
      <w:pPr>
        <w:rPr>
          <w:rFonts w:ascii="Helvetica" w:hAnsi="Helvetica" w:cs="Helvetica"/>
          <w:lang w:val="en-AU"/>
        </w:rPr>
      </w:pPr>
    </w:p>
    <w:p w14:paraId="0AF94B66"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The University of New South Wales</w:t>
      </w:r>
    </w:p>
    <w:p w14:paraId="18CE5037" w14:textId="77777777" w:rsidR="00826E13" w:rsidRPr="002874BA" w:rsidRDefault="00826E13" w:rsidP="00826E13">
      <w:pPr>
        <w:jc w:val="center"/>
        <w:rPr>
          <w:rFonts w:ascii="Arial" w:hAnsi="Arial" w:cs="Arial"/>
          <w:b/>
          <w:bCs/>
          <w:sz w:val="26"/>
          <w:szCs w:val="26"/>
          <w:lang w:val="en-AU"/>
        </w:rPr>
      </w:pPr>
    </w:p>
    <w:p w14:paraId="3DE7FE62"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Faculty of Science</w:t>
      </w:r>
    </w:p>
    <w:p w14:paraId="0816DC7B" w14:textId="77777777" w:rsidR="00826E13" w:rsidRPr="002874BA" w:rsidRDefault="00826E13" w:rsidP="00826E13">
      <w:pPr>
        <w:jc w:val="center"/>
        <w:rPr>
          <w:rFonts w:ascii="Arial" w:hAnsi="Arial" w:cs="Arial"/>
          <w:b/>
          <w:bCs/>
          <w:sz w:val="26"/>
          <w:szCs w:val="26"/>
          <w:lang w:val="en-AU"/>
        </w:rPr>
      </w:pPr>
    </w:p>
    <w:p w14:paraId="70151D38"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School of Biological, Earth and Environmental Sciences</w:t>
      </w:r>
    </w:p>
    <w:p w14:paraId="750ED292" w14:textId="77777777" w:rsidR="00826E13" w:rsidRPr="002874BA" w:rsidRDefault="00826E13" w:rsidP="00826E13">
      <w:pPr>
        <w:rPr>
          <w:sz w:val="26"/>
          <w:szCs w:val="26"/>
          <w:lang w:val="en-AU"/>
        </w:rPr>
      </w:pPr>
    </w:p>
    <w:p w14:paraId="54B1142A" w14:textId="77777777" w:rsidR="00826E13" w:rsidRPr="002874BA" w:rsidRDefault="00826E13" w:rsidP="00826E13">
      <w:pPr>
        <w:jc w:val="center"/>
        <w:rPr>
          <w:rFonts w:asciiTheme="minorHAnsi" w:hAnsiTheme="minorHAnsi"/>
          <w:b/>
          <w:i/>
          <w:sz w:val="28"/>
          <w:szCs w:val="28"/>
          <w:lang w:val="en-AU"/>
        </w:rPr>
      </w:pPr>
      <w:r w:rsidRPr="002874BA">
        <w:rPr>
          <w:rFonts w:asciiTheme="minorHAnsi" w:hAnsiTheme="minorHAnsi"/>
          <w:b/>
          <w:i/>
          <w:sz w:val="28"/>
          <w:szCs w:val="28"/>
          <w:lang w:val="en-AU"/>
        </w:rPr>
        <w:t>Honours thesis project declaration page</w:t>
      </w:r>
    </w:p>
    <w:p w14:paraId="285F631B" w14:textId="77777777" w:rsidR="00826E13" w:rsidRPr="002874BA" w:rsidRDefault="00826E13" w:rsidP="00826E13">
      <w:pPr>
        <w:rPr>
          <w:lang w:val="en-AU"/>
        </w:rPr>
      </w:pPr>
    </w:p>
    <w:p w14:paraId="6E69C019"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hereby declare that this submission is my own work and to the best of my knowledge it contains no materials previously published or written by another person, nor material which to a substantial extent has been accepted for the award of any other degree or diploma at UNSW or any other educational institution, except where the acknowledgement is made in the thesis.  Any contribution made to the research by others, with whom I have worked at UNSW or elsewhere, is explicitly acknowledged in the thesis.</w:t>
      </w:r>
    </w:p>
    <w:p w14:paraId="69FB6F3F" w14:textId="77777777" w:rsidR="00826E13" w:rsidRPr="002874BA" w:rsidRDefault="00826E13" w:rsidP="00826E13">
      <w:pPr>
        <w:jc w:val="both"/>
        <w:rPr>
          <w:rFonts w:asciiTheme="minorHAnsi" w:hAnsiTheme="minorHAnsi"/>
          <w:lang w:val="en-AU"/>
        </w:rPr>
      </w:pPr>
    </w:p>
    <w:p w14:paraId="6DE7C0F1"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also declare that the intellectual content of this thesis is the product of my own work, except to the extent that assistance from others in the project's design and conceptions or in style, presentation and linguistic expression is acknowledged.  I have also submitted a digital copy of this thesis</w:t>
      </w:r>
    </w:p>
    <w:p w14:paraId="6EE1BD75" w14:textId="77777777" w:rsidR="00826E13" w:rsidRPr="002874BA" w:rsidRDefault="00826E13" w:rsidP="00826E13">
      <w:pPr>
        <w:jc w:val="both"/>
        <w:rPr>
          <w:rFonts w:asciiTheme="minorHAnsi" w:hAnsiTheme="minorHAnsi"/>
          <w:lang w:val="en-AU"/>
        </w:rPr>
      </w:pPr>
    </w:p>
    <w:p w14:paraId="652E1E86" w14:textId="77777777" w:rsidR="00826E13" w:rsidRPr="002874BA" w:rsidRDefault="00826E13" w:rsidP="00826E13">
      <w:pPr>
        <w:rPr>
          <w:rFonts w:asciiTheme="minorHAnsi" w:hAnsiTheme="minorHAnsi"/>
          <w:lang w:val="en-AU"/>
        </w:rPr>
      </w:pPr>
    </w:p>
    <w:p w14:paraId="3555DF9C" w14:textId="32982612" w:rsidR="00826E13" w:rsidRPr="002874BA" w:rsidRDefault="00826E13" w:rsidP="00826E13">
      <w:pPr>
        <w:rPr>
          <w:rFonts w:asciiTheme="minorHAnsi" w:hAnsiTheme="minorHAnsi"/>
          <w:lang w:val="en-AU"/>
        </w:rPr>
      </w:pPr>
      <w:r w:rsidRPr="002874BA">
        <w:rPr>
          <w:rFonts w:asciiTheme="minorHAnsi" w:hAnsiTheme="minorHAnsi"/>
          <w:lang w:val="en-AU"/>
        </w:rPr>
        <w:t>Word count excluding references, tables and captions: ………………………….</w:t>
      </w:r>
    </w:p>
    <w:p w14:paraId="3A7030D9" w14:textId="7603E801" w:rsidR="00826E13" w:rsidRPr="002874BA" w:rsidRDefault="00826E13" w:rsidP="00826E13">
      <w:pPr>
        <w:rPr>
          <w:rFonts w:asciiTheme="minorHAnsi" w:hAnsiTheme="minorHAnsi"/>
          <w:lang w:val="en-AU"/>
        </w:rPr>
      </w:pPr>
    </w:p>
    <w:p w14:paraId="7D0ED21D" w14:textId="0EE868C3" w:rsidR="00826E13" w:rsidRPr="002874BA" w:rsidRDefault="003235C1" w:rsidP="00826E13">
      <w:pPr>
        <w:rPr>
          <w:rFonts w:asciiTheme="minorHAnsi" w:hAnsiTheme="minorHAnsi"/>
          <w:lang w:val="en-AU"/>
        </w:rPr>
      </w:pPr>
      <w:r>
        <w:rPr>
          <w:rFonts w:ascii="Calibri" w:eastAsia="Calibri" w:hAnsi="Calibri" w:cs="Calibri"/>
          <w:noProof/>
          <w:u w:color="000000"/>
        </w:rPr>
        <w:drawing>
          <wp:anchor distT="152400" distB="152400" distL="152400" distR="152400" simplePos="0" relativeHeight="251669504" behindDoc="0" locked="0" layoutInCell="1" allowOverlap="1" wp14:anchorId="0BFF6245" wp14:editId="51F5EF1E">
            <wp:simplePos x="0" y="0"/>
            <wp:positionH relativeFrom="margin">
              <wp:posOffset>737235</wp:posOffset>
            </wp:positionH>
            <wp:positionV relativeFrom="line">
              <wp:posOffset>20955</wp:posOffset>
            </wp:positionV>
            <wp:extent cx="1049020" cy="50863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2-28 at 11.29.51 pm.png"/>
                    <pic:cNvPicPr>
                      <a:picLocks noChangeAspect="1"/>
                    </pic:cNvPicPr>
                  </pic:nvPicPr>
                  <pic:blipFill>
                    <a:blip r:embed="rId9">
                      <a:extLst/>
                    </a:blip>
                    <a:stretch>
                      <a:fillRect/>
                    </a:stretch>
                  </pic:blipFill>
                  <pic:spPr>
                    <a:xfrm>
                      <a:off x="0" y="0"/>
                      <a:ext cx="1049020" cy="508635"/>
                    </a:xfrm>
                    <a:prstGeom prst="rect">
                      <a:avLst/>
                    </a:prstGeom>
                    <a:ln w="12700" cap="flat">
                      <a:noFill/>
                      <a:miter lim="400000"/>
                    </a:ln>
                    <a:effectLst/>
                  </pic:spPr>
                </pic:pic>
              </a:graphicData>
            </a:graphic>
          </wp:anchor>
        </w:drawing>
      </w:r>
    </w:p>
    <w:p w14:paraId="3C9FA835" w14:textId="62E3309B" w:rsidR="00826E13" w:rsidRPr="002874BA" w:rsidRDefault="00826E13" w:rsidP="00826E13">
      <w:pPr>
        <w:rPr>
          <w:rFonts w:asciiTheme="minorHAnsi" w:hAnsiTheme="minorHAnsi"/>
          <w:lang w:val="en-AU"/>
        </w:rPr>
      </w:pPr>
      <w:r w:rsidRPr="002874BA">
        <w:rPr>
          <w:rFonts w:asciiTheme="minorHAnsi" w:hAnsiTheme="minorHAnsi"/>
          <w:lang w:val="en-AU"/>
        </w:rPr>
        <w:t>(</w:t>
      </w:r>
      <w:proofErr w:type="gramStart"/>
      <w:r w:rsidRPr="002874BA">
        <w:rPr>
          <w:rFonts w:asciiTheme="minorHAnsi" w:hAnsiTheme="minorHAnsi"/>
          <w:lang w:val="en-AU"/>
        </w:rPr>
        <w:t>Signed)</w:t>
      </w:r>
      <w:r w:rsidR="003235C1" w:rsidRPr="003235C1">
        <w:rPr>
          <w:rFonts w:ascii="Calibri" w:eastAsia="Calibri" w:hAnsi="Calibri" w:cs="Calibri"/>
          <w:noProof/>
          <w:u w:color="000000"/>
        </w:rPr>
        <w:t xml:space="preserve"> </w:t>
      </w:r>
      <w:r w:rsidRPr="002874BA">
        <w:rPr>
          <w:rFonts w:asciiTheme="minorHAnsi" w:hAnsiTheme="minorHAnsi"/>
          <w:lang w:val="en-AU"/>
        </w:rPr>
        <w:t xml:space="preserve">  </w:t>
      </w:r>
      <w:proofErr w:type="gramEnd"/>
      <w:r w:rsidRPr="002874BA">
        <w:rPr>
          <w:rFonts w:asciiTheme="minorHAnsi" w:hAnsiTheme="minorHAnsi"/>
          <w:lang w:val="en-AU"/>
        </w:rPr>
        <w:t xml:space="preserve">           Date</w:t>
      </w:r>
      <w:r w:rsidR="003235C1">
        <w:rPr>
          <w:rFonts w:asciiTheme="minorHAnsi" w:hAnsiTheme="minorHAnsi"/>
          <w:lang w:val="en-AU"/>
        </w:rPr>
        <w:t>: 26/10/2017</w:t>
      </w:r>
    </w:p>
    <w:p w14:paraId="5404D4E4" w14:textId="3B3EB2BE" w:rsidR="00826E13" w:rsidRPr="002874BA" w:rsidRDefault="00826E13" w:rsidP="00826E13">
      <w:pPr>
        <w:rPr>
          <w:rFonts w:asciiTheme="minorHAnsi" w:hAnsiTheme="minorHAnsi"/>
          <w:lang w:val="en-AU"/>
        </w:rPr>
      </w:pPr>
    </w:p>
    <w:p w14:paraId="58680E49" w14:textId="77777777" w:rsidR="00826E13" w:rsidRPr="002874BA" w:rsidRDefault="00826E13" w:rsidP="00826E13">
      <w:pPr>
        <w:rPr>
          <w:rFonts w:asciiTheme="minorHAnsi" w:hAnsiTheme="minorHAnsi"/>
          <w:lang w:val="en-AU"/>
        </w:rPr>
      </w:pPr>
    </w:p>
    <w:p w14:paraId="2AF8F018" w14:textId="77777777" w:rsidR="00826E13" w:rsidRPr="002874BA" w:rsidRDefault="00826E13" w:rsidP="00826E13">
      <w:pPr>
        <w:rPr>
          <w:rFonts w:asciiTheme="minorHAnsi" w:hAnsiTheme="minorHAnsi"/>
          <w:lang w:val="en-AU"/>
        </w:rPr>
      </w:pPr>
    </w:p>
    <w:p w14:paraId="2B1F9FF0" w14:textId="7DF01B78" w:rsidR="00826E13" w:rsidRPr="002874BA" w:rsidRDefault="003235C1" w:rsidP="00826E13">
      <w:pPr>
        <w:rPr>
          <w:rFonts w:asciiTheme="minorHAnsi" w:hAnsiTheme="minorHAnsi"/>
          <w:lang w:val="en-AU"/>
        </w:rPr>
      </w:pPr>
      <w:r>
        <w:rPr>
          <w:rFonts w:asciiTheme="minorHAnsi" w:hAnsiTheme="minorHAnsi"/>
          <w:lang w:val="en-AU"/>
        </w:rPr>
        <w:t>Thesis committee:</w:t>
      </w:r>
    </w:p>
    <w:p w14:paraId="77477E25" w14:textId="77777777" w:rsidR="00826E13" w:rsidRPr="002874BA" w:rsidRDefault="00826E13" w:rsidP="00826E13">
      <w:pPr>
        <w:rPr>
          <w:rFonts w:asciiTheme="minorHAnsi" w:hAnsiTheme="minorHAnsi"/>
          <w:lang w:val="en-AU"/>
        </w:rPr>
      </w:pPr>
    </w:p>
    <w:p w14:paraId="0CBF47FB" w14:textId="30BE0AB7" w:rsidR="00826E13" w:rsidRPr="002874BA" w:rsidRDefault="00826E13" w:rsidP="00826E13">
      <w:pPr>
        <w:rPr>
          <w:rFonts w:asciiTheme="minorHAnsi" w:hAnsiTheme="minorHAnsi"/>
          <w:lang w:val="en-AU"/>
        </w:rPr>
      </w:pPr>
      <w:r w:rsidRPr="002874BA">
        <w:rPr>
          <w:rFonts w:asciiTheme="minorHAnsi" w:hAnsiTheme="minorHAnsi"/>
          <w:lang w:val="en-AU"/>
        </w:rPr>
        <w:t>Supervisor</w:t>
      </w:r>
      <w:r w:rsidR="003235C1">
        <w:rPr>
          <w:rFonts w:asciiTheme="minorHAnsi" w:hAnsiTheme="minorHAnsi"/>
          <w:lang w:val="en-AU"/>
        </w:rPr>
        <w:t xml:space="preserve">: Daniel Noble  </w:t>
      </w:r>
    </w:p>
    <w:p w14:paraId="21392973" w14:textId="77777777" w:rsidR="00826E13" w:rsidRPr="002874BA" w:rsidRDefault="00826E13" w:rsidP="00826E13">
      <w:pPr>
        <w:rPr>
          <w:rFonts w:asciiTheme="minorHAnsi" w:hAnsiTheme="minorHAnsi"/>
          <w:lang w:val="en-AU"/>
        </w:rPr>
      </w:pPr>
    </w:p>
    <w:p w14:paraId="28F7DC46" w14:textId="5A79B8D5" w:rsidR="00826E13" w:rsidRPr="002874BA" w:rsidRDefault="00826E13" w:rsidP="00826E13">
      <w:pPr>
        <w:rPr>
          <w:rFonts w:asciiTheme="minorHAnsi" w:hAnsiTheme="minorHAnsi"/>
          <w:lang w:val="en-AU"/>
        </w:rPr>
      </w:pPr>
      <w:r w:rsidRPr="002874BA">
        <w:rPr>
          <w:rFonts w:asciiTheme="minorHAnsi" w:hAnsiTheme="minorHAnsi"/>
          <w:lang w:val="en-AU"/>
        </w:rPr>
        <w:t>Examiners:</w:t>
      </w:r>
      <w:r w:rsidRPr="002874BA">
        <w:rPr>
          <w:rFonts w:asciiTheme="minorHAnsi" w:hAnsiTheme="minorHAnsi"/>
          <w:lang w:val="en-AU"/>
        </w:rPr>
        <w:tab/>
      </w:r>
      <w:r w:rsidR="003235C1">
        <w:rPr>
          <w:rFonts w:asciiTheme="minorHAnsi" w:hAnsiTheme="minorHAnsi"/>
          <w:lang w:val="en-AU"/>
        </w:rPr>
        <w:t xml:space="preserve">Michael </w:t>
      </w:r>
      <w:proofErr w:type="spellStart"/>
      <w:r w:rsidR="003235C1">
        <w:rPr>
          <w:rFonts w:asciiTheme="minorHAnsi" w:hAnsiTheme="minorHAnsi"/>
          <w:lang w:val="en-AU"/>
        </w:rPr>
        <w:t>Kasumovic</w:t>
      </w:r>
      <w:proofErr w:type="spellEnd"/>
    </w:p>
    <w:p w14:paraId="47CA2572" w14:textId="77777777" w:rsidR="00826E13" w:rsidRPr="002874BA" w:rsidRDefault="00826E13" w:rsidP="00826E13">
      <w:pPr>
        <w:rPr>
          <w:rFonts w:asciiTheme="minorHAnsi" w:hAnsiTheme="minorHAnsi"/>
          <w:lang w:val="en-AU"/>
        </w:rPr>
      </w:pPr>
    </w:p>
    <w:p w14:paraId="310B7336" w14:textId="4F564FA0" w:rsidR="00826E13" w:rsidRPr="002874BA" w:rsidRDefault="00826E13" w:rsidP="00826E13">
      <w:pPr>
        <w:rPr>
          <w:rFonts w:asciiTheme="minorHAnsi" w:hAnsiTheme="minorHAnsi"/>
          <w:lang w:val="en-AU"/>
        </w:rPr>
      </w:pPr>
      <w:r w:rsidRPr="002874BA">
        <w:rPr>
          <w:rFonts w:asciiTheme="minorHAnsi" w:hAnsiTheme="minorHAnsi"/>
          <w:lang w:val="en-AU"/>
        </w:rPr>
        <w:tab/>
      </w:r>
      <w:r w:rsidRPr="002874BA">
        <w:rPr>
          <w:rFonts w:asciiTheme="minorHAnsi" w:hAnsiTheme="minorHAnsi"/>
          <w:lang w:val="en-AU"/>
        </w:rPr>
        <w:tab/>
      </w:r>
      <w:r w:rsidR="003235C1">
        <w:rPr>
          <w:rFonts w:asciiTheme="minorHAnsi" w:hAnsiTheme="minorHAnsi"/>
          <w:lang w:val="en-AU"/>
        </w:rPr>
        <w:t>Terry Ord</w:t>
      </w:r>
    </w:p>
    <w:p w14:paraId="1F4FAE91" w14:textId="77777777" w:rsidR="00826E13" w:rsidRPr="002874BA" w:rsidRDefault="00826E13" w:rsidP="00826E13">
      <w:pPr>
        <w:rPr>
          <w:rFonts w:asciiTheme="minorHAnsi" w:hAnsiTheme="minorHAnsi"/>
          <w:lang w:val="en-AU"/>
        </w:rPr>
      </w:pPr>
    </w:p>
    <w:p w14:paraId="4EE8C33F" w14:textId="77777777" w:rsidR="00826E13" w:rsidRPr="002874BA" w:rsidRDefault="00826E13" w:rsidP="00826E13">
      <w:pPr>
        <w:jc w:val="center"/>
        <w:rPr>
          <w:rFonts w:asciiTheme="minorHAnsi" w:hAnsiTheme="minorHAnsi"/>
          <w:lang w:val="en-AU"/>
        </w:rPr>
      </w:pPr>
    </w:p>
    <w:p w14:paraId="15A100B4" w14:textId="4A9C677B" w:rsidR="007B0FFA" w:rsidRPr="00623B02" w:rsidRDefault="00826E13" w:rsidP="00623B02">
      <w:pPr>
        <w:rPr>
          <w:rFonts w:asciiTheme="minorHAnsi" w:hAnsiTheme="minorHAnsi"/>
          <w:lang w:val="en-AU"/>
        </w:rPr>
      </w:pPr>
      <w:r w:rsidRPr="002874BA">
        <w:rPr>
          <w:rFonts w:asciiTheme="minorHAnsi" w:hAnsiTheme="minorHAnsi"/>
          <w:lang w:val="en-AU"/>
        </w:rPr>
        <w:t>I am fully aware that the School retains a copy of the thesis and is free to allow them to be consulted or borrowed. The thesis may be restricted for up to 2 years or longer by a written request to the Head of School.</w:t>
      </w:r>
    </w:p>
    <w:p w14:paraId="42E714C6" w14:textId="53AD7D58" w:rsidR="000A3AEB" w:rsidRDefault="000A3AEB" w:rsidP="000A3AEB">
      <w:pPr>
        <w:pStyle w:val="Subtitle"/>
      </w:pPr>
      <w:r>
        <w:lastRenderedPageBreak/>
        <w:t>A</w:t>
      </w:r>
      <w:r>
        <w:t>cknowledgements</w:t>
      </w:r>
    </w:p>
    <w:p w14:paraId="13BB9954" w14:textId="42C94DE1" w:rsidR="00691263" w:rsidRPr="00691263" w:rsidRDefault="00691263" w:rsidP="00691263">
      <w:pPr>
        <w:jc w:val="both"/>
        <w:rPr>
          <w:rFonts w:asciiTheme="minorHAnsi" w:hAnsiTheme="minorHAnsi"/>
          <w:sz w:val="22"/>
        </w:rPr>
      </w:pPr>
      <w:r>
        <w:rPr>
          <w:rFonts w:asciiTheme="minorHAnsi" w:hAnsiTheme="minorHAnsi"/>
          <w:sz w:val="22"/>
        </w:rPr>
        <w:t xml:space="preserve">I would like to thank my supervisor, Daniel Noble, for his continued guidance and feedback </w:t>
      </w:r>
      <w:r w:rsidR="00591B20">
        <w:rPr>
          <w:rFonts w:asciiTheme="minorHAnsi" w:hAnsiTheme="minorHAnsi"/>
          <w:sz w:val="22"/>
        </w:rPr>
        <w:t>during</w:t>
      </w:r>
      <w:r>
        <w:rPr>
          <w:rFonts w:asciiTheme="minorHAnsi" w:hAnsiTheme="minorHAnsi"/>
          <w:sz w:val="22"/>
        </w:rPr>
        <w:t xml:space="preserve"> the year. To </w:t>
      </w:r>
      <w:proofErr w:type="spellStart"/>
      <w:r>
        <w:rPr>
          <w:rFonts w:asciiTheme="minorHAnsi" w:hAnsiTheme="minorHAnsi"/>
          <w:sz w:val="22"/>
        </w:rPr>
        <w:t>Fonti</w:t>
      </w:r>
      <w:proofErr w:type="spellEnd"/>
      <w:r>
        <w:rPr>
          <w:rFonts w:asciiTheme="minorHAnsi" w:hAnsiTheme="minorHAnsi"/>
          <w:sz w:val="22"/>
        </w:rPr>
        <w:t xml:space="preserve"> </w:t>
      </w:r>
      <w:proofErr w:type="spellStart"/>
      <w:r>
        <w:rPr>
          <w:rFonts w:asciiTheme="minorHAnsi" w:hAnsiTheme="minorHAnsi"/>
          <w:sz w:val="22"/>
        </w:rPr>
        <w:t>Kar</w:t>
      </w:r>
      <w:proofErr w:type="spellEnd"/>
      <w:r>
        <w:rPr>
          <w:rFonts w:asciiTheme="minorHAnsi" w:hAnsiTheme="minorHAnsi"/>
          <w:sz w:val="22"/>
        </w:rPr>
        <w:t xml:space="preserve"> who has helped me in every stage of the process, keeping me calm and accountable when meeting deadlines. I would also like to thank the Lizard Lab at Macquarie University for their assistance during the experimental phase of this project. </w:t>
      </w:r>
      <w:r w:rsidR="00591B20">
        <w:rPr>
          <w:rFonts w:asciiTheme="minorHAnsi" w:hAnsiTheme="minorHAnsi"/>
          <w:sz w:val="22"/>
        </w:rPr>
        <w:t>Finally, huge thanks</w:t>
      </w:r>
      <w:r w:rsidR="004B6585">
        <w:rPr>
          <w:rFonts w:asciiTheme="minorHAnsi" w:hAnsiTheme="minorHAnsi"/>
          <w:sz w:val="22"/>
        </w:rPr>
        <w:t xml:space="preserve"> </w:t>
      </w:r>
      <w:r w:rsidR="00591B20">
        <w:rPr>
          <w:rFonts w:asciiTheme="minorHAnsi" w:hAnsiTheme="minorHAnsi"/>
          <w:sz w:val="22"/>
        </w:rPr>
        <w:t>go</w:t>
      </w:r>
      <w:r w:rsidR="004B6585">
        <w:rPr>
          <w:rFonts w:asciiTheme="minorHAnsi" w:hAnsiTheme="minorHAnsi"/>
          <w:sz w:val="22"/>
        </w:rPr>
        <w:t xml:space="preserve"> to my friends and family</w:t>
      </w:r>
      <w:r w:rsidR="00591B20">
        <w:rPr>
          <w:rFonts w:asciiTheme="minorHAnsi" w:hAnsiTheme="minorHAnsi"/>
          <w:sz w:val="22"/>
        </w:rPr>
        <w:t xml:space="preserve"> for their unwavering support and encouragement</w:t>
      </w:r>
      <w:r w:rsidR="004B6585">
        <w:rPr>
          <w:rFonts w:asciiTheme="minorHAnsi" w:hAnsiTheme="minorHAnsi"/>
          <w:sz w:val="22"/>
        </w:rPr>
        <w:t xml:space="preserve">. </w:t>
      </w:r>
      <w:r w:rsidR="00591B20">
        <w:rPr>
          <w:rFonts w:asciiTheme="minorHAnsi" w:hAnsiTheme="minorHAnsi"/>
          <w:sz w:val="22"/>
        </w:rPr>
        <w:t xml:space="preserve">In particular, </w:t>
      </w:r>
      <w:r w:rsidR="004B6585">
        <w:rPr>
          <w:rFonts w:asciiTheme="minorHAnsi" w:hAnsiTheme="minorHAnsi"/>
          <w:sz w:val="22"/>
        </w:rPr>
        <w:t>Fiona Robinso</w:t>
      </w:r>
      <w:r w:rsidR="00C31E1C">
        <w:rPr>
          <w:rFonts w:asciiTheme="minorHAnsi" w:hAnsiTheme="minorHAnsi"/>
          <w:sz w:val="22"/>
        </w:rPr>
        <w:t>n who taught me the basics of R and</w:t>
      </w:r>
      <w:r w:rsidR="004B6585">
        <w:rPr>
          <w:rFonts w:asciiTheme="minorHAnsi" w:hAnsiTheme="minorHAnsi"/>
          <w:sz w:val="22"/>
        </w:rPr>
        <w:t xml:space="preserve"> Joel, John and Krissy </w:t>
      </w:r>
      <w:r w:rsidR="00F37CB1">
        <w:rPr>
          <w:rFonts w:asciiTheme="minorHAnsi" w:hAnsiTheme="minorHAnsi"/>
          <w:sz w:val="22"/>
        </w:rPr>
        <w:t>for carrying me through the</w:t>
      </w:r>
      <w:r w:rsidR="00C31E1C">
        <w:rPr>
          <w:rFonts w:asciiTheme="minorHAnsi" w:hAnsiTheme="minorHAnsi"/>
          <w:sz w:val="22"/>
        </w:rPr>
        <w:t xml:space="preserve"> year and confiscating my distractions as I wrote my thesis. I wouldn’</w:t>
      </w:r>
      <w:r w:rsidR="00F37CB1">
        <w:rPr>
          <w:rFonts w:asciiTheme="minorHAnsi" w:hAnsiTheme="minorHAnsi"/>
          <w:sz w:val="22"/>
        </w:rPr>
        <w:t>t have finished this</w:t>
      </w:r>
      <w:r w:rsidR="00C31E1C">
        <w:rPr>
          <w:rFonts w:asciiTheme="minorHAnsi" w:hAnsiTheme="minorHAnsi"/>
          <w:sz w:val="22"/>
        </w:rPr>
        <w:t xml:space="preserve"> without them. </w:t>
      </w:r>
    </w:p>
    <w:p w14:paraId="1A4DB868" w14:textId="77777777" w:rsidR="00881E41" w:rsidRDefault="00881E41">
      <w:pPr>
        <w:rPr>
          <w:rFonts w:eastAsiaTheme="minorEastAsia"/>
          <w:color w:val="5A5A5A" w:themeColor="text1" w:themeTint="A5"/>
          <w:spacing w:val="15"/>
          <w:sz w:val="22"/>
          <w:szCs w:val="22"/>
        </w:rPr>
      </w:pPr>
      <w:r>
        <w:br w:type="page"/>
      </w:r>
    </w:p>
    <w:p w14:paraId="284C5E3E" w14:textId="30D0F8E5" w:rsidR="00F37CB1" w:rsidRDefault="00F37CB1" w:rsidP="00F37CB1">
      <w:pPr>
        <w:pStyle w:val="Subtitle"/>
      </w:pPr>
      <w:r>
        <w:lastRenderedPageBreak/>
        <w:t>CONTENTS</w:t>
      </w:r>
    </w:p>
    <w:p w14:paraId="1443A830" w14:textId="77777777" w:rsidR="00F37CB1" w:rsidRDefault="00F37CB1" w:rsidP="00F37CB1"/>
    <w:p w14:paraId="0297F9CE" w14:textId="1C898FDE" w:rsidR="00F37CB1" w:rsidRDefault="00F37CB1" w:rsidP="001E6D8B">
      <w:pPr>
        <w:spacing w:line="480" w:lineRule="auto"/>
      </w:pPr>
      <w:r>
        <w:t>Introduction</w:t>
      </w:r>
      <w:r w:rsidR="002E152B">
        <w:t>……………………………….</w:t>
      </w:r>
      <w:r w:rsidR="002E152B">
        <w:t>……………………………….</w:t>
      </w:r>
      <w:r w:rsidR="002E152B">
        <w:t>5</w:t>
      </w:r>
    </w:p>
    <w:p w14:paraId="74EB77CB" w14:textId="11894ADE" w:rsidR="00F37CB1" w:rsidRDefault="00F37CB1" w:rsidP="001E6D8B">
      <w:pPr>
        <w:spacing w:line="480" w:lineRule="auto"/>
      </w:pPr>
      <w:r>
        <w:t>Methods</w:t>
      </w:r>
      <w:r w:rsidR="002E152B">
        <w:t>……………………………….………………………………</w:t>
      </w:r>
      <w:r w:rsidR="002E152B">
        <w:t>…...9</w:t>
      </w:r>
    </w:p>
    <w:p w14:paraId="085FA60E" w14:textId="288A0B2A" w:rsidR="00F37CB1" w:rsidRDefault="00F37CB1" w:rsidP="001E6D8B">
      <w:pPr>
        <w:spacing w:line="480" w:lineRule="auto"/>
      </w:pPr>
      <w:r>
        <w:tab/>
        <w:t>Capture and Husbandry</w:t>
      </w:r>
      <w:r w:rsidR="002E152B">
        <w:t>………………………………</w:t>
      </w:r>
      <w:r w:rsidR="002E152B">
        <w:t>……………9</w:t>
      </w:r>
    </w:p>
    <w:p w14:paraId="2A32F1DA" w14:textId="74BA121B" w:rsidR="00F37CB1" w:rsidRDefault="00F37CB1" w:rsidP="001E6D8B">
      <w:pPr>
        <w:spacing w:line="480" w:lineRule="auto"/>
      </w:pPr>
      <w:r>
        <w:tab/>
        <w:t>Diet Manipulation</w:t>
      </w:r>
      <w:r w:rsidR="002E152B">
        <w:t>………………………………</w:t>
      </w:r>
      <w:r w:rsidR="002E152B">
        <w:t>………………….9</w:t>
      </w:r>
    </w:p>
    <w:p w14:paraId="463997DC" w14:textId="1447752E" w:rsidR="00F37CB1" w:rsidRDefault="00F37CB1" w:rsidP="001E6D8B">
      <w:pPr>
        <w:spacing w:line="480" w:lineRule="auto"/>
      </w:pPr>
      <w:r>
        <w:tab/>
        <w:t>Behavioural Assays</w:t>
      </w:r>
      <w:r w:rsidR="002E152B">
        <w:t>………………………………</w:t>
      </w:r>
      <w:r w:rsidR="002E152B">
        <w:t>……………</w:t>
      </w:r>
      <w:proofErr w:type="gramStart"/>
      <w:r w:rsidR="002E152B">
        <w:t>…..</w:t>
      </w:r>
      <w:proofErr w:type="gramEnd"/>
      <w:r w:rsidR="002E152B">
        <w:t>10</w:t>
      </w:r>
    </w:p>
    <w:p w14:paraId="187C0708" w14:textId="0EA2CE7B" w:rsidR="00F37CB1" w:rsidRDefault="00F37CB1" w:rsidP="001E6D8B">
      <w:pPr>
        <w:spacing w:line="480" w:lineRule="auto"/>
      </w:pPr>
      <w:r>
        <w:tab/>
      </w:r>
      <w:proofErr w:type="spellStart"/>
      <w:r>
        <w:t>Behavioural</w:t>
      </w:r>
      <w:proofErr w:type="spellEnd"/>
      <w:r>
        <w:t xml:space="preserve"> Scoring</w:t>
      </w:r>
      <w:r w:rsidR="002E152B">
        <w:t>………………………………</w:t>
      </w:r>
      <w:r w:rsidR="002E152B">
        <w:t>………………</w:t>
      </w:r>
      <w:r w:rsidR="001E6D8B">
        <w:t>.12</w:t>
      </w:r>
    </w:p>
    <w:p w14:paraId="053FB29A" w14:textId="2501A2B3" w:rsidR="00F37CB1" w:rsidRDefault="00F37CB1" w:rsidP="001E6D8B">
      <w:pPr>
        <w:spacing w:line="480" w:lineRule="auto"/>
      </w:pPr>
      <w:r>
        <w:tab/>
        <w:t>Statistical Analysis</w:t>
      </w:r>
      <w:r w:rsidR="002E152B">
        <w:t>……………………………….……………</w:t>
      </w:r>
      <w:proofErr w:type="gramStart"/>
      <w:r w:rsidR="002E152B">
        <w:t>…</w:t>
      </w:r>
      <w:r w:rsidR="002E152B">
        <w:t>..</w:t>
      </w:r>
      <w:proofErr w:type="gramEnd"/>
      <w:r w:rsidR="001E6D8B">
        <w:t>13</w:t>
      </w:r>
    </w:p>
    <w:p w14:paraId="3A130DE8" w14:textId="4FB31A37" w:rsidR="00F37CB1" w:rsidRDefault="00F37CB1" w:rsidP="001E6D8B">
      <w:pPr>
        <w:spacing w:line="480" w:lineRule="auto"/>
      </w:pPr>
      <w:r>
        <w:t>Results</w:t>
      </w:r>
      <w:r w:rsidR="002E152B">
        <w:t>……………………………….………………………………</w:t>
      </w:r>
      <w:r w:rsidR="002E152B">
        <w:t>…</w:t>
      </w:r>
      <w:proofErr w:type="gramStart"/>
      <w:r w:rsidR="002E152B">
        <w:t>…</w:t>
      </w:r>
      <w:r w:rsidR="001E6D8B">
        <w:t>..</w:t>
      </w:r>
      <w:proofErr w:type="gramEnd"/>
      <w:r w:rsidR="001E6D8B">
        <w:t>15</w:t>
      </w:r>
    </w:p>
    <w:p w14:paraId="1B2B1743" w14:textId="25B51E0C" w:rsidR="001E6D8B" w:rsidRDefault="001E6D8B" w:rsidP="001E6D8B">
      <w:pPr>
        <w:spacing w:line="480" w:lineRule="auto"/>
      </w:pPr>
      <w:r>
        <w:tab/>
        <w:t xml:space="preserve">Personality and </w:t>
      </w:r>
      <w:proofErr w:type="spellStart"/>
      <w:r>
        <w:t>behavioural</w:t>
      </w:r>
      <w:proofErr w:type="spellEnd"/>
      <w:r>
        <w:t xml:space="preserve"> syndromes in </w:t>
      </w:r>
      <w:r w:rsidRPr="001E6D8B">
        <w:rPr>
          <w:i/>
        </w:rPr>
        <w:t>L. delicata</w:t>
      </w:r>
      <w:r>
        <w:t>.</w:t>
      </w:r>
      <w:r w:rsidRPr="001E6D8B">
        <w:t>……………15</w:t>
      </w:r>
    </w:p>
    <w:p w14:paraId="7FD3FB78" w14:textId="037F21B4" w:rsidR="001E6D8B" w:rsidRDefault="001E6D8B" w:rsidP="001E6D8B">
      <w:pPr>
        <w:spacing w:line="480" w:lineRule="auto"/>
      </w:pPr>
      <w:r>
        <w:tab/>
        <w:t xml:space="preserve">Does diet impact personality and </w:t>
      </w:r>
      <w:proofErr w:type="spellStart"/>
      <w:r>
        <w:t>behavioural</w:t>
      </w:r>
      <w:proofErr w:type="spellEnd"/>
      <w:r>
        <w:t xml:space="preserve"> syndromes?.</w:t>
      </w:r>
      <w:r w:rsidRPr="001E6D8B">
        <w:t>………</w:t>
      </w:r>
      <w:r>
        <w:t xml:space="preserve">.19 </w:t>
      </w:r>
    </w:p>
    <w:p w14:paraId="69549273" w14:textId="64A0F2D7" w:rsidR="00F37CB1" w:rsidRDefault="00F37CB1" w:rsidP="001E6D8B">
      <w:pPr>
        <w:spacing w:line="480" w:lineRule="auto"/>
      </w:pPr>
      <w:r>
        <w:t>Discussion</w:t>
      </w:r>
      <w:r w:rsidR="001E6D8B">
        <w:t>…………………………….……………………………………</w:t>
      </w:r>
      <w:r w:rsidR="001E6D8B">
        <w:t>23</w:t>
      </w:r>
    </w:p>
    <w:p w14:paraId="2459896F" w14:textId="2E32F5FF" w:rsidR="001E6D8B" w:rsidRDefault="001E6D8B" w:rsidP="001E6D8B">
      <w:pPr>
        <w:spacing w:line="480" w:lineRule="auto"/>
      </w:pPr>
      <w:r>
        <w:tab/>
      </w:r>
      <w:r>
        <w:t xml:space="preserve">Personality and </w:t>
      </w:r>
      <w:proofErr w:type="spellStart"/>
      <w:r>
        <w:t>behavioural</w:t>
      </w:r>
      <w:proofErr w:type="spellEnd"/>
      <w:r>
        <w:t xml:space="preserve"> syndromes in </w:t>
      </w:r>
      <w:r w:rsidRPr="001E6D8B">
        <w:rPr>
          <w:i/>
        </w:rPr>
        <w:t>L. delicata</w:t>
      </w:r>
      <w:r>
        <w:t>.</w:t>
      </w:r>
      <w:r w:rsidRPr="001E6D8B">
        <w:t>……………</w:t>
      </w:r>
      <w:r>
        <w:t>23</w:t>
      </w:r>
    </w:p>
    <w:p w14:paraId="4ACB6406" w14:textId="3F3CA72B" w:rsidR="001E6D8B" w:rsidRDefault="001E6D8B" w:rsidP="001E6D8B">
      <w:pPr>
        <w:spacing w:line="480" w:lineRule="auto"/>
      </w:pPr>
      <w:r>
        <w:tab/>
        <w:t>Dietary impacts on</w:t>
      </w:r>
      <w:r>
        <w:t xml:space="preserve"> person</w:t>
      </w:r>
      <w:r>
        <w:t xml:space="preserve">ality and </w:t>
      </w:r>
      <w:proofErr w:type="spellStart"/>
      <w:r>
        <w:t>behavioural</w:t>
      </w:r>
      <w:proofErr w:type="spellEnd"/>
      <w:r>
        <w:t xml:space="preserve"> syndromes</w:t>
      </w:r>
      <w:r w:rsidRPr="001E6D8B">
        <w:t>………</w:t>
      </w:r>
      <w:r>
        <w:t xml:space="preserve">19 </w:t>
      </w:r>
    </w:p>
    <w:p w14:paraId="5699EE1D" w14:textId="5A708B04" w:rsidR="001E6D8B" w:rsidRDefault="001E6D8B" w:rsidP="001E6D8B">
      <w:pPr>
        <w:spacing w:line="480" w:lineRule="auto"/>
      </w:pPr>
      <w:r>
        <w:t>Conclusion</w:t>
      </w:r>
      <w:r>
        <w:t>…………………………….…………………………………</w:t>
      </w:r>
      <w:r>
        <w:t>…26</w:t>
      </w:r>
    </w:p>
    <w:p w14:paraId="47C54A0F" w14:textId="6A50B5A2" w:rsidR="001E6D8B" w:rsidRPr="00C13216" w:rsidRDefault="00F37CB1" w:rsidP="001E6D8B">
      <w:pPr>
        <w:spacing w:line="480" w:lineRule="auto"/>
        <w:rPr>
          <w:rFonts w:asciiTheme="minorHAnsi" w:hAnsiTheme="minorHAnsi"/>
          <w:b/>
          <w:i/>
        </w:rPr>
      </w:pPr>
      <w:r>
        <w:t>References</w:t>
      </w:r>
      <w:r w:rsidR="001E6D8B" w:rsidRPr="00C13216">
        <w:rPr>
          <w:rFonts w:asciiTheme="minorHAnsi" w:hAnsiTheme="minorHAnsi"/>
          <w:b/>
          <w:i/>
        </w:rPr>
        <w:t xml:space="preserve"> </w:t>
      </w:r>
    </w:p>
    <w:p w14:paraId="11C4D8FE" w14:textId="77777777" w:rsidR="001E6D8B" w:rsidRPr="00C13216" w:rsidRDefault="001E6D8B" w:rsidP="001E6D8B">
      <w:pPr>
        <w:spacing w:line="480" w:lineRule="auto"/>
        <w:rPr>
          <w:rFonts w:asciiTheme="minorHAnsi" w:hAnsiTheme="minorHAnsi"/>
          <w:b/>
          <w:i/>
        </w:rPr>
      </w:pPr>
    </w:p>
    <w:p w14:paraId="2395C63B" w14:textId="77777777" w:rsidR="001E6D8B" w:rsidRDefault="001E6D8B" w:rsidP="001E6D8B">
      <w:pPr>
        <w:spacing w:line="480" w:lineRule="auto"/>
      </w:pPr>
    </w:p>
    <w:p w14:paraId="216705AE" w14:textId="77777777" w:rsidR="001E6D8B" w:rsidRPr="00155FB9" w:rsidRDefault="001E6D8B" w:rsidP="001E6D8B">
      <w:pPr>
        <w:spacing w:line="480" w:lineRule="auto"/>
        <w:rPr>
          <w:rFonts w:ascii="Calibri" w:hAnsi="Calibri"/>
          <w:b/>
          <w:i/>
          <w:sz w:val="22"/>
          <w:szCs w:val="22"/>
        </w:rPr>
      </w:pPr>
    </w:p>
    <w:p w14:paraId="0DDF019C" w14:textId="77777777" w:rsidR="001E6D8B" w:rsidRPr="00F37CB1" w:rsidRDefault="001E6D8B" w:rsidP="001E6D8B">
      <w:pPr>
        <w:spacing w:line="480" w:lineRule="auto"/>
      </w:pPr>
    </w:p>
    <w:p w14:paraId="54A064EB" w14:textId="77777777" w:rsidR="00F37CB1" w:rsidRDefault="00F37CB1" w:rsidP="001E6D8B">
      <w:pPr>
        <w:spacing w:line="480" w:lineRule="auto"/>
        <w:rPr>
          <w:rFonts w:eastAsiaTheme="minorEastAsia"/>
          <w:color w:val="5A5A5A" w:themeColor="text1" w:themeTint="A5"/>
          <w:spacing w:val="15"/>
          <w:sz w:val="22"/>
          <w:szCs w:val="22"/>
        </w:rPr>
      </w:pPr>
      <w:r>
        <w:br w:type="page"/>
      </w:r>
    </w:p>
    <w:p w14:paraId="6B18C87D" w14:textId="64776D13" w:rsidR="00A92257" w:rsidRDefault="00A92257" w:rsidP="00F565DA">
      <w:pPr>
        <w:pStyle w:val="Subtitle"/>
      </w:pPr>
      <w:r>
        <w:lastRenderedPageBreak/>
        <w:t>ABSTRACT</w:t>
      </w:r>
    </w:p>
    <w:p w14:paraId="440EE0DA" w14:textId="170851DB" w:rsidR="00A92257" w:rsidRDefault="00623B02" w:rsidP="00F37CB1">
      <w:pPr>
        <w:spacing w:line="480" w:lineRule="auto"/>
        <w:ind w:firstLine="720"/>
        <w:jc w:val="both"/>
        <w:rPr>
          <w:rFonts w:asciiTheme="minorHAnsi" w:hAnsiTheme="minorHAnsi"/>
          <w:sz w:val="22"/>
        </w:rPr>
      </w:pPr>
      <w:r>
        <w:rPr>
          <w:rFonts w:asciiTheme="minorHAnsi" w:hAnsiTheme="minorHAnsi"/>
          <w:sz w:val="22"/>
        </w:rPr>
        <w:t>Macronutrient composition and diet quality have been shown to affect behavioural traits in a range of species</w:t>
      </w:r>
      <w:r>
        <w:rPr>
          <w:rFonts w:asciiTheme="minorHAnsi" w:hAnsiTheme="minorHAnsi"/>
          <w:sz w:val="22"/>
        </w:rPr>
        <w:t xml:space="preserve">, mostly in invertebrates and birds. </w:t>
      </w:r>
      <w:r w:rsidR="00614BA4">
        <w:rPr>
          <w:rFonts w:asciiTheme="minorHAnsi" w:hAnsiTheme="minorHAnsi"/>
          <w:sz w:val="22"/>
        </w:rPr>
        <w:t>Few studies</w:t>
      </w:r>
      <w:r w:rsidR="0022623F">
        <w:rPr>
          <w:rFonts w:asciiTheme="minorHAnsi" w:hAnsiTheme="minorHAnsi"/>
          <w:sz w:val="22"/>
        </w:rPr>
        <w:t>, however,</w:t>
      </w:r>
      <w:r>
        <w:rPr>
          <w:rFonts w:asciiTheme="minorHAnsi" w:hAnsiTheme="minorHAnsi"/>
          <w:sz w:val="22"/>
        </w:rPr>
        <w:t xml:space="preserve"> have focused on reptiles</w:t>
      </w:r>
      <w:r w:rsidR="00614BA4">
        <w:rPr>
          <w:rFonts w:asciiTheme="minorHAnsi" w:hAnsiTheme="minorHAnsi"/>
          <w:sz w:val="22"/>
        </w:rPr>
        <w:t>, much less</w:t>
      </w:r>
      <w:r w:rsidR="000E759A">
        <w:rPr>
          <w:rFonts w:asciiTheme="minorHAnsi" w:hAnsiTheme="minorHAnsi"/>
          <w:sz w:val="22"/>
        </w:rPr>
        <w:t xml:space="preserve"> in</w:t>
      </w:r>
      <w:r w:rsidR="00614BA4">
        <w:rPr>
          <w:rFonts w:asciiTheme="minorHAnsi" w:hAnsiTheme="minorHAnsi"/>
          <w:sz w:val="22"/>
        </w:rPr>
        <w:t xml:space="preserve"> the delicate skink </w:t>
      </w:r>
      <w:r w:rsidR="00614BA4">
        <w:rPr>
          <w:rFonts w:asciiTheme="minorHAnsi" w:hAnsiTheme="minorHAnsi"/>
          <w:i/>
          <w:sz w:val="22"/>
        </w:rPr>
        <w:t>Lampropholis delicata</w:t>
      </w:r>
      <w:r w:rsidR="00614BA4">
        <w:rPr>
          <w:rFonts w:asciiTheme="minorHAnsi" w:hAnsiTheme="minorHAnsi"/>
          <w:sz w:val="22"/>
        </w:rPr>
        <w:t xml:space="preserve"> despite evidence for behavioural syndromes in this species</w:t>
      </w:r>
      <w:r>
        <w:rPr>
          <w:rFonts w:asciiTheme="minorHAnsi" w:hAnsiTheme="minorHAnsi"/>
          <w:sz w:val="22"/>
        </w:rPr>
        <w:t xml:space="preserve">. </w:t>
      </w:r>
      <w:r w:rsidR="001B2263">
        <w:rPr>
          <w:rFonts w:asciiTheme="minorHAnsi" w:hAnsiTheme="minorHAnsi"/>
          <w:sz w:val="22"/>
        </w:rPr>
        <w:t xml:space="preserve">In this study, I altered </w:t>
      </w:r>
      <w:r w:rsidR="00F04F2A">
        <w:rPr>
          <w:rFonts w:asciiTheme="minorHAnsi" w:hAnsiTheme="minorHAnsi"/>
          <w:sz w:val="22"/>
        </w:rPr>
        <w:t xml:space="preserve">the overall </w:t>
      </w:r>
      <w:r w:rsidR="001B2263">
        <w:rPr>
          <w:rFonts w:asciiTheme="minorHAnsi" w:hAnsiTheme="minorHAnsi"/>
          <w:sz w:val="22"/>
        </w:rPr>
        <w:t>diet quality of</w:t>
      </w:r>
      <w:r w:rsidR="00BF3BC2">
        <w:rPr>
          <w:rFonts w:asciiTheme="minorHAnsi" w:hAnsiTheme="minorHAnsi"/>
          <w:sz w:val="22"/>
        </w:rPr>
        <w:t xml:space="preserve"> adult female</w:t>
      </w:r>
      <w:r w:rsidR="001B2263">
        <w:rPr>
          <w:rFonts w:asciiTheme="minorHAnsi" w:hAnsiTheme="minorHAnsi"/>
          <w:sz w:val="22"/>
        </w:rPr>
        <w:t xml:space="preserve"> </w:t>
      </w:r>
      <w:r w:rsidR="001B2263">
        <w:rPr>
          <w:rFonts w:asciiTheme="minorHAnsi" w:hAnsiTheme="minorHAnsi"/>
          <w:i/>
          <w:sz w:val="22"/>
        </w:rPr>
        <w:t xml:space="preserve">L. delicata </w:t>
      </w:r>
      <w:r w:rsidR="001B2263">
        <w:rPr>
          <w:rFonts w:asciiTheme="minorHAnsi" w:hAnsiTheme="minorHAnsi"/>
          <w:sz w:val="22"/>
        </w:rPr>
        <w:t xml:space="preserve">and </w:t>
      </w:r>
      <w:r w:rsidR="00F04F2A">
        <w:rPr>
          <w:rFonts w:asciiTheme="minorHAnsi" w:hAnsiTheme="minorHAnsi"/>
          <w:sz w:val="22"/>
        </w:rPr>
        <w:t>quantified personality</w:t>
      </w:r>
      <w:r w:rsidR="001B2263">
        <w:rPr>
          <w:rFonts w:asciiTheme="minorHAnsi" w:hAnsiTheme="minorHAnsi"/>
          <w:sz w:val="22"/>
        </w:rPr>
        <w:t xml:space="preserve"> and behavioural syndromes of each </w:t>
      </w:r>
      <w:r w:rsidR="00F04F2A">
        <w:rPr>
          <w:rFonts w:asciiTheme="minorHAnsi" w:hAnsiTheme="minorHAnsi"/>
          <w:sz w:val="22"/>
        </w:rPr>
        <w:t xml:space="preserve">diet treatment </w:t>
      </w:r>
      <w:r w:rsidR="00AB0FCC">
        <w:rPr>
          <w:rFonts w:asciiTheme="minorHAnsi" w:hAnsiTheme="minorHAnsi"/>
          <w:sz w:val="22"/>
        </w:rPr>
        <w:t xml:space="preserve">to understand </w:t>
      </w:r>
      <w:r w:rsidR="00F04F2A">
        <w:rPr>
          <w:rFonts w:asciiTheme="minorHAnsi" w:hAnsiTheme="minorHAnsi"/>
          <w:sz w:val="22"/>
        </w:rPr>
        <w:t xml:space="preserve">the impact diet may have on changes in </w:t>
      </w:r>
      <w:proofErr w:type="spellStart"/>
      <w:r w:rsidR="00F04F2A">
        <w:rPr>
          <w:rFonts w:asciiTheme="minorHAnsi" w:hAnsiTheme="minorHAnsi"/>
          <w:sz w:val="22"/>
        </w:rPr>
        <w:t>behaviour</w:t>
      </w:r>
      <w:proofErr w:type="spellEnd"/>
      <w:r w:rsidR="00F04F2A">
        <w:rPr>
          <w:rFonts w:asciiTheme="minorHAnsi" w:hAnsiTheme="minorHAnsi"/>
          <w:sz w:val="22"/>
        </w:rPr>
        <w:t xml:space="preserve"> </w:t>
      </w:r>
      <w:r w:rsidR="00AB0FCC">
        <w:rPr>
          <w:rFonts w:asciiTheme="minorHAnsi" w:hAnsiTheme="minorHAnsi"/>
          <w:sz w:val="22"/>
        </w:rPr>
        <w:t>of the delicate skink</w:t>
      </w:r>
      <w:r w:rsidR="001B2263">
        <w:rPr>
          <w:rFonts w:asciiTheme="minorHAnsi" w:hAnsiTheme="minorHAnsi"/>
          <w:sz w:val="22"/>
        </w:rPr>
        <w:t>. While I found strong evidence</w:t>
      </w:r>
      <w:r w:rsidR="00BF3BC2">
        <w:rPr>
          <w:rFonts w:asciiTheme="minorHAnsi" w:hAnsiTheme="minorHAnsi"/>
          <w:sz w:val="22"/>
        </w:rPr>
        <w:t xml:space="preserve"> for the existence </w:t>
      </w:r>
      <w:r w:rsidR="00F04F2A">
        <w:rPr>
          <w:rFonts w:asciiTheme="minorHAnsi" w:hAnsiTheme="minorHAnsi"/>
          <w:sz w:val="22"/>
        </w:rPr>
        <w:t xml:space="preserve">for personality and </w:t>
      </w:r>
      <w:r w:rsidR="00BF3BC2">
        <w:rPr>
          <w:rFonts w:asciiTheme="minorHAnsi" w:hAnsiTheme="minorHAnsi"/>
          <w:sz w:val="22"/>
        </w:rPr>
        <w:t>behavioural syndromes</w:t>
      </w:r>
      <w:r w:rsidR="00F04F2A">
        <w:rPr>
          <w:rFonts w:asciiTheme="minorHAnsi" w:hAnsiTheme="minorHAnsi"/>
          <w:sz w:val="22"/>
        </w:rPr>
        <w:t xml:space="preserve"> in </w:t>
      </w:r>
      <w:r w:rsidR="00F04F2A" w:rsidRPr="00DD018B">
        <w:rPr>
          <w:rFonts w:asciiTheme="minorHAnsi" w:hAnsiTheme="minorHAnsi"/>
          <w:i/>
          <w:sz w:val="22"/>
        </w:rPr>
        <w:t>L. delicata</w:t>
      </w:r>
      <w:r w:rsidR="00BF3BC2">
        <w:rPr>
          <w:rFonts w:asciiTheme="minorHAnsi" w:hAnsiTheme="minorHAnsi"/>
          <w:sz w:val="22"/>
        </w:rPr>
        <w:t xml:space="preserve">, the behavioural traits themselves and the syndromes were </w:t>
      </w:r>
      <w:r w:rsidR="00F04F2A">
        <w:rPr>
          <w:rFonts w:asciiTheme="minorHAnsi" w:hAnsiTheme="minorHAnsi"/>
          <w:sz w:val="22"/>
        </w:rPr>
        <w:t>unaffected</w:t>
      </w:r>
      <w:r w:rsidR="00BF3BC2">
        <w:rPr>
          <w:rFonts w:asciiTheme="minorHAnsi" w:hAnsiTheme="minorHAnsi"/>
          <w:sz w:val="22"/>
        </w:rPr>
        <w:t xml:space="preserve"> by diet quality. </w:t>
      </w:r>
      <w:r w:rsidR="00F04F2A">
        <w:rPr>
          <w:rFonts w:asciiTheme="minorHAnsi" w:hAnsiTheme="minorHAnsi"/>
          <w:sz w:val="22"/>
        </w:rPr>
        <w:t xml:space="preserve">It is possible that I did not detect major changes in syndrome structure and consistent individual differences in </w:t>
      </w:r>
      <w:proofErr w:type="spellStart"/>
      <w:r w:rsidR="00F04F2A">
        <w:rPr>
          <w:rFonts w:asciiTheme="minorHAnsi" w:hAnsiTheme="minorHAnsi"/>
          <w:sz w:val="22"/>
        </w:rPr>
        <w:t>behaviour</w:t>
      </w:r>
      <w:proofErr w:type="spellEnd"/>
      <w:r w:rsidR="00F04F2A">
        <w:rPr>
          <w:rFonts w:asciiTheme="minorHAnsi" w:hAnsiTheme="minorHAnsi"/>
          <w:sz w:val="22"/>
        </w:rPr>
        <w:t xml:space="preserve"> because dietary insults orchestrate changes only during critical developmental periods. J</w:t>
      </w:r>
      <w:r w:rsidR="005B4B32">
        <w:rPr>
          <w:rFonts w:asciiTheme="minorHAnsi" w:hAnsiTheme="minorHAnsi"/>
          <w:sz w:val="22"/>
        </w:rPr>
        <w:t xml:space="preserve">uveniles </w:t>
      </w:r>
      <w:r w:rsidR="00F04F2A">
        <w:rPr>
          <w:rFonts w:asciiTheme="minorHAnsi" w:hAnsiTheme="minorHAnsi"/>
          <w:sz w:val="22"/>
        </w:rPr>
        <w:t xml:space="preserve">therefore, maybe </w:t>
      </w:r>
      <w:r w:rsidR="005B4B32">
        <w:rPr>
          <w:rFonts w:asciiTheme="minorHAnsi" w:hAnsiTheme="minorHAnsi"/>
          <w:sz w:val="22"/>
        </w:rPr>
        <w:t>more susceptible to environmentally induced behavioural changes (</w:t>
      </w:r>
      <w:proofErr w:type="spellStart"/>
      <w:r w:rsidR="005B4B32">
        <w:rPr>
          <w:rFonts w:asciiTheme="minorHAnsi" w:hAnsiTheme="minorHAnsi"/>
          <w:sz w:val="22"/>
        </w:rPr>
        <w:t>Lindstorm</w:t>
      </w:r>
      <w:proofErr w:type="spellEnd"/>
      <w:r w:rsidR="005B4B32">
        <w:rPr>
          <w:rFonts w:asciiTheme="minorHAnsi" w:hAnsiTheme="minorHAnsi"/>
          <w:sz w:val="22"/>
        </w:rPr>
        <w:t xml:space="preserve"> 1999, </w:t>
      </w:r>
      <w:proofErr w:type="spellStart"/>
      <w:r w:rsidR="005B4B32">
        <w:rPr>
          <w:rFonts w:asciiTheme="minorHAnsi" w:hAnsiTheme="minorHAnsi"/>
          <w:sz w:val="22"/>
        </w:rPr>
        <w:t>Radmilovich</w:t>
      </w:r>
      <w:proofErr w:type="spellEnd"/>
      <w:r w:rsidR="005B4B32">
        <w:rPr>
          <w:rFonts w:asciiTheme="minorHAnsi" w:hAnsiTheme="minorHAnsi"/>
          <w:sz w:val="22"/>
        </w:rPr>
        <w:t xml:space="preserve"> et al. 2003),</w:t>
      </w:r>
      <w:r w:rsidR="00F04F2A">
        <w:rPr>
          <w:rFonts w:asciiTheme="minorHAnsi" w:hAnsiTheme="minorHAnsi"/>
          <w:sz w:val="22"/>
        </w:rPr>
        <w:t xml:space="preserve"> compared to adults</w:t>
      </w:r>
      <w:r w:rsidR="005B4B32">
        <w:rPr>
          <w:rFonts w:asciiTheme="minorHAnsi" w:hAnsiTheme="minorHAnsi"/>
          <w:sz w:val="22"/>
        </w:rPr>
        <w:t xml:space="preserve"> </w:t>
      </w:r>
      <w:r w:rsidR="00F04F2A">
        <w:rPr>
          <w:rFonts w:asciiTheme="minorHAnsi" w:hAnsiTheme="minorHAnsi"/>
          <w:sz w:val="22"/>
        </w:rPr>
        <w:t xml:space="preserve">which remained </w:t>
      </w:r>
      <w:r w:rsidR="005B4B32">
        <w:rPr>
          <w:rFonts w:asciiTheme="minorHAnsi" w:hAnsiTheme="minorHAnsi"/>
          <w:sz w:val="22"/>
        </w:rPr>
        <w:t xml:space="preserve">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2CCF10F1" w14:textId="5367D27B" w:rsidR="00E1734A" w:rsidRPr="00CB55EC" w:rsidRDefault="00CB55EC" w:rsidP="00F37CB1">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w:t>
      </w:r>
      <w:r w:rsidR="00303708">
        <w:rPr>
          <w:rFonts w:asciiTheme="minorHAnsi" w:hAnsiTheme="minorHAnsi"/>
        </w:rPr>
        <w:t>its</w:t>
      </w:r>
      <w:r w:rsidR="00303708" w:rsidRPr="002E5630">
        <w:rPr>
          <w:rFonts w:asciiTheme="minorHAnsi" w:hAnsiTheme="minorHAnsi"/>
        </w:rPr>
        <w:t xml:space="preserve"> </w:t>
      </w:r>
      <w:r w:rsidRPr="002E5630">
        <w:rPr>
          <w:rFonts w:asciiTheme="minorHAnsi" w:hAnsiTheme="minorHAnsi"/>
        </w:rPr>
        <w:t>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 Some traits </w:t>
      </w:r>
      <w:r w:rsidR="00303708">
        <w:rPr>
          <w:rFonts w:asciiTheme="minorHAnsi" w:hAnsiTheme="minorHAnsi"/>
        </w:rPr>
        <w:t>show consistency across</w:t>
      </w:r>
      <w:r w:rsidR="00303708" w:rsidRPr="002E5630">
        <w:rPr>
          <w:rFonts w:asciiTheme="minorHAnsi" w:hAnsiTheme="minorHAnsi"/>
        </w:rPr>
        <w:t xml:space="preserve"> </w:t>
      </w:r>
      <w:r w:rsidRPr="002E5630">
        <w:rPr>
          <w:rFonts w:asciiTheme="minorHAnsi" w:hAnsiTheme="minorHAnsi"/>
        </w:rPr>
        <w:t>environmental conditions,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w:t>
      </w:r>
      <w:r w:rsidR="00835FBF">
        <w:rPr>
          <w:rFonts w:asciiTheme="minorHAnsi" w:hAnsiTheme="minorHAnsi"/>
        </w:rPr>
        <w:t xml:space="preserve"> Functionally different </w:t>
      </w:r>
      <w:proofErr w:type="spellStart"/>
      <w:r w:rsidR="00835FBF">
        <w:rPr>
          <w:rFonts w:asciiTheme="minorHAnsi" w:hAnsiTheme="minorHAnsi"/>
        </w:rPr>
        <w:t>behaviours</w:t>
      </w:r>
      <w:proofErr w:type="spellEnd"/>
      <w:r w:rsidR="00835FBF">
        <w:rPr>
          <w:rFonts w:asciiTheme="minorHAnsi" w:hAnsiTheme="minorHAnsi"/>
        </w:rPr>
        <w:t xml:space="preserve"> can also be linked, resulting in behavioural correlations (Van </w:t>
      </w:r>
      <w:proofErr w:type="spellStart"/>
      <w:r w:rsidR="00835FBF">
        <w:rPr>
          <w:rFonts w:asciiTheme="minorHAnsi" w:hAnsiTheme="minorHAnsi"/>
        </w:rPr>
        <w:t>Oers</w:t>
      </w:r>
      <w:proofErr w:type="spellEnd"/>
      <w:r w:rsidR="00835FBF">
        <w:rPr>
          <w:rFonts w:asciiTheme="minorHAnsi" w:hAnsiTheme="minorHAnsi"/>
        </w:rPr>
        <w:t xml:space="preserve"> et al. 2005)</w:t>
      </w:r>
      <w:r w:rsidR="00AB717D" w:rsidRPr="00CF0B20">
        <w:rPr>
          <w:rFonts w:ascii="Calibri" w:hAnsi="Calibri"/>
        </w:rPr>
        <w:t>. These correlations</w:t>
      </w:r>
      <w:r w:rsidR="00AB717D">
        <w:rPr>
          <w:rFonts w:ascii="Calibri" w:hAnsi="Calibri"/>
        </w:rPr>
        <w:t xml:space="preserve"> can appear in the same individual over time (within-individual) as well as across the population (between-individual) (Han and </w:t>
      </w:r>
      <w:proofErr w:type="spellStart"/>
      <w:r w:rsidR="00AB717D">
        <w:rPr>
          <w:rFonts w:ascii="Calibri" w:hAnsi="Calibri"/>
        </w:rPr>
        <w:t>Dingemanse</w:t>
      </w:r>
      <w:proofErr w:type="spellEnd"/>
      <w:r w:rsidR="00AB717D">
        <w:rPr>
          <w:rFonts w:ascii="Calibri" w:hAnsi="Calibri"/>
        </w:rPr>
        <w:t xml:space="preserve"> 2015). Variation between individuals where each individual behaves consistently in different contexts is known as repeatability</w:t>
      </w:r>
      <w:r w:rsidR="006458EA">
        <w:rPr>
          <w:rFonts w:ascii="Calibri" w:hAnsi="Calibri"/>
        </w:rPr>
        <w:t xml:space="preserve"> and demonstrates personality</w:t>
      </w:r>
      <w:r w:rsidR="00AB717D" w:rsidRPr="00CF0B20">
        <w:rPr>
          <w:rFonts w:ascii="Calibri" w:hAnsi="Calibri"/>
        </w:rPr>
        <w:t xml:space="preserve"> (Bell et al. 2009</w:t>
      </w:r>
      <w:r w:rsidR="006458EA">
        <w:rPr>
          <w:rFonts w:ascii="Calibri" w:hAnsi="Calibri"/>
        </w:rPr>
        <w:t xml:space="preserve">; </w:t>
      </w:r>
      <w:r w:rsidR="00AB717D">
        <w:rPr>
          <w:rFonts w:ascii="Calibri" w:hAnsi="Calibri"/>
        </w:rPr>
        <w:t xml:space="preserve">Wolf and </w:t>
      </w:r>
      <w:proofErr w:type="spellStart"/>
      <w:r w:rsidR="00AB717D">
        <w:rPr>
          <w:rFonts w:ascii="Calibri" w:hAnsi="Calibri"/>
        </w:rPr>
        <w:t>Weissing</w:t>
      </w:r>
      <w:proofErr w:type="spellEnd"/>
      <w:r w:rsidR="00AB717D">
        <w:rPr>
          <w:rFonts w:ascii="Calibri" w:hAnsi="Calibri"/>
        </w:rPr>
        <w:t xml:space="preserve"> 2012). </w:t>
      </w:r>
      <w:r w:rsidR="006458EA">
        <w:rPr>
          <w:rFonts w:ascii="Calibri" w:hAnsi="Calibri"/>
        </w:rPr>
        <w:t xml:space="preserve">Consistent between </w:t>
      </w:r>
      <w:r w:rsidR="006458EA">
        <w:rPr>
          <w:rFonts w:ascii="Calibri" w:hAnsi="Calibri"/>
        </w:rPr>
        <w:lastRenderedPageBreak/>
        <w:t>individual covariance between personality traits</w:t>
      </w:r>
      <w:r w:rsidR="00AB717D">
        <w:rPr>
          <w:rFonts w:ascii="Calibri" w:hAnsi="Calibri"/>
        </w:rPr>
        <w:t xml:space="preserve"> </w:t>
      </w:r>
      <w:r w:rsidR="006458EA">
        <w:rPr>
          <w:rFonts w:ascii="Calibri" w:hAnsi="Calibri"/>
        </w:rPr>
        <w:t>are defined as</w:t>
      </w:r>
      <w:r w:rsidR="00AB717D">
        <w:rPr>
          <w:rFonts w:ascii="Calibri" w:hAnsi="Calibri"/>
        </w:rPr>
        <w:t xml:space="preserve"> behavioural syndrome</w:t>
      </w:r>
      <w:r w:rsidR="006458EA">
        <w:rPr>
          <w:rFonts w:ascii="Calibri" w:hAnsi="Calibri"/>
        </w:rPr>
        <w:t>s</w:t>
      </w:r>
      <w:r w:rsidR="00AB717D">
        <w:rPr>
          <w:rFonts w:ascii="Calibri" w:hAnsi="Calibri"/>
        </w:rPr>
        <w:t xml:space="preserve"> (</w:t>
      </w:r>
      <w:proofErr w:type="spellStart"/>
      <w:r w:rsidR="00AB717D">
        <w:rPr>
          <w:rFonts w:ascii="Calibri" w:hAnsi="Calibri"/>
        </w:rPr>
        <w:t>Sih</w:t>
      </w:r>
      <w:proofErr w:type="spellEnd"/>
      <w:r w:rsidR="00AB717D">
        <w:rPr>
          <w:rFonts w:ascii="Calibri" w:hAnsi="Calibri"/>
        </w:rPr>
        <w:t xml:space="preserve"> et al 2004, </w:t>
      </w:r>
      <w:proofErr w:type="spellStart"/>
      <w:r w:rsidR="00AB717D">
        <w:rPr>
          <w:rFonts w:ascii="Calibri" w:hAnsi="Calibri"/>
        </w:rPr>
        <w:t>Sih</w:t>
      </w:r>
      <w:proofErr w:type="spellEnd"/>
      <w:r w:rsidR="00AB717D">
        <w:rPr>
          <w:rFonts w:ascii="Calibri" w:hAnsi="Calibri"/>
        </w:rPr>
        <w:t xml:space="preserve"> et al. 2012</w:t>
      </w:r>
      <w:r w:rsidR="00066035">
        <w:rPr>
          <w:rFonts w:ascii="Calibri" w:hAnsi="Calibri"/>
        </w:rPr>
        <w:t>a</w:t>
      </w:r>
      <w:r w:rsidR="00AB717D">
        <w:rPr>
          <w:rFonts w:ascii="Calibri" w:hAnsi="Calibri"/>
        </w:rPr>
        <w:t>).</w:t>
      </w:r>
    </w:p>
    <w:p w14:paraId="50F740AD" w14:textId="5E5705F1" w:rsidR="003839DF" w:rsidRDefault="003839DF" w:rsidP="00F37CB1">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w:t>
      </w:r>
      <w:r w:rsidR="00862B11">
        <w:rPr>
          <w:rFonts w:ascii="Calibri" w:hAnsi="Calibri"/>
        </w:rPr>
        <w:t xml:space="preserve">composition of food and impacts </w:t>
      </w:r>
      <w:proofErr w:type="spellStart"/>
      <w:r w:rsidRPr="00CF0B20">
        <w:rPr>
          <w:rFonts w:ascii="Calibri" w:hAnsi="Calibri"/>
        </w:rPr>
        <w:t>behaviour</w:t>
      </w:r>
      <w:proofErr w:type="spellEnd"/>
      <w:r w:rsidRPr="00CF0B20">
        <w:rPr>
          <w:rFonts w:ascii="Calibri" w:hAnsi="Calibri"/>
        </w:rPr>
        <w:t xml:space="preserve"> </w:t>
      </w:r>
      <w:r w:rsidR="0022623F">
        <w:rPr>
          <w:rFonts w:ascii="Calibri" w:hAnsi="Calibri"/>
        </w:rPr>
        <w:t>in</w:t>
      </w:r>
      <w:r w:rsidR="0022623F" w:rsidRPr="00CF0B20">
        <w:rPr>
          <w:rFonts w:ascii="Calibri" w:hAnsi="Calibri"/>
        </w:rPr>
        <w:t xml:space="preserve"> </w:t>
      </w:r>
      <w:r w:rsidRPr="00CF0B20">
        <w:rPr>
          <w:rFonts w:ascii="Calibri" w:hAnsi="Calibri"/>
        </w:rPr>
        <w:t>many species (</w:t>
      </w:r>
      <w:proofErr w:type="spellStart"/>
      <w:r w:rsidRPr="00CF0B20">
        <w:rPr>
          <w:rFonts w:ascii="Calibri" w:hAnsi="Calibri"/>
        </w:rPr>
        <w:t>Ishizaki</w:t>
      </w:r>
      <w:proofErr w:type="spellEnd"/>
      <w:r w:rsidRPr="00CF0B20">
        <w:rPr>
          <w:rFonts w:ascii="Calibri" w:hAnsi="Calibri"/>
        </w:rPr>
        <w:t xml:space="preserve"> et al.</w:t>
      </w:r>
      <w:r w:rsidR="006A63A2">
        <w:rPr>
          <w:rFonts w:ascii="Calibri" w:hAnsi="Calibri"/>
        </w:rPr>
        <w:t xml:space="preserve"> 2001</w:t>
      </w:r>
      <w:r w:rsidRPr="00CF0B20">
        <w:rPr>
          <w:rFonts w:ascii="Calibri" w:hAnsi="Calibri"/>
        </w:rPr>
        <w:t>).</w:t>
      </w:r>
      <w:r w:rsidR="004956DA">
        <w:rPr>
          <w:rFonts w:ascii="Calibri" w:hAnsi="Calibri"/>
        </w:rPr>
        <w:t xml:space="preserve"> For example, dietary acid</w:t>
      </w:r>
      <w:r w:rsidR="00FC111E">
        <w:rPr>
          <w:rFonts w:ascii="Calibri" w:hAnsi="Calibri"/>
        </w:rPr>
        <w:t>s impact the schooling</w:t>
      </w:r>
      <w:r w:rsidR="00862B11">
        <w:rPr>
          <w:rFonts w:ascii="Calibri" w:hAnsi="Calibri"/>
        </w:rPr>
        <w:t xml:space="preserve"> </w:t>
      </w:r>
      <w:proofErr w:type="spellStart"/>
      <w:r w:rsidR="00862B11">
        <w:rPr>
          <w:rFonts w:ascii="Calibri" w:hAnsi="Calibri"/>
        </w:rPr>
        <w:t>behaviours</w:t>
      </w:r>
      <w:proofErr w:type="spellEnd"/>
      <w:r w:rsidR="00862B11">
        <w:rPr>
          <w:rFonts w:ascii="Calibri" w:hAnsi="Calibri"/>
        </w:rPr>
        <w:t xml:space="preserve"> of larval yellowtail</w:t>
      </w:r>
      <w:r w:rsidR="00DA7DFE">
        <w:rPr>
          <w:rFonts w:ascii="Calibri" w:hAnsi="Calibri"/>
        </w:rPr>
        <w:t xml:space="preserve"> (</w:t>
      </w:r>
      <w:proofErr w:type="spellStart"/>
      <w:r w:rsidR="00DA7DFE">
        <w:rPr>
          <w:rFonts w:ascii="Calibri" w:hAnsi="Calibri"/>
        </w:rPr>
        <w:t>Ishizaki</w:t>
      </w:r>
      <w:proofErr w:type="spellEnd"/>
      <w:r w:rsidR="00DA7DFE">
        <w:rPr>
          <w:rFonts w:ascii="Calibri" w:hAnsi="Calibri"/>
        </w:rPr>
        <w:t xml:space="preserve"> et al. 2001) and</w:t>
      </w:r>
      <w:r w:rsidR="00FC111E">
        <w:rPr>
          <w:rFonts w:ascii="Calibri" w:hAnsi="Calibri"/>
        </w:rPr>
        <w:t xml:space="preserve"> guppy populations become more social in nutrient-limited environments (</w:t>
      </w:r>
      <w:proofErr w:type="spellStart"/>
      <w:r w:rsidR="00FC111E">
        <w:rPr>
          <w:rFonts w:ascii="Calibri" w:hAnsi="Calibri"/>
        </w:rPr>
        <w:t>Trompf</w:t>
      </w:r>
      <w:proofErr w:type="spellEnd"/>
      <w:r w:rsidR="00FC111E">
        <w:rPr>
          <w:rFonts w:ascii="Calibri" w:hAnsi="Calibri"/>
        </w:rPr>
        <w:t xml:space="preserve"> and Brown 2014).</w:t>
      </w:r>
      <w:r w:rsidRPr="00CF0B20">
        <w:rPr>
          <w:rFonts w:ascii="Calibri" w:hAnsi="Calibri"/>
        </w:rPr>
        <w:t xml:space="preserve"> </w:t>
      </w:r>
      <w:r w:rsidR="0022623F">
        <w:rPr>
          <w:rFonts w:ascii="Calibri" w:hAnsi="Calibri"/>
        </w:rPr>
        <w:t>In habitats with low quality food resources</w:t>
      </w:r>
      <w:r w:rsidRPr="00CF0B20">
        <w:rPr>
          <w:rFonts w:ascii="Calibri" w:hAnsi="Calibri"/>
        </w:rPr>
        <w:t xml:space="preserve">, animals </w:t>
      </w:r>
      <w:r w:rsidR="00532BFB">
        <w:rPr>
          <w:rFonts w:ascii="Calibri" w:hAnsi="Calibri"/>
        </w:rPr>
        <w:t xml:space="preserve">can </w:t>
      </w:r>
      <w:r w:rsidR="006B2573">
        <w:rPr>
          <w:rFonts w:ascii="Calibri" w:hAnsi="Calibri"/>
        </w:rPr>
        <w:t xml:space="preserve">modify </w:t>
      </w:r>
      <w:r w:rsidR="00DA52FB">
        <w:rPr>
          <w:rFonts w:ascii="Calibri" w:hAnsi="Calibri"/>
        </w:rPr>
        <w:t xml:space="preserve">foraging </w:t>
      </w:r>
      <w:proofErr w:type="spellStart"/>
      <w:r w:rsidR="00927DEA">
        <w:rPr>
          <w:rFonts w:ascii="Calibri" w:hAnsi="Calibri"/>
        </w:rPr>
        <w:t>b</w:t>
      </w:r>
      <w:r w:rsidRPr="00CF0B20">
        <w:rPr>
          <w:rFonts w:ascii="Calibri" w:hAnsi="Calibri"/>
        </w:rPr>
        <w:t>ehaviour</w:t>
      </w:r>
      <w:proofErr w:type="spellEnd"/>
      <w:r w:rsidR="00927DEA">
        <w:rPr>
          <w:rFonts w:ascii="Calibri" w:hAnsi="Calibri"/>
        </w:rPr>
        <w:t xml:space="preserve"> to selectively consume food and</w:t>
      </w:r>
      <w:r w:rsidRPr="00CF0B20">
        <w:rPr>
          <w:rFonts w:ascii="Calibri" w:hAnsi="Calibri"/>
        </w:rPr>
        <w:t xml:space="preserve"> meet nutritional and energetic needs</w:t>
      </w:r>
      <w:r w:rsidR="00DD5FBA">
        <w:rPr>
          <w:rFonts w:ascii="Calibri" w:hAnsi="Calibri"/>
        </w:rPr>
        <w:t xml:space="preserve"> (</w:t>
      </w:r>
      <w:proofErr w:type="spellStart"/>
      <w:r w:rsidR="00532BFB">
        <w:rPr>
          <w:rFonts w:ascii="Calibri" w:hAnsi="Calibri"/>
        </w:rPr>
        <w:t>Behmer</w:t>
      </w:r>
      <w:proofErr w:type="spellEnd"/>
      <w:r w:rsidR="00532BFB">
        <w:rPr>
          <w:rFonts w:ascii="Calibri" w:hAnsi="Calibri"/>
        </w:rPr>
        <w:t xml:space="preserve"> et al. 2003</w:t>
      </w:r>
      <w:r w:rsidR="00927DEA">
        <w:rPr>
          <w:rFonts w:ascii="Calibri" w:hAnsi="Calibri"/>
        </w:rPr>
        <w:t>)</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w:t>
      </w:r>
      <w:r w:rsidR="00AB717D">
        <w:rPr>
          <w:rFonts w:ascii="Calibri" w:hAnsi="Calibri"/>
        </w:rPr>
        <w:t>others</w:t>
      </w:r>
      <w:r w:rsidR="00AB717D" w:rsidRPr="00CF0B20">
        <w:rPr>
          <w:rFonts w:ascii="Calibri" w:hAnsi="Calibri"/>
        </w:rPr>
        <w:t xml:space="preserve"> </w:t>
      </w:r>
      <w:r w:rsidR="002D36DA">
        <w:rPr>
          <w:rFonts w:ascii="Calibri" w:hAnsi="Calibri"/>
        </w:rPr>
        <w:t xml:space="preserve">(Han and </w:t>
      </w:r>
      <w:proofErr w:type="spellStart"/>
      <w:r w:rsidR="002D36DA">
        <w:rPr>
          <w:rFonts w:ascii="Calibri" w:hAnsi="Calibri"/>
        </w:rPr>
        <w:t>Dingemanse</w:t>
      </w:r>
      <w:proofErr w:type="spellEnd"/>
      <w:r w:rsidR="002D36DA">
        <w:rPr>
          <w:rFonts w:ascii="Calibri" w:hAnsi="Calibri"/>
        </w:rPr>
        <w:t xml:space="preserve"> 2015</w:t>
      </w:r>
      <w:r w:rsidR="00282DF7">
        <w:rPr>
          <w:rFonts w:ascii="Calibri" w:hAnsi="Calibri"/>
        </w:rPr>
        <w:t xml:space="preserve">). The </w:t>
      </w:r>
      <w:r w:rsidR="00AB717D">
        <w:rPr>
          <w:rFonts w:ascii="Calibri" w:hAnsi="Calibri"/>
        </w:rPr>
        <w:t>resulting</w:t>
      </w:r>
      <w:r w:rsidR="00AB717D" w:rsidRPr="00CF0B20">
        <w:rPr>
          <w:rFonts w:ascii="Calibri" w:hAnsi="Calibri"/>
        </w:rPr>
        <w:t xml:space="preserve"> </w:t>
      </w:r>
      <w:r w:rsidRPr="00CF0B20">
        <w:rPr>
          <w:rFonts w:ascii="Calibri" w:hAnsi="Calibri"/>
        </w:rPr>
        <w:t xml:space="preserve">nutritional imbalance influences </w:t>
      </w:r>
      <w:r w:rsidR="002D36DA">
        <w:rPr>
          <w:rFonts w:ascii="Calibri" w:hAnsi="Calibri"/>
        </w:rPr>
        <w:t xml:space="preserve">physiology, growth, survival and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5A63C7C2" w14:textId="77777777" w:rsidR="0010773E" w:rsidRDefault="005C7F26" w:rsidP="008C3C04">
      <w:pPr>
        <w:pStyle w:val="BodyA"/>
        <w:spacing w:line="480" w:lineRule="auto"/>
        <w:ind w:firstLine="720"/>
        <w:jc w:val="both"/>
        <w:rPr>
          <w:rFonts w:ascii="Calibri" w:hAnsi="Calibri"/>
        </w:rPr>
      </w:pPr>
      <w:r>
        <w:rPr>
          <w:rFonts w:asciiTheme="minorHAnsi" w:hAnsiTheme="minorHAnsi"/>
        </w:rPr>
        <w:t xml:space="preserve">Diet quality impacts </w:t>
      </w:r>
      <w:proofErr w:type="spellStart"/>
      <w:r>
        <w:rPr>
          <w:rFonts w:asciiTheme="minorHAnsi" w:hAnsiTheme="minorHAnsi"/>
        </w:rPr>
        <w:t>behaviour</w:t>
      </w:r>
      <w:proofErr w:type="spellEnd"/>
      <w:r>
        <w:rPr>
          <w:rFonts w:asciiTheme="minorHAnsi" w:hAnsiTheme="minorHAnsi"/>
        </w:rPr>
        <w:t xml:space="preserve"> through the influenc</w:t>
      </w:r>
      <w:r w:rsidR="00BA4B3C">
        <w:rPr>
          <w:rFonts w:asciiTheme="minorHAnsi" w:hAnsiTheme="minorHAnsi"/>
        </w:rPr>
        <w:t xml:space="preserve">e of macronutrient composition on early life stage, neural development and gut microbiota (Han and </w:t>
      </w:r>
      <w:proofErr w:type="spellStart"/>
      <w:r w:rsidR="00BA4B3C">
        <w:rPr>
          <w:rFonts w:asciiTheme="minorHAnsi" w:hAnsiTheme="minorHAnsi"/>
        </w:rPr>
        <w:t>Dingemanse</w:t>
      </w:r>
      <w:proofErr w:type="spellEnd"/>
      <w:r w:rsidR="00BA4B3C">
        <w:rPr>
          <w:rFonts w:asciiTheme="minorHAnsi" w:hAnsiTheme="minorHAnsi"/>
        </w:rPr>
        <w:t xml:space="preserve"> 2015, Castillo et al. 2007).</w:t>
      </w:r>
      <w:r w:rsidR="005532EC">
        <w:rPr>
          <w:rFonts w:asciiTheme="minorHAnsi" w:hAnsiTheme="minorHAnsi"/>
        </w:rPr>
        <w:t xml:space="preserve"> </w:t>
      </w:r>
      <w:r w:rsidR="00FB3495">
        <w:rPr>
          <w:rFonts w:ascii="Calibri" w:hAnsi="Calibri"/>
        </w:rPr>
        <w:t>Macronutrient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w:t>
      </w:r>
      <w:r w:rsidR="002707EC">
        <w:rPr>
          <w:rFonts w:ascii="Calibri" w:hAnsi="Calibri"/>
        </w:rPr>
        <w:t>differential</w:t>
      </w:r>
      <w:r w:rsidR="002707EC" w:rsidRPr="00CF0B20">
        <w:rPr>
          <w:rFonts w:ascii="Calibri" w:hAnsi="Calibri"/>
        </w:rPr>
        <w:t xml:space="preserve"> </w:t>
      </w:r>
      <w:r w:rsidR="004D3949" w:rsidRPr="00CF0B20">
        <w:rPr>
          <w:rFonts w:ascii="Calibri" w:hAnsi="Calibri"/>
        </w:rPr>
        <w:t xml:space="preserve">gene expression </w:t>
      </w:r>
      <w:r w:rsidR="002707EC">
        <w:rPr>
          <w:rFonts w:ascii="Calibri" w:hAnsi="Calibri"/>
        </w:rPr>
        <w:t xml:space="preserve">that </w:t>
      </w:r>
      <w:r w:rsidR="00BA4B3C">
        <w:rPr>
          <w:rFonts w:ascii="Calibri" w:hAnsi="Calibri"/>
        </w:rPr>
        <w:t xml:space="preserve">can </w:t>
      </w:r>
      <w:r w:rsidR="004D3949" w:rsidRPr="00CF0B20">
        <w:rPr>
          <w:rFonts w:ascii="Calibri" w:hAnsi="Calibri"/>
        </w:rPr>
        <w:t>subsequent</w:t>
      </w:r>
      <w:r w:rsidR="00BA4B3C">
        <w:rPr>
          <w:rFonts w:ascii="Calibri" w:hAnsi="Calibri"/>
        </w:rPr>
        <w:t>ly</w:t>
      </w:r>
      <w:r w:rsidR="002707EC">
        <w:rPr>
          <w:rFonts w:ascii="Calibri" w:hAnsi="Calibri"/>
        </w:rPr>
        <w:t xml:space="preserve"> affect</w:t>
      </w:r>
      <w:r w:rsidR="004D3949" w:rsidRPr="00CF0B20">
        <w:rPr>
          <w:rFonts w:ascii="Calibri" w:hAnsi="Calibri"/>
        </w:rPr>
        <w:t xml:space="preserve"> </w:t>
      </w:r>
      <w:proofErr w:type="spellStart"/>
      <w:r w:rsidR="004D3949" w:rsidRPr="00CF0B20">
        <w:rPr>
          <w:rFonts w:ascii="Calibri" w:hAnsi="Calibri"/>
        </w:rPr>
        <w:t>behaviours</w:t>
      </w:r>
      <w:proofErr w:type="spellEnd"/>
      <w:r w:rsidR="004D3949" w:rsidRPr="00CF0B20">
        <w:rPr>
          <w:rFonts w:ascii="Calibri" w:hAnsi="Calibri"/>
        </w:rPr>
        <w:t xml:space="preserve"> (Mason et al 2016, Rocha et al 2016</w:t>
      </w:r>
      <w:r w:rsidR="00FB3495">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r w:rsidR="002707EC">
        <w:rPr>
          <w:rFonts w:ascii="Calibri" w:hAnsi="Calibri"/>
        </w:rPr>
        <w:t xml:space="preserve"> which is predicted to lead to</w:t>
      </w:r>
      <w:r w:rsidR="00413029">
        <w:rPr>
          <w:rFonts w:ascii="Calibri" w:hAnsi="Calibri"/>
        </w:rPr>
        <w:t xml:space="preserve">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w:t>
      </w:r>
      <w:proofErr w:type="spellStart"/>
      <w:r w:rsidR="004D3949" w:rsidRPr="00CF0B20">
        <w:rPr>
          <w:rFonts w:ascii="Calibri" w:hAnsi="Calibri"/>
        </w:rPr>
        <w:t>Dingemanse</w:t>
      </w:r>
      <w:proofErr w:type="spellEnd"/>
      <w:r w:rsidR="004D3949" w:rsidRPr="00CF0B20">
        <w:rPr>
          <w:rFonts w:ascii="Calibri" w:hAnsi="Calibri"/>
        </w:rPr>
        <w:t xml:space="preserve"> and Wolfe 2010). </w:t>
      </w:r>
    </w:p>
    <w:p w14:paraId="6F6FFF0E" w14:textId="7095D9C6" w:rsidR="008C3C04" w:rsidRDefault="008C3C04" w:rsidP="0010773E">
      <w:pPr>
        <w:pStyle w:val="BodyA"/>
        <w:spacing w:line="480" w:lineRule="auto"/>
        <w:ind w:firstLine="720"/>
        <w:jc w:val="both"/>
        <w:rPr>
          <w:rFonts w:ascii="Calibri" w:hAnsi="Calibri"/>
        </w:rPr>
      </w:pPr>
      <w:r>
        <w:rPr>
          <w:rFonts w:ascii="Calibri" w:hAnsi="Calibri"/>
        </w:rPr>
        <w:t>Diet also influences gut</w:t>
      </w:r>
      <w:r w:rsidR="00EE6EFC" w:rsidRPr="00CF0B20">
        <w:rPr>
          <w:rFonts w:ascii="Calibri" w:hAnsi="Calibri"/>
        </w:rPr>
        <w:t xml:space="preserve"> microbial communities</w:t>
      </w:r>
      <w:r w:rsidR="00406FB2">
        <w:rPr>
          <w:rFonts w:ascii="Calibri" w:hAnsi="Calibri"/>
        </w:rPr>
        <w:t xml:space="preserve"> which </w:t>
      </w:r>
      <w:r w:rsidR="0010773E">
        <w:rPr>
          <w:rFonts w:ascii="Calibri" w:hAnsi="Calibri"/>
        </w:rPr>
        <w:t>has</w:t>
      </w:r>
      <w:r w:rsidR="00406FB2">
        <w:rPr>
          <w:rFonts w:ascii="Calibri" w:hAnsi="Calibri"/>
        </w:rPr>
        <w:t xml:space="preserve"> effects on </w:t>
      </w:r>
      <w:r w:rsidR="0010773E">
        <w:rPr>
          <w:rFonts w:ascii="Calibri" w:hAnsi="Calibri"/>
        </w:rPr>
        <w:t xml:space="preserve">activity and anxiety </w:t>
      </w:r>
      <w:proofErr w:type="spellStart"/>
      <w:r w:rsidR="0010773E">
        <w:rPr>
          <w:rFonts w:ascii="Calibri" w:hAnsi="Calibri"/>
        </w:rPr>
        <w:t>behaviour</w:t>
      </w:r>
      <w:proofErr w:type="spellEnd"/>
      <w:r w:rsidR="00EE6EFC" w:rsidRPr="00CF0B20">
        <w:rPr>
          <w:rFonts w:ascii="Calibri" w:hAnsi="Calibri"/>
        </w:rPr>
        <w:t xml:space="preserve"> </w:t>
      </w:r>
      <w:r>
        <w:rPr>
          <w:rFonts w:ascii="Calibri" w:hAnsi="Calibri"/>
        </w:rPr>
        <w:t>(Castillo et al. 2007</w:t>
      </w:r>
      <w:r w:rsidR="0010773E">
        <w:rPr>
          <w:rFonts w:ascii="Calibri" w:hAnsi="Calibri"/>
        </w:rPr>
        <w:t xml:space="preserve">, </w:t>
      </w:r>
      <w:proofErr w:type="spellStart"/>
      <w:r w:rsidR="0010773E">
        <w:rPr>
          <w:rFonts w:ascii="Calibri" w:hAnsi="Calibri"/>
        </w:rPr>
        <w:t>Heijtz</w:t>
      </w:r>
      <w:proofErr w:type="spellEnd"/>
      <w:r w:rsidR="0010773E">
        <w:rPr>
          <w:rFonts w:ascii="Calibri" w:hAnsi="Calibri"/>
        </w:rPr>
        <w:t xml:space="preserve"> et al. 2011</w:t>
      </w:r>
      <w:r>
        <w:rPr>
          <w:rFonts w:ascii="Calibri" w:hAnsi="Calibri"/>
        </w:rPr>
        <w:t>)</w:t>
      </w:r>
      <w:r w:rsidR="00406FB2">
        <w:rPr>
          <w:rFonts w:ascii="Calibri" w:hAnsi="Calibri"/>
        </w:rPr>
        <w:t xml:space="preserve">. </w:t>
      </w:r>
      <w:r w:rsidR="00C85AC5">
        <w:rPr>
          <w:rFonts w:ascii="Calibri" w:hAnsi="Calibri"/>
        </w:rPr>
        <w:t xml:space="preserve">Changing </w:t>
      </w:r>
      <w:proofErr w:type="spellStart"/>
      <w:r w:rsidR="00C85AC5">
        <w:rPr>
          <w:rFonts w:ascii="Calibri" w:hAnsi="Calibri"/>
        </w:rPr>
        <w:t>fibre</w:t>
      </w:r>
      <w:proofErr w:type="spellEnd"/>
      <w:r w:rsidR="00C85AC5">
        <w:rPr>
          <w:rFonts w:ascii="Calibri" w:hAnsi="Calibri"/>
        </w:rPr>
        <w:t xml:space="preserve"> content of a diet can </w:t>
      </w:r>
      <w:r w:rsidR="0010773E">
        <w:rPr>
          <w:rFonts w:ascii="Calibri" w:hAnsi="Calibri"/>
        </w:rPr>
        <w:t>alter</w:t>
      </w:r>
      <w:r w:rsidR="00C85AC5">
        <w:rPr>
          <w:rFonts w:ascii="Calibri" w:hAnsi="Calibri"/>
        </w:rPr>
        <w:t xml:space="preserve"> the structure of the gut microbiome (Bach Knudsen and Jensen, 1991). </w:t>
      </w:r>
      <w:r w:rsidR="0010773E">
        <w:rPr>
          <w:rFonts w:ascii="Calibri" w:hAnsi="Calibri"/>
        </w:rPr>
        <w:t>Since</w:t>
      </w:r>
      <w:r w:rsidR="00962E38">
        <w:rPr>
          <w:rFonts w:ascii="Calibri" w:hAnsi="Calibri"/>
        </w:rPr>
        <w:t xml:space="preserve"> stress, anxiety</w:t>
      </w:r>
      <w:r w:rsidR="0031560D">
        <w:rPr>
          <w:rFonts w:ascii="Calibri" w:hAnsi="Calibri"/>
        </w:rPr>
        <w:t xml:space="preserve"> and social </w:t>
      </w:r>
      <w:proofErr w:type="spellStart"/>
      <w:r w:rsidR="0031560D">
        <w:rPr>
          <w:rFonts w:ascii="Calibri" w:hAnsi="Calibri"/>
        </w:rPr>
        <w:t>behaviours</w:t>
      </w:r>
      <w:proofErr w:type="spellEnd"/>
      <w:r w:rsidR="0031560D">
        <w:rPr>
          <w:rFonts w:ascii="Calibri" w:hAnsi="Calibri"/>
        </w:rPr>
        <w:t xml:space="preserve"> are </w:t>
      </w:r>
      <w:r w:rsidR="00962E38">
        <w:rPr>
          <w:rFonts w:ascii="Calibri" w:hAnsi="Calibri"/>
        </w:rPr>
        <w:t xml:space="preserve">influenced by the gut microbiota composition </w:t>
      </w:r>
      <w:r w:rsidR="0010773E">
        <w:rPr>
          <w:rFonts w:ascii="Calibri" w:hAnsi="Calibri"/>
        </w:rPr>
        <w:t xml:space="preserve">in humans </w:t>
      </w:r>
      <w:r w:rsidR="000D7E00">
        <w:rPr>
          <w:rFonts w:ascii="Calibri" w:hAnsi="Calibri"/>
        </w:rPr>
        <w:t>(</w:t>
      </w:r>
      <w:proofErr w:type="spellStart"/>
      <w:r w:rsidR="000D7E00">
        <w:rPr>
          <w:rFonts w:ascii="Calibri" w:hAnsi="Calibri"/>
        </w:rPr>
        <w:t>Parashar</w:t>
      </w:r>
      <w:proofErr w:type="spellEnd"/>
      <w:r w:rsidR="000D7E00">
        <w:rPr>
          <w:rFonts w:ascii="Calibri" w:hAnsi="Calibri"/>
        </w:rPr>
        <w:t xml:space="preserve"> and </w:t>
      </w:r>
      <w:proofErr w:type="spellStart"/>
      <w:r w:rsidR="000D7E00">
        <w:rPr>
          <w:rFonts w:ascii="Calibri" w:hAnsi="Calibri"/>
        </w:rPr>
        <w:t>Udayabunu</w:t>
      </w:r>
      <w:proofErr w:type="spellEnd"/>
      <w:r w:rsidR="000D7E00">
        <w:rPr>
          <w:rFonts w:ascii="Calibri" w:hAnsi="Calibri"/>
        </w:rPr>
        <w:t xml:space="preserve"> 2016</w:t>
      </w:r>
      <w:r w:rsidR="0031560D">
        <w:rPr>
          <w:rFonts w:ascii="Calibri" w:hAnsi="Calibri"/>
        </w:rPr>
        <w:t>)</w:t>
      </w:r>
      <w:r w:rsidR="0010773E">
        <w:rPr>
          <w:rFonts w:ascii="Calibri" w:hAnsi="Calibri"/>
        </w:rPr>
        <w:t xml:space="preserve">, this change may also impact animal </w:t>
      </w:r>
      <w:proofErr w:type="spellStart"/>
      <w:r w:rsidR="0010773E">
        <w:rPr>
          <w:rFonts w:ascii="Calibri" w:hAnsi="Calibri"/>
        </w:rPr>
        <w:t>behaviour</w:t>
      </w:r>
      <w:proofErr w:type="spellEnd"/>
      <w:r w:rsidR="00A331A8">
        <w:rPr>
          <w:rFonts w:ascii="Calibri" w:hAnsi="Calibri"/>
        </w:rPr>
        <w:t xml:space="preserve">. </w:t>
      </w:r>
      <w:r w:rsidR="0010773E">
        <w:rPr>
          <w:rFonts w:ascii="Calibri" w:hAnsi="Calibri"/>
        </w:rPr>
        <w:t xml:space="preserve">Mice, for example, exhibit higher motor activity levels and lower anxiety </w:t>
      </w:r>
      <w:proofErr w:type="spellStart"/>
      <w:r w:rsidR="0010773E">
        <w:rPr>
          <w:rFonts w:ascii="Calibri" w:hAnsi="Calibri"/>
        </w:rPr>
        <w:t>behaviours</w:t>
      </w:r>
      <w:proofErr w:type="spellEnd"/>
      <w:r w:rsidR="0010773E">
        <w:rPr>
          <w:rFonts w:ascii="Calibri" w:hAnsi="Calibri"/>
        </w:rPr>
        <w:t xml:space="preserve"> when they lacked normal levels of gut microbiota (</w:t>
      </w:r>
      <w:proofErr w:type="spellStart"/>
      <w:r w:rsidR="0010773E">
        <w:rPr>
          <w:rFonts w:ascii="Calibri" w:hAnsi="Calibri"/>
        </w:rPr>
        <w:t>Heijtz</w:t>
      </w:r>
      <w:proofErr w:type="spellEnd"/>
      <w:r w:rsidR="0010773E">
        <w:rPr>
          <w:rFonts w:ascii="Calibri" w:hAnsi="Calibri"/>
        </w:rPr>
        <w:t xml:space="preserve"> et al. 2011). This is because the microbiome colonization process may trigger neural signaling mechanisms </w:t>
      </w:r>
      <w:r w:rsidR="0010773E">
        <w:rPr>
          <w:rFonts w:ascii="Calibri" w:hAnsi="Calibri"/>
        </w:rPr>
        <w:lastRenderedPageBreak/>
        <w:t>involved in motor activity and anxiety (</w:t>
      </w:r>
      <w:proofErr w:type="spellStart"/>
      <w:r w:rsidR="0010773E">
        <w:rPr>
          <w:rFonts w:ascii="Calibri" w:hAnsi="Calibri"/>
        </w:rPr>
        <w:t>Heijtz</w:t>
      </w:r>
      <w:proofErr w:type="spellEnd"/>
      <w:r w:rsidR="0010773E">
        <w:rPr>
          <w:rFonts w:ascii="Calibri" w:hAnsi="Calibri"/>
        </w:rPr>
        <w:t xml:space="preserve"> et al. </w:t>
      </w:r>
      <w:r w:rsidR="003F570B">
        <w:rPr>
          <w:rFonts w:ascii="Calibri" w:hAnsi="Calibri"/>
        </w:rPr>
        <w:t xml:space="preserve">Diet quality </w:t>
      </w:r>
      <w:r w:rsidR="00DC5368">
        <w:rPr>
          <w:rFonts w:ascii="Calibri" w:hAnsi="Calibri"/>
        </w:rPr>
        <w:t xml:space="preserve">also </w:t>
      </w:r>
      <w:r w:rsidR="003F570B">
        <w:rPr>
          <w:rFonts w:ascii="Calibri" w:hAnsi="Calibri"/>
        </w:rPr>
        <w:t>regulates neuroendocrine mechanisms which influence</w:t>
      </w:r>
      <w:r w:rsidR="00C67A41">
        <w:rPr>
          <w:rFonts w:ascii="Calibri" w:hAnsi="Calibri"/>
        </w:rPr>
        <w:t>s</w:t>
      </w:r>
      <w:r w:rsidR="003F570B">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r w:rsidR="004D3949" w:rsidRPr="00CF0B20">
        <w:rPr>
          <w:rFonts w:ascii="Calibri" w:hAnsi="Calibri"/>
        </w:rPr>
        <w:t xml:space="preserve">Thus, environmental effects, such as diet quality, </w:t>
      </w:r>
      <w:r w:rsidR="0010773E">
        <w:rPr>
          <w:rFonts w:ascii="Calibri" w:hAnsi="Calibri"/>
        </w:rPr>
        <w:t xml:space="preserve">greatly impact </w:t>
      </w:r>
      <w:proofErr w:type="spellStart"/>
      <w:r w:rsidR="0010773E">
        <w:rPr>
          <w:rFonts w:ascii="Calibri" w:hAnsi="Calibri"/>
        </w:rPr>
        <w:t>behaviour</w:t>
      </w:r>
      <w:proofErr w:type="spellEnd"/>
      <w:r w:rsidR="004D3949" w:rsidRPr="00CF0B20">
        <w:rPr>
          <w:rFonts w:ascii="Calibri" w:hAnsi="Calibri"/>
        </w:rPr>
        <w:t xml:space="preserve">. </w:t>
      </w:r>
    </w:p>
    <w:p w14:paraId="12C8D896" w14:textId="5CF7B181" w:rsidR="00EE6EFC" w:rsidRDefault="008C3C04" w:rsidP="00D172BB">
      <w:pPr>
        <w:pStyle w:val="BodyA"/>
        <w:spacing w:line="480" w:lineRule="auto"/>
        <w:ind w:firstLine="720"/>
        <w:jc w:val="both"/>
        <w:rPr>
          <w:rFonts w:ascii="Calibri" w:hAnsi="Calibri"/>
        </w:rPr>
      </w:pPr>
      <w:r w:rsidRPr="00CF0B20">
        <w:rPr>
          <w:rFonts w:ascii="Calibri" w:hAnsi="Calibri"/>
        </w:rPr>
        <w:t xml:space="preserve">Nutritional composition in the early stages of an animal’s life </w:t>
      </w:r>
      <w:r>
        <w:rPr>
          <w:rFonts w:ascii="Calibri" w:hAnsi="Calibri"/>
        </w:rPr>
        <w:t>can affect</w:t>
      </w:r>
      <w:r w:rsidRPr="00CF0B20">
        <w:rPr>
          <w:rFonts w:ascii="Calibri" w:hAnsi="Calibri"/>
        </w:rPr>
        <w:t xml:space="preserve">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Pr>
          <w:rFonts w:ascii="Calibri" w:hAnsi="Calibri"/>
        </w:rPr>
        <w:t>emanse</w:t>
      </w:r>
      <w:proofErr w:type="spellEnd"/>
      <w:r>
        <w:rPr>
          <w:rFonts w:ascii="Calibri" w:hAnsi="Calibri"/>
        </w:rPr>
        <w:t xml:space="preserve"> 2015), indicating a long-</w:t>
      </w:r>
      <w:r w:rsidRPr="00CF0B20">
        <w:rPr>
          <w:rFonts w:ascii="Calibri" w:hAnsi="Calibri"/>
        </w:rPr>
        <w:t>term effect.</w:t>
      </w:r>
      <w:r>
        <w:rPr>
          <w:rFonts w:ascii="Calibri" w:hAnsi="Calibri"/>
        </w:rPr>
        <w:t xml:space="preserve"> However, few observations have been made regarding the short-term impacts of diet quality on adults.</w:t>
      </w:r>
      <w:r w:rsidRPr="00CF0B20">
        <w:rPr>
          <w:rFonts w:ascii="Calibri" w:hAnsi="Calibri"/>
        </w:rPr>
        <w:t xml:space="preserve"> The short-term effects have predominately been observed in grazing </w:t>
      </w:r>
      <w:proofErr w:type="spellStart"/>
      <w:r>
        <w:rPr>
          <w:rFonts w:ascii="Calibri" w:hAnsi="Calibri"/>
        </w:rPr>
        <w:t>behaviours</w:t>
      </w:r>
      <w:proofErr w:type="spellEnd"/>
      <w:r>
        <w:rPr>
          <w:rFonts w:ascii="Calibri" w:hAnsi="Calibri"/>
        </w:rPr>
        <w:t xml:space="preserve"> of agriculturally significant </w:t>
      </w:r>
      <w:r w:rsidRPr="00CF0B20">
        <w:rPr>
          <w:rFonts w:ascii="Calibri" w:hAnsi="Calibri"/>
        </w:rPr>
        <w:t xml:space="preserve">mammals </w:t>
      </w:r>
      <w:r>
        <w:rPr>
          <w:rFonts w:ascii="Calibri" w:hAnsi="Calibri"/>
        </w:rPr>
        <w:t>where cattle and sheep grazed more efficiently after fasting</w:t>
      </w:r>
      <w:r w:rsidRPr="00CF0B20">
        <w:rPr>
          <w:rFonts w:ascii="Calibri" w:hAnsi="Calibri"/>
        </w:rPr>
        <w:t xml:space="preserve"> (Greenwood and </w:t>
      </w:r>
      <w:proofErr w:type="spellStart"/>
      <w:r w:rsidRPr="00CF0B20">
        <w:rPr>
          <w:rFonts w:ascii="Calibri" w:hAnsi="Calibri"/>
        </w:rPr>
        <w:t>Demment</w:t>
      </w:r>
      <w:proofErr w:type="spellEnd"/>
      <w:r w:rsidRPr="00CF0B20">
        <w:rPr>
          <w:rFonts w:ascii="Calibri" w:hAnsi="Calibri"/>
        </w:rPr>
        <w:t xml:space="preserve"> 1988, Newman et al. 1994). D</w:t>
      </w:r>
      <w:r>
        <w:rPr>
          <w:rFonts w:ascii="Calibri" w:hAnsi="Calibri"/>
        </w:rPr>
        <w:t>ifferences in phosphorus</w:t>
      </w:r>
      <w:r w:rsidRPr="00CF0B20">
        <w:rPr>
          <w:rFonts w:ascii="Calibri" w:hAnsi="Calibri"/>
        </w:rPr>
        <w:t xml:space="preserve"> availability</w:t>
      </w:r>
      <w:r>
        <w:rPr>
          <w:rFonts w:ascii="Calibri" w:hAnsi="Calibri"/>
        </w:rPr>
        <w:t xml:space="preserve"> and </w:t>
      </w:r>
      <w:proofErr w:type="spellStart"/>
      <w:proofErr w:type="gramStart"/>
      <w:r>
        <w:rPr>
          <w:rFonts w:ascii="Calibri" w:hAnsi="Calibri"/>
        </w:rPr>
        <w:t>protein:carbohydrate</w:t>
      </w:r>
      <w:proofErr w:type="spellEnd"/>
      <w:proofErr w:type="gramEnd"/>
      <w:r>
        <w:rPr>
          <w:rFonts w:ascii="Calibri" w:hAnsi="Calibri"/>
        </w:rPr>
        <w:t xml:space="preserve"> ratios</w:t>
      </w:r>
      <w:r w:rsidRPr="00CF0B20">
        <w:rPr>
          <w:rFonts w:ascii="Calibri" w:hAnsi="Calibri"/>
        </w:rPr>
        <w:t xml:space="preserve"> cause changes in courtship </w:t>
      </w:r>
      <w:proofErr w:type="spellStart"/>
      <w:r w:rsidRPr="00CF0B20">
        <w:rPr>
          <w:rFonts w:ascii="Calibri" w:hAnsi="Calibri"/>
        </w:rPr>
        <w:t>behaviours</w:t>
      </w:r>
      <w:proofErr w:type="spellEnd"/>
      <w:r w:rsidRPr="00CF0B20">
        <w:rPr>
          <w:rFonts w:ascii="Calibri" w:hAnsi="Calibri"/>
        </w:rPr>
        <w:t xml:space="preserve"> </w:t>
      </w:r>
      <w:r w:rsidR="00A30B1E">
        <w:rPr>
          <w:rFonts w:ascii="Calibri" w:hAnsi="Calibri"/>
        </w:rPr>
        <w:t xml:space="preserve">of crickets </w:t>
      </w:r>
      <w:r w:rsidRPr="00CF0B20">
        <w:rPr>
          <w:rFonts w:ascii="Calibri" w:hAnsi="Calibri"/>
        </w:rPr>
        <w:t>(</w:t>
      </w:r>
      <w:proofErr w:type="spellStart"/>
      <w:r w:rsidRPr="00CF0B20">
        <w:rPr>
          <w:rFonts w:ascii="Calibri" w:hAnsi="Calibri"/>
        </w:rPr>
        <w:t>Maklakov</w:t>
      </w:r>
      <w:proofErr w:type="spellEnd"/>
      <w:r w:rsidRPr="00CF0B20">
        <w:rPr>
          <w:rFonts w:ascii="Calibri" w:hAnsi="Calibri"/>
        </w:rPr>
        <w:t xml:space="preserve"> 2008, Bertram et al. 2009). These short-term impacts may have huge implications for subsequent fitness</w:t>
      </w:r>
      <w:r>
        <w:rPr>
          <w:rFonts w:ascii="Calibri" w:hAnsi="Calibri"/>
        </w:rPr>
        <w:t xml:space="preserve"> and should therefore</w:t>
      </w:r>
      <w:r w:rsidRPr="00CF0B20">
        <w:rPr>
          <w:rFonts w:ascii="Calibri" w:hAnsi="Calibri"/>
        </w:rPr>
        <w:t xml:space="preserve"> be explored across all species, rather than a selected few. </w:t>
      </w:r>
    </w:p>
    <w:p w14:paraId="1481EC3E" w14:textId="2E1E26F0" w:rsidR="00956870" w:rsidRDefault="00066035" w:rsidP="00F37CB1">
      <w:pPr>
        <w:pStyle w:val="BodyA"/>
        <w:spacing w:line="480" w:lineRule="auto"/>
        <w:ind w:firstLine="720"/>
        <w:jc w:val="both"/>
        <w:rPr>
          <w:rFonts w:ascii="Calibri" w:hAnsi="Calibri"/>
        </w:rPr>
      </w:pPr>
      <w:r>
        <w:rPr>
          <w:rFonts w:ascii="Calibri" w:hAnsi="Calibri"/>
        </w:rPr>
        <w:t xml:space="preserve">Genetic variation is closely linked to the presence of </w:t>
      </w:r>
      <w:proofErr w:type="spellStart"/>
      <w:r>
        <w:rPr>
          <w:rFonts w:ascii="Calibri" w:hAnsi="Calibri"/>
        </w:rPr>
        <w:t>behavioural</w:t>
      </w:r>
      <w:proofErr w:type="spellEnd"/>
      <w:r>
        <w:rPr>
          <w:rFonts w:ascii="Calibri" w:hAnsi="Calibri"/>
        </w:rPr>
        <w:t xml:space="preserve"> syndromes and can be affected by diet (</w:t>
      </w:r>
      <w:proofErr w:type="spellStart"/>
      <w:r>
        <w:rPr>
          <w:rFonts w:ascii="Calibri" w:hAnsi="Calibri"/>
        </w:rPr>
        <w:t>Sih</w:t>
      </w:r>
      <w:proofErr w:type="spellEnd"/>
      <w:r>
        <w:rPr>
          <w:rFonts w:ascii="Calibri" w:hAnsi="Calibri"/>
        </w:rPr>
        <w:t xml:space="preserve"> et al. 2004, </w:t>
      </w:r>
      <w:r w:rsidR="0069741E">
        <w:rPr>
          <w:rFonts w:ascii="Calibri" w:hAnsi="Calibri"/>
        </w:rPr>
        <w:t xml:space="preserve">Han and </w:t>
      </w:r>
      <w:proofErr w:type="spellStart"/>
      <w:r w:rsidR="0069741E">
        <w:rPr>
          <w:rFonts w:ascii="Calibri" w:hAnsi="Calibri"/>
        </w:rPr>
        <w:t>Dingemanse</w:t>
      </w:r>
      <w:proofErr w:type="spellEnd"/>
      <w:r w:rsidR="0069741E">
        <w:rPr>
          <w:rFonts w:ascii="Calibri" w:hAnsi="Calibri"/>
        </w:rPr>
        <w:t xml:space="preserve"> 2015</w:t>
      </w:r>
      <w:r>
        <w:rPr>
          <w:rFonts w:ascii="Calibri" w:hAnsi="Calibri"/>
        </w:rPr>
        <w:t xml:space="preserve">). Nutritionally balanced diets </w:t>
      </w:r>
      <w:r w:rsidR="00504F97">
        <w:rPr>
          <w:rFonts w:ascii="Calibri" w:hAnsi="Calibri"/>
        </w:rPr>
        <w:t xml:space="preserve">have </w:t>
      </w:r>
      <w:r>
        <w:rPr>
          <w:rFonts w:ascii="Calibri" w:hAnsi="Calibri"/>
        </w:rPr>
        <w:t>result</w:t>
      </w:r>
      <w:r w:rsidR="00504F97">
        <w:rPr>
          <w:rFonts w:ascii="Calibri" w:hAnsi="Calibri"/>
        </w:rPr>
        <w:t>ed</w:t>
      </w:r>
      <w:r>
        <w:rPr>
          <w:rFonts w:ascii="Calibri" w:hAnsi="Calibri"/>
        </w:rPr>
        <w:t xml:space="preserve"> in an increase in genetic variation in </w:t>
      </w:r>
      <w:proofErr w:type="spellStart"/>
      <w:r>
        <w:rPr>
          <w:rFonts w:ascii="Calibri" w:hAnsi="Calibri"/>
        </w:rPr>
        <w:t>behavioural</w:t>
      </w:r>
      <w:proofErr w:type="spellEnd"/>
      <w:r>
        <w:rPr>
          <w:rFonts w:ascii="Calibri" w:hAnsi="Calibri"/>
        </w:rPr>
        <w:t xml:space="preserve"> expression (</w:t>
      </w:r>
      <w:proofErr w:type="spellStart"/>
      <w:r>
        <w:rPr>
          <w:rFonts w:ascii="Calibri" w:hAnsi="Calibri"/>
        </w:rPr>
        <w:t>Charmantier</w:t>
      </w:r>
      <w:proofErr w:type="spellEnd"/>
      <w:r>
        <w:rPr>
          <w:rFonts w:ascii="Calibri" w:hAnsi="Calibri"/>
        </w:rPr>
        <w:t xml:space="preserve"> and </w:t>
      </w:r>
      <w:proofErr w:type="spellStart"/>
      <w:r>
        <w:rPr>
          <w:rFonts w:ascii="Calibri" w:hAnsi="Calibri"/>
        </w:rPr>
        <w:t>Garant</w:t>
      </w:r>
      <w:proofErr w:type="spellEnd"/>
      <w:r>
        <w:rPr>
          <w:rFonts w:ascii="Calibri" w:hAnsi="Calibri"/>
        </w:rPr>
        <w:t xml:space="preserve"> 2005). </w:t>
      </w:r>
      <w:r w:rsidR="00EB01A4">
        <w:rPr>
          <w:rFonts w:ascii="Calibri" w:hAnsi="Calibri"/>
        </w:rPr>
        <w:t xml:space="preserve">However, if nutritional imbalances increase the expression of </w:t>
      </w:r>
      <w:r w:rsidR="00A30B1E">
        <w:rPr>
          <w:rFonts w:ascii="Calibri" w:hAnsi="Calibri"/>
        </w:rPr>
        <w:t>a trait (for example</w:t>
      </w:r>
      <w:r w:rsidR="00EB01A4">
        <w:rPr>
          <w:rFonts w:ascii="Calibri" w:hAnsi="Calibri"/>
        </w:rPr>
        <w:t>,</w:t>
      </w:r>
      <w:r w:rsidR="00A30B1E">
        <w:rPr>
          <w:rFonts w:ascii="Calibri" w:hAnsi="Calibri"/>
        </w:rPr>
        <w:t xml:space="preserve"> foraging), genetic variation</w:t>
      </w:r>
      <w:r w:rsidR="00EB01A4">
        <w:rPr>
          <w:rFonts w:ascii="Calibri" w:hAnsi="Calibri"/>
        </w:rPr>
        <w:t xml:space="preserve"> will also increase (Han and </w:t>
      </w:r>
      <w:proofErr w:type="spellStart"/>
      <w:r w:rsidR="00EB01A4">
        <w:rPr>
          <w:rFonts w:ascii="Calibri" w:hAnsi="Calibri"/>
        </w:rPr>
        <w:t>Dingemanse</w:t>
      </w:r>
      <w:proofErr w:type="spellEnd"/>
      <w:r w:rsidR="00EB01A4">
        <w:rPr>
          <w:rFonts w:ascii="Calibri" w:hAnsi="Calibri"/>
        </w:rPr>
        <w:t xml:space="preserve"> 2015). </w:t>
      </w:r>
      <w:proofErr w:type="spellStart"/>
      <w:r w:rsidR="00A30B1E">
        <w:rPr>
          <w:rFonts w:ascii="Calibri" w:hAnsi="Calibri"/>
        </w:rPr>
        <w:t>Behavioural</w:t>
      </w:r>
      <w:proofErr w:type="spellEnd"/>
      <w:r w:rsidR="00A30B1E">
        <w:rPr>
          <w:rFonts w:ascii="Calibri" w:hAnsi="Calibri"/>
        </w:rPr>
        <w:t xml:space="preserve"> syndromes are a combination of between-individual variation and personality (</w:t>
      </w:r>
      <w:proofErr w:type="spellStart"/>
      <w:r w:rsidR="00A30B1E">
        <w:rPr>
          <w:rFonts w:ascii="Calibri" w:hAnsi="Calibri"/>
        </w:rPr>
        <w:t>Sih</w:t>
      </w:r>
      <w:proofErr w:type="spellEnd"/>
      <w:r w:rsidR="00A30B1E">
        <w:rPr>
          <w:rFonts w:ascii="Calibri" w:hAnsi="Calibri"/>
        </w:rPr>
        <w:t xml:space="preserve"> et al. 2004). </w:t>
      </w:r>
      <w:r w:rsidR="00A30B1E">
        <w:rPr>
          <w:rFonts w:ascii="Calibri" w:hAnsi="Calibri"/>
        </w:rPr>
        <w:t>Since</w:t>
      </w:r>
      <w:r w:rsidR="00EB01A4">
        <w:rPr>
          <w:rFonts w:ascii="Calibri" w:hAnsi="Calibri"/>
        </w:rPr>
        <w:t xml:space="preserve"> genetic variation across the population </w:t>
      </w:r>
      <w:r w:rsidR="00A30B1E">
        <w:rPr>
          <w:rFonts w:ascii="Calibri" w:hAnsi="Calibri"/>
        </w:rPr>
        <w:t>has</w:t>
      </w:r>
      <w:r w:rsidR="00EB01A4">
        <w:rPr>
          <w:rFonts w:ascii="Calibri" w:hAnsi="Calibri"/>
        </w:rPr>
        <w:t xml:space="preserve"> subsequent impacts on the </w:t>
      </w:r>
      <w:r w:rsidR="00504F97">
        <w:rPr>
          <w:rFonts w:ascii="Calibri" w:hAnsi="Calibri"/>
        </w:rPr>
        <w:t xml:space="preserve">differences in </w:t>
      </w:r>
      <w:proofErr w:type="spellStart"/>
      <w:r w:rsidR="00EB01A4">
        <w:rPr>
          <w:rFonts w:ascii="Calibri" w:hAnsi="Calibri"/>
        </w:rPr>
        <w:t>behaviours</w:t>
      </w:r>
      <w:proofErr w:type="spellEnd"/>
      <w:r w:rsidR="00EB01A4">
        <w:rPr>
          <w:rFonts w:ascii="Calibri" w:hAnsi="Calibri"/>
        </w:rPr>
        <w:t xml:space="preserve"> expressed </w:t>
      </w:r>
      <w:r w:rsidR="00504F97">
        <w:rPr>
          <w:rFonts w:ascii="Calibri" w:hAnsi="Calibri"/>
        </w:rPr>
        <w:t>between-individuals (</w:t>
      </w:r>
      <w:proofErr w:type="spellStart"/>
      <w:r w:rsidR="00504F97">
        <w:rPr>
          <w:rFonts w:ascii="Calibri" w:hAnsi="Calibri"/>
        </w:rPr>
        <w:t>Dochtermann</w:t>
      </w:r>
      <w:proofErr w:type="spellEnd"/>
      <w:r w:rsidR="00504F97">
        <w:rPr>
          <w:rFonts w:ascii="Calibri" w:hAnsi="Calibri"/>
        </w:rPr>
        <w:t xml:space="preserve"> and </w:t>
      </w:r>
      <w:proofErr w:type="spellStart"/>
      <w:r w:rsidR="00504F97">
        <w:rPr>
          <w:rFonts w:ascii="Calibri" w:hAnsi="Calibri"/>
        </w:rPr>
        <w:t>DIngemanse</w:t>
      </w:r>
      <w:proofErr w:type="spellEnd"/>
      <w:r w:rsidR="00504F97">
        <w:rPr>
          <w:rFonts w:ascii="Calibri" w:hAnsi="Calibri"/>
        </w:rPr>
        <w:t xml:space="preserve"> 2013)</w:t>
      </w:r>
      <w:r w:rsidR="00A30B1E">
        <w:rPr>
          <w:rFonts w:ascii="Calibri" w:hAnsi="Calibri"/>
        </w:rPr>
        <w:t xml:space="preserve">, </w:t>
      </w:r>
      <w:proofErr w:type="spellStart"/>
      <w:r w:rsidR="00A30B1E">
        <w:rPr>
          <w:rFonts w:ascii="Calibri" w:hAnsi="Calibri"/>
        </w:rPr>
        <w:t>behavioural</w:t>
      </w:r>
      <w:proofErr w:type="spellEnd"/>
      <w:r w:rsidR="00A30B1E">
        <w:rPr>
          <w:rFonts w:ascii="Calibri" w:hAnsi="Calibri"/>
        </w:rPr>
        <w:t xml:space="preserve"> syndromes will be impacted</w:t>
      </w:r>
      <w:r w:rsidR="00504F97">
        <w:rPr>
          <w:rFonts w:ascii="Calibri" w:hAnsi="Calibri"/>
        </w:rPr>
        <w:t xml:space="preserve">. </w:t>
      </w:r>
      <w:r w:rsidR="00A30B1E">
        <w:rPr>
          <w:rFonts w:ascii="Calibri" w:hAnsi="Calibri"/>
        </w:rPr>
        <w:t xml:space="preserve">Thus, the impact of diet on genetic variation will also ultimately impact </w:t>
      </w:r>
      <w:proofErr w:type="spellStart"/>
      <w:r w:rsidR="00A30B1E">
        <w:rPr>
          <w:rFonts w:ascii="Calibri" w:hAnsi="Calibri"/>
        </w:rPr>
        <w:t>behavioural</w:t>
      </w:r>
      <w:proofErr w:type="spellEnd"/>
      <w:r w:rsidR="00A30B1E">
        <w:rPr>
          <w:rFonts w:ascii="Calibri" w:hAnsi="Calibri"/>
        </w:rPr>
        <w:t xml:space="preserve"> syndromes. </w:t>
      </w:r>
    </w:p>
    <w:p w14:paraId="764E6121" w14:textId="7B2EA685" w:rsidR="00130720" w:rsidRDefault="00956870" w:rsidP="00F37CB1">
      <w:pPr>
        <w:pStyle w:val="BodyA"/>
        <w:spacing w:line="480" w:lineRule="auto"/>
        <w:ind w:firstLine="720"/>
        <w:jc w:val="both"/>
        <w:rPr>
          <w:rFonts w:asciiTheme="minorHAnsi" w:hAnsiTheme="minorHAnsi"/>
        </w:rPr>
      </w:pPr>
      <w:r>
        <w:rPr>
          <w:rFonts w:ascii="Calibri" w:hAnsi="Calibri"/>
        </w:rPr>
        <w:t>The evolutionary benefits of behavioural syndromes varies depending on the selection pressures present in the environment. B</w:t>
      </w:r>
      <w:r w:rsidR="00211D93">
        <w:rPr>
          <w:rFonts w:asciiTheme="minorHAnsi" w:hAnsiTheme="minorHAnsi"/>
        </w:rPr>
        <w:t xml:space="preserve">ehavioural syndromes can be an evolutionary constraint when the underlying genetic correlations restricts the adaptability of a population to environmental </w:t>
      </w:r>
      <w:r w:rsidR="00211D93">
        <w:rPr>
          <w:rFonts w:asciiTheme="minorHAnsi" w:hAnsiTheme="minorHAnsi"/>
        </w:rPr>
        <w:lastRenderedPageBreak/>
        <w:t>selection pressures moving in the opposite direction of the syndrome (</w:t>
      </w:r>
      <w:proofErr w:type="spellStart"/>
      <w:r w:rsidR="00211D93">
        <w:rPr>
          <w:rFonts w:asciiTheme="minorHAnsi" w:hAnsiTheme="minorHAnsi"/>
        </w:rPr>
        <w:t>Dochtermann</w:t>
      </w:r>
      <w:proofErr w:type="spellEnd"/>
      <w:r w:rsidR="00211D93">
        <w:rPr>
          <w:rFonts w:asciiTheme="minorHAnsi" w:hAnsiTheme="minorHAnsi"/>
        </w:rPr>
        <w:t xml:space="preserve"> and </w:t>
      </w:r>
      <w:proofErr w:type="spellStart"/>
      <w:r w:rsidR="00211D93">
        <w:rPr>
          <w:rFonts w:asciiTheme="minorHAnsi" w:hAnsiTheme="minorHAnsi"/>
        </w:rPr>
        <w:t>Dingemanse</w:t>
      </w:r>
      <w:proofErr w:type="spellEnd"/>
      <w:r w:rsidR="00211D93">
        <w:rPr>
          <w:rFonts w:asciiTheme="minorHAnsi" w:hAnsiTheme="minorHAnsi"/>
        </w:rPr>
        <w:t xml:space="preserve"> 2013)</w:t>
      </w:r>
      <w:r w:rsidR="00EE6EFC">
        <w:rPr>
          <w:rFonts w:asciiTheme="minorHAnsi" w:hAnsiTheme="minorHAnsi"/>
        </w:rPr>
        <w:t>.</w:t>
      </w:r>
      <w:r w:rsidR="00747E24">
        <w:rPr>
          <w:rFonts w:asciiTheme="minorHAnsi" w:hAnsiTheme="minorHAnsi"/>
        </w:rPr>
        <w:t xml:space="preserve"> </w:t>
      </w:r>
      <w:r w:rsidR="009B4E66">
        <w:rPr>
          <w:rFonts w:asciiTheme="minorHAnsi" w:hAnsiTheme="minorHAnsi"/>
        </w:rPr>
        <w:t xml:space="preserve">However, </w:t>
      </w:r>
      <w:r>
        <w:rPr>
          <w:rFonts w:asciiTheme="minorHAnsi" w:hAnsiTheme="minorHAnsi"/>
        </w:rPr>
        <w:t xml:space="preserve">there are instances when the </w:t>
      </w:r>
      <w:r w:rsidR="009B4E66">
        <w:rPr>
          <w:rFonts w:asciiTheme="minorHAnsi" w:hAnsiTheme="minorHAnsi"/>
        </w:rPr>
        <w:t xml:space="preserve">behavioural correlations </w:t>
      </w:r>
      <w:r>
        <w:rPr>
          <w:rFonts w:asciiTheme="minorHAnsi" w:hAnsiTheme="minorHAnsi"/>
        </w:rPr>
        <w:t>are beneficial. For example, p</w:t>
      </w:r>
      <w:r w:rsidR="00747E24">
        <w:rPr>
          <w:rFonts w:asciiTheme="minorHAnsi" w:hAnsiTheme="minorHAnsi"/>
        </w:rPr>
        <w:t>ositive correlations between boldness and aggression in sticklebacks have</w:t>
      </w:r>
      <w:r>
        <w:rPr>
          <w:rFonts w:asciiTheme="minorHAnsi" w:hAnsiTheme="minorHAnsi"/>
        </w:rPr>
        <w:t xml:space="preserve"> presented themselves when there is high predator density and</w:t>
      </w:r>
      <w:r w:rsidR="00747E24">
        <w:rPr>
          <w:rFonts w:asciiTheme="minorHAnsi" w:hAnsiTheme="minorHAnsi"/>
        </w:rPr>
        <w:t xml:space="preserve"> weakened or disappeared entirely in populations under less </w:t>
      </w:r>
      <w:r>
        <w:rPr>
          <w:rFonts w:asciiTheme="minorHAnsi" w:hAnsiTheme="minorHAnsi"/>
        </w:rPr>
        <w:t xml:space="preserve">predatory </w:t>
      </w:r>
      <w:r w:rsidR="00747E24">
        <w:rPr>
          <w:rFonts w:asciiTheme="minorHAnsi" w:hAnsiTheme="minorHAnsi"/>
        </w:rPr>
        <w:t xml:space="preserve">pressure (Bell and </w:t>
      </w:r>
      <w:proofErr w:type="spellStart"/>
      <w:r w:rsidR="00747E24">
        <w:rPr>
          <w:rFonts w:asciiTheme="minorHAnsi" w:hAnsiTheme="minorHAnsi"/>
        </w:rPr>
        <w:t>Sih</w:t>
      </w:r>
      <w:proofErr w:type="spellEnd"/>
      <w:r w:rsidR="00747E24">
        <w:rPr>
          <w:rFonts w:asciiTheme="minorHAnsi" w:hAnsiTheme="minorHAnsi"/>
        </w:rPr>
        <w:t xml:space="preserve"> 2007). Whether such shifts in behavioural syndrome exist when diet quality is altered is yet to be completely understood.</w:t>
      </w:r>
    </w:p>
    <w:p w14:paraId="60AAB877" w14:textId="45C2FED5" w:rsidR="004D3949" w:rsidRDefault="00C5710E" w:rsidP="00F37CB1">
      <w:pPr>
        <w:pStyle w:val="BodyA"/>
        <w:spacing w:line="480" w:lineRule="auto"/>
        <w:ind w:firstLine="720"/>
        <w:jc w:val="both"/>
        <w:rPr>
          <w:rFonts w:ascii="Calibri" w:hAnsi="Calibri"/>
        </w:rPr>
      </w:pPr>
      <w:r>
        <w:rPr>
          <w:rFonts w:ascii="Calibri" w:hAnsi="Calibri"/>
        </w:rPr>
        <w:t xml:space="preserve">The strength of personality (represented by </w:t>
      </w:r>
      <w:proofErr w:type="spellStart"/>
      <w:r>
        <w:rPr>
          <w:rFonts w:ascii="Calibri" w:hAnsi="Calibri"/>
        </w:rPr>
        <w:t>behavioural</w:t>
      </w:r>
      <w:proofErr w:type="spellEnd"/>
      <w:r>
        <w:rPr>
          <w:rFonts w:ascii="Calibri" w:hAnsi="Calibri"/>
        </w:rPr>
        <w:t xml:space="preserve"> repeatability) can differ between sexes and taxa. </w:t>
      </w:r>
      <w:r w:rsidR="00B405CF">
        <w:rPr>
          <w:rFonts w:ascii="Calibri" w:hAnsi="Calibri"/>
        </w:rPr>
        <w:t>Preliminary meta-analyses suggest that ectotherm personality may be more dependent on external factors due to their dependence on the environment</w:t>
      </w:r>
      <w:r w:rsidR="004D3949" w:rsidRPr="00CF0B20">
        <w:rPr>
          <w:rFonts w:ascii="Calibri" w:hAnsi="Calibri"/>
        </w:rPr>
        <w:t xml:space="preserve"> (Bell et al. 2009). </w:t>
      </w:r>
      <w:r w:rsidR="00B405CF">
        <w:rPr>
          <w:rFonts w:ascii="Calibri" w:hAnsi="Calibri"/>
        </w:rPr>
        <w:t>L</w:t>
      </w:r>
      <w:r w:rsidR="004D3949" w:rsidRPr="00CF0B20">
        <w:rPr>
          <w:rFonts w:ascii="Calibri" w:hAnsi="Calibri"/>
        </w:rPr>
        <w:t xml:space="preserve">ow quality diets </w:t>
      </w:r>
      <w:r w:rsidR="00B405CF">
        <w:rPr>
          <w:rFonts w:ascii="Calibri" w:hAnsi="Calibri"/>
        </w:rPr>
        <w:t xml:space="preserve">in some spider species reduce repeatability of </w:t>
      </w:r>
      <w:r w:rsidR="00334215">
        <w:rPr>
          <w:rFonts w:ascii="Calibri" w:hAnsi="Calibri"/>
        </w:rPr>
        <w:t>boldness and aggressiveness</w:t>
      </w:r>
      <w:r w:rsidR="00334215">
        <w:rPr>
          <w:rStyle w:val="CommentReference"/>
          <w:rFonts w:ascii="Times New Roman" w:eastAsiaTheme="minorHAnsi" w:hAnsi="Times New Roman" w:cs="Times New Roman"/>
          <w:color w:val="auto"/>
          <w:bdr w:val="none" w:sz="0" w:space="0" w:color="auto"/>
        </w:rPr>
        <w:t xml:space="preserve"> (</w:t>
      </w:r>
      <w:r w:rsidR="004D3949" w:rsidRPr="00CF0B20">
        <w:rPr>
          <w:rFonts w:ascii="Calibri" w:hAnsi="Calibri"/>
        </w:rPr>
        <w:t xml:space="preserve">Lichtenstein et al. 2016). </w:t>
      </w:r>
      <w:r w:rsidR="00504F97">
        <w:rPr>
          <w:rFonts w:ascii="Calibri" w:hAnsi="Calibri"/>
        </w:rPr>
        <w:t xml:space="preserve">Testosterone is associated with persistence of responses to multiple stimuli (Andrew 1972) and repeatable aggression in changing environments (Wingfield 1994), suggesting personality may be more prevalent in males. However, </w:t>
      </w:r>
      <w:r w:rsidR="004D3949" w:rsidRPr="00CF0B20">
        <w:rPr>
          <w:rFonts w:ascii="Calibri" w:hAnsi="Calibri"/>
          <w:i/>
          <w:iCs/>
        </w:rPr>
        <w:t>L. delicata</w:t>
      </w:r>
      <w:r w:rsidR="004D3949" w:rsidRPr="00CF0B20">
        <w:rPr>
          <w:rFonts w:ascii="Calibri" w:hAnsi="Calibri"/>
        </w:rPr>
        <w:t xml:space="preserve"> specifically, have shown little evidence that </w:t>
      </w:r>
      <w:r w:rsidR="00504F97">
        <w:rPr>
          <w:rFonts w:ascii="Calibri" w:hAnsi="Calibri"/>
        </w:rPr>
        <w:t>there are</w:t>
      </w:r>
      <w:r w:rsidR="004D3949" w:rsidRPr="00CF0B20">
        <w:rPr>
          <w:rFonts w:ascii="Calibri" w:hAnsi="Calibri"/>
        </w:rPr>
        <w:t xml:space="preserve"> sexual differences in behavioural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impacts of diet quality </w:t>
      </w:r>
      <w:r w:rsidR="00A143F6">
        <w:rPr>
          <w:rFonts w:ascii="Calibri" w:hAnsi="Calibri"/>
        </w:rPr>
        <w:t xml:space="preserve">could </w:t>
      </w:r>
      <w:r w:rsidR="004439F8">
        <w:rPr>
          <w:rFonts w:ascii="Calibri" w:hAnsi="Calibri"/>
        </w:rPr>
        <w:t xml:space="preserve">be </w:t>
      </w:r>
      <w:proofErr w:type="spellStart"/>
      <w:r w:rsidR="004439F8">
        <w:rPr>
          <w:rFonts w:ascii="Calibri" w:hAnsi="Calibri"/>
        </w:rPr>
        <w:t>differenct</w:t>
      </w:r>
      <w:proofErr w:type="spellEnd"/>
      <w:r w:rsidR="004439F8">
        <w:rPr>
          <w:rFonts w:ascii="Calibri" w:hAnsi="Calibri"/>
        </w:rPr>
        <w:t xml:space="preserve"> as males and females </w:t>
      </w:r>
      <w:r w:rsidR="00130720">
        <w:rPr>
          <w:rFonts w:ascii="Calibri" w:hAnsi="Calibri"/>
        </w:rPr>
        <w:t>have di</w:t>
      </w:r>
      <w:r w:rsidR="00AB1936">
        <w:rPr>
          <w:rFonts w:ascii="Calibri" w:hAnsi="Calibri"/>
        </w:rPr>
        <w:t>fferent nutritional demands (</w:t>
      </w:r>
      <w:proofErr w:type="spellStart"/>
      <w:r w:rsidR="00AB1936">
        <w:rPr>
          <w:rFonts w:ascii="Calibri" w:hAnsi="Calibri"/>
        </w:rPr>
        <w:t>Reddiex</w:t>
      </w:r>
      <w:proofErr w:type="spellEnd"/>
      <w:r w:rsidR="00AB1936">
        <w:rPr>
          <w:rFonts w:ascii="Calibri" w:hAnsi="Calibri"/>
        </w:rPr>
        <w:t xml:space="preserve"> et al. 2013</w:t>
      </w:r>
      <w:r w:rsidR="00130720">
        <w:rPr>
          <w:rFonts w:ascii="Calibri" w:hAnsi="Calibri"/>
        </w:rPr>
        <w:t>)</w:t>
      </w:r>
      <w:r w:rsidR="004D3949" w:rsidRPr="00CF0B20">
        <w:rPr>
          <w:rFonts w:ascii="Calibri" w:hAnsi="Calibri"/>
        </w:rPr>
        <w:t xml:space="preserve">. </w:t>
      </w:r>
    </w:p>
    <w:p w14:paraId="506CD144" w14:textId="4980BEBC" w:rsidR="00835FBF" w:rsidRPr="00835FBF" w:rsidRDefault="00835FBF" w:rsidP="00835FBF">
      <w:pPr>
        <w:pStyle w:val="BodyA"/>
        <w:spacing w:line="480" w:lineRule="auto"/>
        <w:ind w:firstLine="720"/>
        <w:jc w:val="both"/>
        <w:rPr>
          <w:rFonts w:asciiTheme="minorHAnsi" w:hAnsiTheme="minorHAnsi"/>
        </w:rPr>
      </w:pPr>
      <w:r>
        <w:rPr>
          <w:rFonts w:asciiTheme="minorHAnsi" w:hAnsiTheme="minorHAnsi"/>
        </w:rPr>
        <w:t xml:space="preserve">The traits used in this study is derived from three of the five behavioural types proposed by </w:t>
      </w:r>
      <w:proofErr w:type="spellStart"/>
      <w:r>
        <w:rPr>
          <w:rFonts w:asciiTheme="minorHAnsi" w:hAnsiTheme="minorHAnsi"/>
        </w:rPr>
        <w:t>Reale</w:t>
      </w:r>
      <w:proofErr w:type="spellEnd"/>
      <w:r>
        <w:rPr>
          <w:rFonts w:asciiTheme="minorHAnsi" w:hAnsiTheme="minorHAnsi"/>
        </w:rPr>
        <w:t xml:space="preserve"> et al. (2007) that make up personality including </w:t>
      </w:r>
      <w:proofErr w:type="spellStart"/>
      <w:r>
        <w:rPr>
          <w:rFonts w:asciiTheme="minorHAnsi" w:hAnsiTheme="minorHAnsi"/>
        </w:rPr>
        <w:t>neophobia</w:t>
      </w:r>
      <w:proofErr w:type="spellEnd"/>
      <w:r>
        <w:rPr>
          <w:rFonts w:asciiTheme="minorHAnsi" w:hAnsiTheme="minorHAnsi"/>
        </w:rPr>
        <w:t xml:space="preserve">, exploration and sociability. </w:t>
      </w:r>
      <w:proofErr w:type="spellStart"/>
      <w:r>
        <w:rPr>
          <w:rFonts w:asciiTheme="minorHAnsi" w:hAnsiTheme="minorHAnsi"/>
        </w:rPr>
        <w:t>Neophobia</w:t>
      </w:r>
      <w:proofErr w:type="spellEnd"/>
      <w:r>
        <w:rPr>
          <w:rFonts w:asciiTheme="minorHAnsi" w:hAnsiTheme="minorHAnsi"/>
        </w:rPr>
        <w:t xml:space="preserve"> refers to an individual’s hesitation to interact with an unfamiliar item (</w:t>
      </w:r>
      <w:proofErr w:type="spellStart"/>
      <w:r>
        <w:rPr>
          <w:rFonts w:asciiTheme="minorHAnsi" w:hAnsiTheme="minorHAnsi"/>
        </w:rPr>
        <w:t>Beissinger</w:t>
      </w:r>
      <w:proofErr w:type="spellEnd"/>
      <w:r>
        <w:rPr>
          <w:rFonts w:asciiTheme="minorHAnsi" w:hAnsiTheme="minorHAnsi"/>
        </w:rPr>
        <w:t xml:space="preserve"> et al. 1994) and</w:t>
      </w:r>
      <w:r w:rsidRPr="002E5630">
        <w:rPr>
          <w:rFonts w:asciiTheme="minorHAnsi" w:hAnsiTheme="minorHAnsi"/>
        </w:rPr>
        <w:t xml:space="preserve"> is only relevant when studying ind</w:t>
      </w:r>
      <w:r>
        <w:rPr>
          <w:rFonts w:asciiTheme="minorHAnsi" w:hAnsiTheme="minorHAnsi"/>
        </w:rPr>
        <w:t>ividual variation</w:t>
      </w:r>
      <w:r w:rsidRPr="002E5630">
        <w:rPr>
          <w:rFonts w:asciiTheme="minorHAnsi" w:hAnsiTheme="minorHAnsi"/>
        </w:rPr>
        <w:t xml:space="preserve">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w:t>
      </w:r>
      <w:proofErr w:type="spellStart"/>
      <w:r>
        <w:rPr>
          <w:rFonts w:asciiTheme="minorHAnsi" w:hAnsiTheme="minorHAnsi"/>
        </w:rPr>
        <w:t>Reale</w:t>
      </w:r>
      <w:proofErr w:type="spellEnd"/>
      <w:r>
        <w:rPr>
          <w:rFonts w:asciiTheme="minorHAnsi" w:hAnsiTheme="minorHAnsi"/>
        </w:rPr>
        <w:t xml:space="preserve"> et al. 2007)</w:t>
      </w:r>
      <w:r w:rsidRPr="002E5630">
        <w:rPr>
          <w:rFonts w:asciiTheme="minorHAnsi" w:hAnsiTheme="minorHAnsi"/>
        </w:rPr>
        <w:t xml:space="preserve">. </w:t>
      </w:r>
    </w:p>
    <w:p w14:paraId="70AD65A0" w14:textId="68D48901" w:rsidR="00130720" w:rsidRDefault="00130720" w:rsidP="00273020">
      <w:pPr>
        <w:pStyle w:val="BodyA"/>
        <w:spacing w:line="480" w:lineRule="auto"/>
        <w:ind w:firstLine="720"/>
        <w:jc w:val="both"/>
        <w:rPr>
          <w:rFonts w:asciiTheme="minorHAnsi" w:hAnsiTheme="minorHAnsi"/>
        </w:rPr>
      </w:pPr>
      <w:r>
        <w:rPr>
          <w:rFonts w:asciiTheme="minorHAnsi" w:hAnsiTheme="minorHAnsi"/>
        </w:rPr>
        <w:t>This study used female delicate skinks (</w:t>
      </w:r>
      <w:r>
        <w:rPr>
          <w:rFonts w:asciiTheme="minorHAnsi" w:hAnsiTheme="minorHAnsi"/>
          <w:i/>
        </w:rPr>
        <w:t>Lampropholis delicata</w:t>
      </w:r>
      <w:r>
        <w:rPr>
          <w:rFonts w:asciiTheme="minorHAnsi" w:hAnsiTheme="minorHAnsi"/>
        </w:rPr>
        <w:t xml:space="preserve">) to compare the effects of a high-quality diet and a low-quality diet on </w:t>
      </w:r>
      <w:proofErr w:type="spellStart"/>
      <w:r>
        <w:rPr>
          <w:rFonts w:asciiTheme="minorHAnsi" w:hAnsiTheme="minorHAnsi"/>
        </w:rPr>
        <w:t>behaviour</w:t>
      </w:r>
      <w:proofErr w:type="spellEnd"/>
      <w:r>
        <w:rPr>
          <w:rFonts w:asciiTheme="minorHAnsi" w:hAnsiTheme="minorHAnsi"/>
        </w:rPr>
        <w:t xml:space="preserve"> and behavioural syndromes. </w:t>
      </w:r>
      <w:r w:rsidR="00E90F09">
        <w:rPr>
          <w:rFonts w:asciiTheme="minorHAnsi" w:hAnsiTheme="minorHAnsi"/>
        </w:rPr>
        <w:t xml:space="preserve">Delicate skinks </w:t>
      </w:r>
      <w:r>
        <w:rPr>
          <w:rFonts w:asciiTheme="minorHAnsi" w:hAnsiTheme="minorHAnsi"/>
        </w:rPr>
        <w:t xml:space="preserve">are </w:t>
      </w:r>
      <w:r>
        <w:rPr>
          <w:rFonts w:asciiTheme="minorHAnsi" w:hAnsiTheme="minorHAnsi"/>
        </w:rPr>
        <w:lastRenderedPageBreak/>
        <w:t xml:space="preserve">an invasive species that are now abundant in Eastern Australia, New Zealand, Hawaii and Lord Howe Island (Peace 2004). </w:t>
      </w:r>
      <w:r>
        <w:rPr>
          <w:rFonts w:asciiTheme="minorHAnsi" w:hAnsiTheme="minorHAnsi"/>
          <w:i/>
        </w:rPr>
        <w:t xml:space="preserve">L. delicata </w:t>
      </w:r>
      <w:r>
        <w:rPr>
          <w:rFonts w:asciiTheme="minorHAnsi" w:hAnsiTheme="minorHAnsi"/>
        </w:rPr>
        <w:t xml:space="preserve">are also generally highly social and exploratory </w:t>
      </w:r>
      <w:r w:rsidR="00504F97">
        <w:rPr>
          <w:rFonts w:asciiTheme="minorHAnsi" w:hAnsiTheme="minorHAnsi"/>
        </w:rPr>
        <w:t xml:space="preserve">and less neophobic </w:t>
      </w:r>
      <w:r>
        <w:rPr>
          <w:rFonts w:asciiTheme="minorHAnsi" w:hAnsiTheme="minorHAnsi"/>
        </w:rPr>
        <w:t>(Chapple 2003, Duffield and Bull 2001</w:t>
      </w:r>
      <w:r w:rsidR="00504F97">
        <w:rPr>
          <w:rFonts w:asciiTheme="minorHAnsi" w:hAnsiTheme="minorHAnsi"/>
        </w:rPr>
        <w:t xml:space="preserve">, </w:t>
      </w:r>
      <w:proofErr w:type="spellStart"/>
      <w:r w:rsidR="00504F97">
        <w:rPr>
          <w:rFonts w:asciiTheme="minorHAnsi" w:hAnsiTheme="minorHAnsi"/>
        </w:rPr>
        <w:t>Michelangeli</w:t>
      </w:r>
      <w:proofErr w:type="spellEnd"/>
      <w:r w:rsidR="00504F97">
        <w:rPr>
          <w:rFonts w:asciiTheme="minorHAnsi" w:hAnsiTheme="minorHAnsi"/>
        </w:rPr>
        <w:t xml:space="preserve"> 2016</w:t>
      </w:r>
      <w:r>
        <w:rPr>
          <w:rFonts w:asciiTheme="minorHAnsi" w:hAnsiTheme="minorHAnsi"/>
        </w:rPr>
        <w:t>) that have exploited novel environments to become successful colonizers (Chapple 2011</w:t>
      </w:r>
      <w:r w:rsidR="00504F97">
        <w:rPr>
          <w:rFonts w:asciiTheme="minorHAnsi" w:hAnsiTheme="minorHAnsi"/>
        </w:rPr>
        <w:t xml:space="preserve">). </w:t>
      </w:r>
      <w:proofErr w:type="spellStart"/>
      <w:r w:rsidR="00504F97">
        <w:rPr>
          <w:rFonts w:asciiTheme="minorHAnsi" w:hAnsiTheme="minorHAnsi"/>
        </w:rPr>
        <w:t>Behavioural</w:t>
      </w:r>
      <w:proofErr w:type="spellEnd"/>
      <w:r w:rsidR="00504F97">
        <w:rPr>
          <w:rFonts w:asciiTheme="minorHAnsi" w:hAnsiTheme="minorHAnsi"/>
        </w:rPr>
        <w:t xml:space="preserve"> syndromes can </w:t>
      </w:r>
      <w:r w:rsidR="00A30B1E">
        <w:rPr>
          <w:rFonts w:asciiTheme="minorHAnsi" w:hAnsiTheme="minorHAnsi"/>
        </w:rPr>
        <w:t>change</w:t>
      </w:r>
      <w:r w:rsidR="00504F97">
        <w:rPr>
          <w:rFonts w:asciiTheme="minorHAnsi" w:hAnsiTheme="minorHAnsi"/>
        </w:rPr>
        <w:t xml:space="preserve"> in novel environments, al</w:t>
      </w:r>
      <w:r w:rsidR="00A30B1E">
        <w:rPr>
          <w:rFonts w:asciiTheme="minorHAnsi" w:hAnsiTheme="minorHAnsi"/>
        </w:rPr>
        <w:t>lowing the population to adequately respond to environmental changes</w:t>
      </w:r>
      <w:r w:rsidR="00504F97">
        <w:rPr>
          <w:rFonts w:asciiTheme="minorHAnsi" w:hAnsiTheme="minorHAnsi"/>
        </w:rPr>
        <w:t xml:space="preserve"> (</w:t>
      </w:r>
      <w:r w:rsidR="00A30B1E">
        <w:rPr>
          <w:rFonts w:asciiTheme="minorHAnsi" w:hAnsiTheme="minorHAnsi"/>
        </w:rPr>
        <w:t xml:space="preserve">Bell and </w:t>
      </w:r>
      <w:proofErr w:type="spellStart"/>
      <w:r w:rsidR="00A30B1E">
        <w:rPr>
          <w:rFonts w:asciiTheme="minorHAnsi" w:hAnsiTheme="minorHAnsi"/>
        </w:rPr>
        <w:t>Sih</w:t>
      </w:r>
      <w:proofErr w:type="spellEnd"/>
      <w:r w:rsidR="00A30B1E">
        <w:rPr>
          <w:rFonts w:asciiTheme="minorHAnsi" w:hAnsiTheme="minorHAnsi"/>
        </w:rPr>
        <w:t xml:space="preserve"> 2007</w:t>
      </w:r>
      <w:r w:rsidR="00AB717D">
        <w:rPr>
          <w:rFonts w:asciiTheme="minorHAnsi" w:hAnsiTheme="minorHAnsi"/>
        </w:rPr>
        <w:t xml:space="preserve">). </w:t>
      </w:r>
      <w:r w:rsidR="00A30B1E">
        <w:rPr>
          <w:rFonts w:asciiTheme="minorHAnsi" w:hAnsiTheme="minorHAnsi"/>
        </w:rPr>
        <w:t>Therefore</w:t>
      </w:r>
      <w:r>
        <w:rPr>
          <w:rFonts w:asciiTheme="minorHAnsi" w:hAnsiTheme="minorHAnsi"/>
        </w:rPr>
        <w:t xml:space="preserve">, </w:t>
      </w:r>
      <w:r w:rsidR="00265BB9">
        <w:rPr>
          <w:rFonts w:asciiTheme="minorHAnsi" w:hAnsiTheme="minorHAnsi"/>
        </w:rPr>
        <w:t xml:space="preserve">I expect to </w:t>
      </w:r>
      <w:r>
        <w:rPr>
          <w:rFonts w:asciiTheme="minorHAnsi" w:hAnsiTheme="minorHAnsi"/>
        </w:rPr>
        <w:t>observe behavioural changes in response to diet quality</w:t>
      </w:r>
      <w:r w:rsidR="00265BB9">
        <w:rPr>
          <w:rFonts w:asciiTheme="minorHAnsi" w:hAnsiTheme="minorHAnsi"/>
        </w:rPr>
        <w:t xml:space="preserve"> in </w:t>
      </w:r>
      <w:proofErr w:type="spellStart"/>
      <w:proofErr w:type="gramStart"/>
      <w:r w:rsidR="00265BB9">
        <w:rPr>
          <w:rFonts w:asciiTheme="minorHAnsi" w:hAnsiTheme="minorHAnsi"/>
          <w:i/>
        </w:rPr>
        <w:t>L.delicata</w:t>
      </w:r>
      <w:proofErr w:type="spellEnd"/>
      <w:proofErr w:type="gramEnd"/>
      <w:r w:rsidR="00265BB9">
        <w:rPr>
          <w:rFonts w:asciiTheme="minorHAnsi" w:hAnsiTheme="minorHAnsi"/>
          <w:i/>
        </w:rPr>
        <w:t xml:space="preserve"> </w:t>
      </w:r>
      <w:r w:rsidR="00265BB9">
        <w:rPr>
          <w:rFonts w:asciiTheme="minorHAnsi" w:hAnsiTheme="minorHAnsi"/>
        </w:rPr>
        <w:t>(Lee 2002)</w:t>
      </w:r>
      <w:r>
        <w:rPr>
          <w:rFonts w:asciiTheme="minorHAnsi" w:hAnsiTheme="minorHAnsi"/>
        </w:rPr>
        <w:t xml:space="preserve">. </w:t>
      </w:r>
      <w:r w:rsidR="002E5548">
        <w:rPr>
          <w:rStyle w:val="CommentReference"/>
          <w:rFonts w:ascii="Times New Roman" w:eastAsiaTheme="minorHAnsi" w:hAnsi="Times New Roman" w:cs="Times New Roman"/>
          <w:color w:val="auto"/>
          <w:bdr w:val="none" w:sz="0" w:space="0" w:color="auto"/>
        </w:rPr>
        <w:t xml:space="preserve"> </w:t>
      </w:r>
    </w:p>
    <w:p w14:paraId="66DFB4AE" w14:textId="36BDC890" w:rsidR="008C6B47" w:rsidRPr="008C6B47" w:rsidRDefault="00AB717D" w:rsidP="008C6B47">
      <w:pPr>
        <w:pStyle w:val="BodyA"/>
        <w:spacing w:line="480" w:lineRule="auto"/>
        <w:ind w:firstLine="720"/>
        <w:rPr>
          <w:rFonts w:asciiTheme="minorHAnsi" w:hAnsiTheme="minorHAnsi"/>
        </w:rPr>
      </w:pPr>
      <w:r>
        <w:rPr>
          <w:rFonts w:asciiTheme="minorHAnsi" w:hAnsiTheme="minorHAnsi"/>
        </w:rPr>
        <w:t xml:space="preserve">Specifically, I </w:t>
      </w:r>
      <w:proofErr w:type="spellStart"/>
      <w:r>
        <w:rPr>
          <w:rFonts w:asciiTheme="minorHAnsi" w:hAnsiTheme="minorHAnsi"/>
        </w:rPr>
        <w:t>h</w:t>
      </w:r>
      <w:r w:rsidR="004B0531">
        <w:rPr>
          <w:rFonts w:asciiTheme="minorHAnsi" w:hAnsiTheme="minorHAnsi"/>
        </w:rPr>
        <w:t>ypothesise</w:t>
      </w:r>
      <w:proofErr w:type="spellEnd"/>
      <w:r w:rsidR="004B0531">
        <w:rPr>
          <w:rFonts w:asciiTheme="minorHAnsi" w:hAnsiTheme="minorHAnsi"/>
        </w:rPr>
        <w:t xml:space="preserve"> that the potential for shared foraging information (</w:t>
      </w:r>
      <w:proofErr w:type="spellStart"/>
      <w:r w:rsidR="004B0531">
        <w:rPr>
          <w:rFonts w:asciiTheme="minorHAnsi" w:hAnsiTheme="minorHAnsi"/>
        </w:rPr>
        <w:t>Trompf</w:t>
      </w:r>
      <w:proofErr w:type="spellEnd"/>
      <w:r w:rsidR="004B0531">
        <w:rPr>
          <w:rFonts w:asciiTheme="minorHAnsi" w:hAnsiTheme="minorHAnsi"/>
        </w:rPr>
        <w:t xml:space="preserve"> and Brown 2014) will increase sociability levels in the low-quality group. Since the low-quality group may also lack the required carbohydrates necessary for high levels of exploration, I predict that they will also be less exploratory (</w:t>
      </w:r>
      <w:proofErr w:type="spellStart"/>
      <w:r w:rsidR="004B0531">
        <w:rPr>
          <w:rFonts w:asciiTheme="minorHAnsi" w:hAnsiTheme="minorHAnsi"/>
        </w:rPr>
        <w:t>Mathot</w:t>
      </w:r>
      <w:proofErr w:type="spellEnd"/>
      <w:r w:rsidR="004B0531">
        <w:rPr>
          <w:rFonts w:asciiTheme="minorHAnsi" w:hAnsiTheme="minorHAnsi"/>
        </w:rPr>
        <w:t xml:space="preserve"> and </w:t>
      </w:r>
      <w:proofErr w:type="spellStart"/>
      <w:r w:rsidR="004B0531">
        <w:rPr>
          <w:rFonts w:asciiTheme="minorHAnsi" w:hAnsiTheme="minorHAnsi"/>
        </w:rPr>
        <w:t>Dingemanse</w:t>
      </w:r>
      <w:proofErr w:type="spellEnd"/>
      <w:r w:rsidR="004B0531">
        <w:rPr>
          <w:rFonts w:asciiTheme="minorHAnsi" w:hAnsiTheme="minorHAnsi"/>
        </w:rPr>
        <w:t xml:space="preserve"> 2015). Also, lower protein levels are associated with increased boldness (</w:t>
      </w:r>
      <w:proofErr w:type="spellStart"/>
      <w:r w:rsidR="004B0531">
        <w:rPr>
          <w:rFonts w:asciiTheme="minorHAnsi" w:hAnsiTheme="minorHAnsi"/>
        </w:rPr>
        <w:t>Dingemanse</w:t>
      </w:r>
      <w:proofErr w:type="spellEnd"/>
      <w:r w:rsidR="004B0531">
        <w:rPr>
          <w:rFonts w:asciiTheme="minorHAnsi" w:hAnsiTheme="minorHAnsi"/>
        </w:rPr>
        <w:t xml:space="preserve"> and Wolf 2010) and may therefore show that the low-quality group will be less neophobic than the high-quality group. </w:t>
      </w: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w:t>
      </w:r>
      <w:r w:rsidRPr="00CF0B20">
        <w:rPr>
          <w:rStyle w:val="s1"/>
          <w:rFonts w:ascii="Calibri" w:hAnsi="Calibri"/>
          <w:sz w:val="22"/>
          <w:szCs w:val="22"/>
        </w:rPr>
        <w:lastRenderedPageBreak/>
        <w:t>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0065B85B"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(Figure</w:t>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56CA968D" w:rsidR="007D56D4" w:rsidRDefault="00F03718" w:rsidP="00FE2503">
      <w:pPr>
        <w:pStyle w:val="p3"/>
        <w:spacing w:line="360" w:lineRule="auto"/>
        <w:jc w:val="center"/>
        <w:rPr>
          <w:rFonts w:ascii="Calibri" w:hAnsi="Calibri"/>
          <w:sz w:val="22"/>
          <w:szCs w:val="22"/>
        </w:rPr>
      </w:pPr>
      <w:r>
        <w:rPr>
          <w:rFonts w:ascii="Calibri" w:hAnsi="Calibri"/>
          <w:noProof/>
          <w:sz w:val="22"/>
          <w:szCs w:val="22"/>
        </w:rPr>
        <w:drawing>
          <wp:inline distT="0" distB="0" distL="0" distR="0" wp14:anchorId="705C44DC" wp14:editId="70C1D30D">
            <wp:extent cx="3287105"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5 at 11.08.09 am.pn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91943" cy="2620050"/>
                    </a:xfrm>
                    <a:prstGeom prst="rect">
                      <a:avLst/>
                    </a:prstGeom>
                  </pic:spPr>
                </pic:pic>
              </a:graphicData>
            </a:graphic>
          </wp:inline>
        </w:drawing>
      </w:r>
    </w:p>
    <w:p w14:paraId="12DD1FE4" w14:textId="441EFEBE" w:rsidR="00FE2503" w:rsidRDefault="00DF4741" w:rsidP="00DF4741">
      <w:pPr>
        <w:pStyle w:val="p3"/>
        <w:spacing w:line="360" w:lineRule="auto"/>
        <w:rPr>
          <w:rFonts w:ascii="Calibri" w:hAnsi="Calibri"/>
          <w:sz w:val="22"/>
          <w:szCs w:val="22"/>
        </w:rPr>
      </w:pPr>
      <w:r>
        <w:rPr>
          <w:rFonts w:ascii="Calibri" w:hAnsi="Calibri"/>
          <w:b/>
          <w:sz w:val="22"/>
          <w:szCs w:val="22"/>
        </w:rPr>
        <w:t>Figure 1 –</w:t>
      </w:r>
      <w:r w:rsidR="00FE2503">
        <w:rPr>
          <w:rFonts w:ascii="Calibri" w:hAnsi="Calibri"/>
          <w:b/>
          <w:sz w:val="22"/>
          <w:szCs w:val="22"/>
        </w:rPr>
        <w:t xml:space="preserve"> </w:t>
      </w:r>
      <w:r w:rsidR="00FE2503">
        <w:rPr>
          <w:rFonts w:ascii="Calibri" w:hAnsi="Calibri"/>
          <w:sz w:val="22"/>
          <w:szCs w:val="22"/>
        </w:rPr>
        <w:t xml:space="preserve">Example of layout showing the </w:t>
      </w:r>
      <w:r>
        <w:rPr>
          <w:rFonts w:ascii="Calibri" w:hAnsi="Calibri"/>
          <w:sz w:val="22"/>
          <w:szCs w:val="22"/>
        </w:rPr>
        <w:t>relative</w:t>
      </w:r>
      <w:r w:rsidR="00FE2503">
        <w:rPr>
          <w:rFonts w:ascii="Calibri" w:hAnsi="Calibri"/>
          <w:sz w:val="22"/>
          <w:szCs w:val="22"/>
        </w:rPr>
        <w:t xml:space="preserve"> location of the novel item </w:t>
      </w:r>
      <w:r>
        <w:rPr>
          <w:rFonts w:ascii="Calibri" w:hAnsi="Calibri"/>
          <w:sz w:val="22"/>
          <w:szCs w:val="22"/>
        </w:rPr>
        <w:t xml:space="preserve">to the home hide </w:t>
      </w:r>
      <w:r w:rsidR="00FE2503">
        <w:rPr>
          <w:rFonts w:ascii="Calibri" w:hAnsi="Calibri"/>
          <w:sz w:val="22"/>
          <w:szCs w:val="22"/>
        </w:rPr>
        <w:t xml:space="preserve">for </w:t>
      </w:r>
      <w:proofErr w:type="spellStart"/>
      <w:r w:rsidR="00FE2503">
        <w:rPr>
          <w:rFonts w:ascii="Calibri" w:hAnsi="Calibri"/>
          <w:sz w:val="22"/>
          <w:szCs w:val="22"/>
        </w:rPr>
        <w:t>neophobia</w:t>
      </w:r>
      <w:proofErr w:type="spellEnd"/>
      <w:r w:rsidR="00FE2503">
        <w:rPr>
          <w:rFonts w:ascii="Calibri" w:hAnsi="Calibri"/>
          <w:sz w:val="22"/>
          <w:szCs w:val="22"/>
        </w:rPr>
        <w:t xml:space="preserve"> assay.</w:t>
      </w:r>
    </w:p>
    <w:p w14:paraId="1F546D5E" w14:textId="77777777" w:rsidR="00FE2503" w:rsidRPr="00FE2503" w:rsidRDefault="00FE2503" w:rsidP="00FE2503">
      <w:pPr>
        <w:pStyle w:val="p3"/>
        <w:spacing w:line="360" w:lineRule="auto"/>
        <w:jc w:val="center"/>
        <w:rPr>
          <w:rFonts w:ascii="Calibri" w:hAnsi="Calibri"/>
          <w:sz w:val="22"/>
          <w:szCs w:val="22"/>
        </w:rPr>
      </w:pP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557B869B" w14:textId="741FAA8B" w:rsidR="007D56D4" w:rsidRPr="00CF0B20" w:rsidRDefault="007D56D4" w:rsidP="00DF4741">
      <w:pPr>
        <w:pStyle w:val="p3"/>
        <w:spacing w:line="480" w:lineRule="auto"/>
        <w:rPr>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lastRenderedPageBreak/>
        <w:t xml:space="preserve">on the opposite side of the enclosure from the experimental hide </w:t>
      </w:r>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1" w:author="Daniel Noble" w:date="2017-10-11T11:24:00Z">
        <w:r>
          <w:rPr>
            <w:rStyle w:val="s1"/>
            <w:rFonts w:ascii="Calibri" w:hAnsi="Calibri"/>
            <w:sz w:val="22"/>
            <w:szCs w:val="22"/>
          </w:rPr>
          <w:t xml:space="preserve"> </w:t>
        </w:r>
      </w:ins>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3BA17023" w14:textId="3073CFBE" w:rsidR="00DF4741" w:rsidRDefault="00DF4741" w:rsidP="00DF4741">
      <w:pPr>
        <w:pStyle w:val="Subtitle"/>
        <w:jc w:val="center"/>
        <w:rPr>
          <w:rFonts w:ascii="Calibri" w:hAnsi="Calibri"/>
          <w:b/>
        </w:rPr>
      </w:pPr>
      <w:r>
        <w:rPr>
          <w:rFonts w:ascii="Calibri" w:hAnsi="Calibri"/>
          <w:b/>
          <w:noProof/>
        </w:rPr>
        <w:drawing>
          <wp:inline distT="0" distB="0" distL="0" distR="0" wp14:anchorId="65F5869C" wp14:editId="001F1C05">
            <wp:extent cx="2932036" cy="2402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5 at 11.13.29 am.png"/>
                    <pic:cNvPicPr/>
                  </pic:nvPicPr>
                  <pic:blipFill>
                    <a:blip r:embed="rId12">
                      <a:extLst>
                        <a:ext uri="{28A0092B-C50C-407E-A947-70E740481C1C}">
                          <a14:useLocalDpi xmlns:a14="http://schemas.microsoft.com/office/drawing/2010/main" val="0"/>
                        </a:ext>
                      </a:extLst>
                    </a:blip>
                    <a:stretch>
                      <a:fillRect/>
                    </a:stretch>
                  </pic:blipFill>
                  <pic:spPr>
                    <a:xfrm>
                      <a:off x="0" y="0"/>
                      <a:ext cx="2939323" cy="2408811"/>
                    </a:xfrm>
                    <a:prstGeom prst="rect">
                      <a:avLst/>
                    </a:prstGeom>
                  </pic:spPr>
                </pic:pic>
              </a:graphicData>
            </a:graphic>
          </wp:inline>
        </w:drawing>
      </w:r>
    </w:p>
    <w:p w14:paraId="4482A091" w14:textId="56D4D5A6" w:rsidR="00DF4741" w:rsidRDefault="00DF4741" w:rsidP="00DF4741">
      <w:pPr>
        <w:jc w:val="both"/>
        <w:rPr>
          <w:rFonts w:asciiTheme="minorHAnsi" w:hAnsiTheme="minorHAnsi"/>
          <w:sz w:val="22"/>
        </w:rPr>
      </w:pPr>
      <w:r>
        <w:rPr>
          <w:rFonts w:asciiTheme="minorHAnsi" w:hAnsiTheme="minorHAnsi"/>
          <w:b/>
          <w:sz w:val="22"/>
        </w:rPr>
        <w:t xml:space="preserve">Figure 2 – </w:t>
      </w:r>
      <w:r>
        <w:rPr>
          <w:rFonts w:asciiTheme="minorHAnsi" w:hAnsiTheme="minorHAnsi"/>
          <w:sz w:val="22"/>
        </w:rPr>
        <w:t xml:space="preserve">Excerpt from social assay video showing the relative location of the social lizard to the home hide. </w:t>
      </w:r>
    </w:p>
    <w:p w14:paraId="1E669AD0" w14:textId="77777777" w:rsidR="00DF4741" w:rsidRPr="00DF4741" w:rsidRDefault="00DF4741" w:rsidP="00DF4741">
      <w:pPr>
        <w:jc w:val="center"/>
        <w:rPr>
          <w:rFonts w:asciiTheme="minorHAnsi" w:hAnsiTheme="minorHAnsi"/>
          <w:sz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All 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behaviour</w:t>
      </w:r>
      <w:r w:rsidRPr="00CF0B20">
        <w:rPr>
          <w:rStyle w:val="s1"/>
          <w:rFonts w:ascii="Calibri" w:hAnsi="Calibri"/>
          <w:sz w:val="22"/>
          <w:szCs w:val="22"/>
        </w:rPr>
        <w:t xml:space="preserve">al measures. </w:t>
      </w:r>
    </w:p>
    <w:p w14:paraId="48AC43F7" w14:textId="02D2A6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were defined in the program for each assay to measure a number of variables in each zone (Fig</w:t>
      </w:r>
      <w:r w:rsidR="00E83077">
        <w:rPr>
          <w:rStyle w:val="s1"/>
          <w:rFonts w:ascii="Calibri" w:hAnsi="Calibri"/>
          <w:sz w:val="22"/>
          <w:szCs w:val="22"/>
        </w:rPr>
        <w:t>ure 3</w:t>
      </w:r>
      <w:r w:rsidRPr="00CF0B20">
        <w:rPr>
          <w:rStyle w:val="s1"/>
          <w:rFonts w:ascii="Calibri" w:hAnsi="Calibri"/>
          <w:sz w:val="22"/>
          <w:szCs w:val="22"/>
        </w:rPr>
        <w:t xml:space="preserve">). </w:t>
      </w:r>
      <w:r w:rsidR="00E83077">
        <w:rPr>
          <w:rStyle w:val="s1"/>
          <w:rFonts w:ascii="Calibri" w:hAnsi="Calibri"/>
          <w:sz w:val="22"/>
          <w:szCs w:val="22"/>
        </w:rPr>
        <w:t>Figure 4 is</w:t>
      </w:r>
      <w:r w:rsidR="000D5180">
        <w:rPr>
          <w:rStyle w:val="s1"/>
          <w:rFonts w:ascii="Calibri" w:hAnsi="Calibri"/>
          <w:sz w:val="22"/>
          <w:szCs w:val="22"/>
        </w:rPr>
        <w:t xml:space="preserve"> an example from the </w:t>
      </w:r>
      <w:proofErr w:type="spellStart"/>
      <w:r w:rsidR="000D5180">
        <w:rPr>
          <w:rStyle w:val="s1"/>
          <w:rFonts w:ascii="Calibri" w:hAnsi="Calibri"/>
          <w:sz w:val="22"/>
          <w:szCs w:val="22"/>
        </w:rPr>
        <w:t>neophobia</w:t>
      </w:r>
      <w:proofErr w:type="spellEnd"/>
      <w:r w:rsidR="000D5180">
        <w:rPr>
          <w:rStyle w:val="s1"/>
          <w:rFonts w:ascii="Calibri" w:hAnsi="Calibri"/>
          <w:sz w:val="22"/>
          <w:szCs w:val="22"/>
        </w:rPr>
        <w:t xml:space="preserve"> a</w:t>
      </w:r>
      <w:r w:rsidR="00E83077">
        <w:rPr>
          <w:rStyle w:val="s1"/>
          <w:rFonts w:ascii="Calibri" w:hAnsi="Calibri"/>
          <w:sz w:val="22"/>
          <w:szCs w:val="22"/>
        </w:rPr>
        <w:t xml:space="preserv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5AAC4608" w14:textId="1FB4E64B" w:rsidR="004407CC" w:rsidRDefault="004407CC" w:rsidP="00FC3E34">
      <w:pPr>
        <w:pStyle w:val="p3"/>
        <w:spacing w:line="480" w:lineRule="auto"/>
        <w:ind w:firstLine="720"/>
        <w:jc w:val="center"/>
        <w:rPr>
          <w:rStyle w:val="s1"/>
          <w:rFonts w:ascii="Calibri" w:hAnsi="Calibri"/>
          <w:sz w:val="22"/>
          <w:szCs w:val="22"/>
        </w:rPr>
      </w:pPr>
      <w:r>
        <w:rPr>
          <w:rFonts w:ascii="Calibri" w:hAnsi="Calibri"/>
          <w:noProof/>
          <w:sz w:val="22"/>
          <w:szCs w:val="22"/>
        </w:rPr>
        <w:lastRenderedPageBreak/>
        <w:drawing>
          <wp:inline distT="0" distB="0" distL="0" distR="0" wp14:anchorId="79F39892" wp14:editId="0FE9C8DA">
            <wp:extent cx="5699760" cy="1569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g"/>
                    <pic:cNvPicPr/>
                  </pic:nvPicPr>
                  <pic:blipFill rotWithShape="1">
                    <a:blip r:embed="rId13">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134" t="1774" r="355" b="6873"/>
                    <a:stretch/>
                  </pic:blipFill>
                  <pic:spPr bwMode="auto">
                    <a:xfrm>
                      <a:off x="0" y="0"/>
                      <a:ext cx="5699760" cy="156972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16CB09AC" w14:textId="1519E693" w:rsidR="00FC3E34" w:rsidRPr="00FC3E34" w:rsidRDefault="00FC3E34" w:rsidP="00FC3E34">
      <w:pPr>
        <w:pStyle w:val="p3"/>
        <w:spacing w:line="276" w:lineRule="auto"/>
        <w:ind w:firstLine="720"/>
        <w:jc w:val="center"/>
        <w:rPr>
          <w:rStyle w:val="s1"/>
          <w:rFonts w:ascii="Calibri" w:hAnsi="Calibri"/>
          <w:sz w:val="22"/>
          <w:szCs w:val="22"/>
        </w:rPr>
      </w:pPr>
      <w:r>
        <w:rPr>
          <w:rStyle w:val="s1"/>
          <w:rFonts w:ascii="Calibri" w:hAnsi="Calibri"/>
          <w:b/>
          <w:sz w:val="22"/>
          <w:szCs w:val="22"/>
        </w:rPr>
        <w:t xml:space="preserve">Figure 3 – </w:t>
      </w:r>
      <w:r>
        <w:rPr>
          <w:rStyle w:val="s1"/>
          <w:rFonts w:ascii="Calibri" w:hAnsi="Calibri"/>
          <w:sz w:val="22"/>
          <w:szCs w:val="22"/>
        </w:rPr>
        <w:t xml:space="preserve">Zones defined in A. Exploration assay, B. Social Assay and C. </w:t>
      </w:r>
      <w:proofErr w:type="spellStart"/>
      <w:r>
        <w:rPr>
          <w:rStyle w:val="s1"/>
          <w:rFonts w:ascii="Calibri" w:hAnsi="Calibri"/>
          <w:sz w:val="22"/>
          <w:szCs w:val="22"/>
        </w:rPr>
        <w:t>Neophobia</w:t>
      </w:r>
      <w:proofErr w:type="spellEnd"/>
      <w:r>
        <w:rPr>
          <w:rStyle w:val="s1"/>
          <w:rFonts w:ascii="Calibri" w:hAnsi="Calibri"/>
          <w:sz w:val="22"/>
          <w:szCs w:val="22"/>
        </w:rPr>
        <w:t xml:space="preserve"> Assay. H = home hide; S = Social Zone; N = Novel Zone</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rPr>
        <w:drawing>
          <wp:inline distT="0" distB="0" distL="0" distR="0" wp14:anchorId="60E154E9" wp14:editId="3854809A">
            <wp:extent cx="2413635" cy="197479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15">
                      <a:extLst>
                        <a:ext uri="{28A0092B-C50C-407E-A947-70E740481C1C}">
                          <a14:useLocalDpi xmlns:a14="http://schemas.microsoft.com/office/drawing/2010/main" val="0"/>
                        </a:ext>
                      </a:extLst>
                    </a:blip>
                    <a:stretch>
                      <a:fillRect/>
                    </a:stretch>
                  </pic:blipFill>
                  <pic:spPr>
                    <a:xfrm>
                      <a:off x="0" y="0"/>
                      <a:ext cx="2469562" cy="2020550"/>
                    </a:xfrm>
                    <a:prstGeom prst="rect">
                      <a:avLst/>
                    </a:prstGeom>
                  </pic:spPr>
                </pic:pic>
              </a:graphicData>
            </a:graphic>
          </wp:inline>
        </w:drawing>
      </w:r>
    </w:p>
    <w:p w14:paraId="339C6A44" w14:textId="1227CC7E" w:rsidR="00E83077" w:rsidRPr="00E83077" w:rsidRDefault="00E83077" w:rsidP="00273020">
      <w:pPr>
        <w:pStyle w:val="p3"/>
        <w:spacing w:line="276" w:lineRule="auto"/>
        <w:jc w:val="left"/>
        <w:rPr>
          <w:rStyle w:val="s1"/>
          <w:rFonts w:ascii="Calibri" w:hAnsi="Calibri"/>
          <w:sz w:val="22"/>
          <w:szCs w:val="22"/>
        </w:rPr>
      </w:pPr>
      <w:r>
        <w:rPr>
          <w:rStyle w:val="s1"/>
          <w:rFonts w:ascii="Calibri" w:hAnsi="Calibri"/>
          <w:b/>
          <w:sz w:val="22"/>
          <w:szCs w:val="22"/>
        </w:rPr>
        <w:t xml:space="preserve">Figure 4 </w:t>
      </w:r>
      <w:r w:rsidR="00E051BA">
        <w:rPr>
          <w:rStyle w:val="s1"/>
          <w:rFonts w:ascii="Calibri" w:hAnsi="Calibri"/>
          <w:b/>
          <w:sz w:val="22"/>
          <w:szCs w:val="22"/>
        </w:rPr>
        <w:t xml:space="preserve">– </w:t>
      </w:r>
      <w:proofErr w:type="spellStart"/>
      <w:r>
        <w:rPr>
          <w:rStyle w:val="s1"/>
          <w:rFonts w:ascii="Calibri" w:hAnsi="Calibri"/>
          <w:sz w:val="22"/>
          <w:szCs w:val="22"/>
        </w:rPr>
        <w:t>Heatmap</w:t>
      </w:r>
      <w:proofErr w:type="spellEnd"/>
      <w:r>
        <w:rPr>
          <w:rStyle w:val="s1"/>
          <w:rFonts w:ascii="Calibri" w:hAnsi="Calibri"/>
          <w:sz w:val="22"/>
          <w:szCs w:val="22"/>
        </w:rPr>
        <w:t xml:space="preserve"> from a </w:t>
      </w:r>
      <w:proofErr w:type="spellStart"/>
      <w:r>
        <w:rPr>
          <w:rStyle w:val="s1"/>
          <w:rFonts w:ascii="Calibri" w:hAnsi="Calibri"/>
          <w:sz w:val="22"/>
          <w:szCs w:val="22"/>
        </w:rPr>
        <w:t>neophobia</w:t>
      </w:r>
      <w:proofErr w:type="spellEnd"/>
      <w:r>
        <w:rPr>
          <w:rStyle w:val="s1"/>
          <w:rFonts w:ascii="Calibri" w:hAnsi="Calibri"/>
          <w:sz w:val="22"/>
          <w:szCs w:val="22"/>
        </w:rPr>
        <w:t xml:space="preserve">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F37CB1">
      <w:pPr>
        <w:spacing w:line="480" w:lineRule="auto"/>
        <w:jc w:val="both"/>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w:t>
      </w:r>
      <w:r w:rsidRPr="00CF0B20">
        <w:rPr>
          <w:rFonts w:ascii="Calibri" w:hAnsi="Calibri"/>
          <w:sz w:val="22"/>
          <w:szCs w:val="22"/>
        </w:rPr>
        <w:lastRenderedPageBreak/>
        <w:t xml:space="preserve">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covariation across the population while the within-individual matrices revealed the covariation between assays occurring in each individual. </w:t>
      </w:r>
    </w:p>
    <w:p w14:paraId="5FEA6A18"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To estimate behavioural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F37CB1">
      <w:pPr>
        <w:spacing w:line="480" w:lineRule="auto"/>
        <w:ind w:firstLine="720"/>
        <w:jc w:val="both"/>
        <w:rPr>
          <w:rFonts w:ascii="Calibri" w:hAnsi="Calibri"/>
          <w:sz w:val="22"/>
          <w:szCs w:val="22"/>
        </w:rPr>
      </w:pPr>
      <w:r>
        <w:rPr>
          <w:rFonts w:ascii="Calibri" w:hAnsi="Calibri"/>
          <w:sz w:val="22"/>
          <w:szCs w:val="22"/>
        </w:rPr>
        <w:lastRenderedPageBreak/>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ensuring that I had 600 samples 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Personality and behavioural syndromes in L. delicata</w:t>
      </w:r>
    </w:p>
    <w:p w14:paraId="76B88444" w14:textId="77777777" w:rsidR="007D56D4" w:rsidRDefault="007D56D4" w:rsidP="00F37CB1">
      <w:pPr>
        <w:spacing w:line="480" w:lineRule="auto"/>
        <w:jc w:val="both"/>
        <w:rPr>
          <w:rFonts w:ascii="Calibri" w:hAnsi="Calibri"/>
          <w:b/>
          <w:i/>
          <w:sz w:val="22"/>
          <w:szCs w:val="22"/>
        </w:rPr>
      </w:pPr>
      <w:r>
        <w:rPr>
          <w:rFonts w:ascii="Calibri" w:hAnsi="Calibri"/>
          <w:sz w:val="22"/>
          <w:szCs w:val="22"/>
        </w:rPr>
        <w:t>All behavioural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2"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B72338">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EA37368" w14:textId="706ABD11" w:rsidR="007D56D4" w:rsidRDefault="007D56D4" w:rsidP="00F37CB1">
      <w:pPr>
        <w:spacing w:line="480" w:lineRule="auto"/>
        <w:ind w:firstLine="720"/>
        <w:jc w:val="both"/>
        <w:rPr>
          <w:rFonts w:ascii="Calibri" w:hAnsi="Calibri"/>
          <w:sz w:val="22"/>
          <w:szCs w:val="22"/>
        </w:rPr>
      </w:pPr>
      <w:r>
        <w:rPr>
          <w:rFonts w:ascii="Calibri" w:hAnsi="Calibri"/>
          <w:sz w:val="22"/>
          <w:szCs w:val="22"/>
        </w:rPr>
        <w:t>Between-individual correlation matrices provide strong evidence that behavioural traits formed a behavioural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 xml:space="preserve">a). Sociality and novel latency also had strong </w:t>
      </w:r>
      <w:r>
        <w:rPr>
          <w:rFonts w:ascii="Calibri" w:hAnsi="Calibri"/>
          <w:sz w:val="22"/>
          <w:szCs w:val="22"/>
        </w:rPr>
        <w:lastRenderedPageBreak/>
        <w:t>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time in the 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B72338">
        <w:tc>
          <w:tcPr>
            <w:tcW w:w="1169" w:type="dxa"/>
          </w:tcPr>
          <w:p w14:paraId="312FC5F7" w14:textId="77777777" w:rsidR="007D56D4" w:rsidRPr="00661246" w:rsidRDefault="007D56D4" w:rsidP="00B72338">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B72338">
        <w:tc>
          <w:tcPr>
            <w:tcW w:w="1169" w:type="dxa"/>
          </w:tcPr>
          <w:p w14:paraId="4817A1E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B72338">
        <w:trPr>
          <w:trHeight w:val="563"/>
        </w:trPr>
        <w:tc>
          <w:tcPr>
            <w:tcW w:w="1169" w:type="dxa"/>
          </w:tcPr>
          <w:p w14:paraId="50E8A51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B72338">
        <w:tc>
          <w:tcPr>
            <w:tcW w:w="1169" w:type="dxa"/>
          </w:tcPr>
          <w:p w14:paraId="1BD725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B72338">
        <w:trPr>
          <w:trHeight w:val="269"/>
        </w:trPr>
        <w:tc>
          <w:tcPr>
            <w:tcW w:w="1169" w:type="dxa"/>
          </w:tcPr>
          <w:p w14:paraId="55C45D2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B72338">
        <w:tc>
          <w:tcPr>
            <w:tcW w:w="1169" w:type="dxa"/>
          </w:tcPr>
          <w:p w14:paraId="31B45F4F" w14:textId="77777777" w:rsidR="007D56D4" w:rsidRPr="00661246" w:rsidRDefault="007D56D4" w:rsidP="00B72338">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B72338">
        <w:tc>
          <w:tcPr>
            <w:tcW w:w="1169" w:type="dxa"/>
          </w:tcPr>
          <w:p w14:paraId="186C21A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B72338">
        <w:tc>
          <w:tcPr>
            <w:tcW w:w="1169" w:type="dxa"/>
          </w:tcPr>
          <w:p w14:paraId="08E2BBC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B72338">
        <w:tc>
          <w:tcPr>
            <w:tcW w:w="1169" w:type="dxa"/>
          </w:tcPr>
          <w:p w14:paraId="6498D2A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lastRenderedPageBreak/>
              <w:t>Novel Duration</w:t>
            </w:r>
          </w:p>
        </w:tc>
        <w:tc>
          <w:tcPr>
            <w:tcW w:w="1701" w:type="dxa"/>
            <w:shd w:val="clear" w:color="auto" w:fill="E7E6E6" w:themeFill="background2"/>
          </w:tcPr>
          <w:p w14:paraId="55D5A4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B72338">
        <w:tc>
          <w:tcPr>
            <w:tcW w:w="1169" w:type="dxa"/>
          </w:tcPr>
          <w:p w14:paraId="0C86F34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lastRenderedPageBreak/>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F37CB1">
      <w:pPr>
        <w:spacing w:line="480" w:lineRule="auto"/>
        <w:ind w:firstLine="720"/>
        <w:jc w:val="both"/>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behavioural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B72338">
        <w:tc>
          <w:tcPr>
            <w:tcW w:w="1039" w:type="dxa"/>
          </w:tcPr>
          <w:p w14:paraId="475EC793" w14:textId="77777777" w:rsidR="007D56D4" w:rsidRPr="00661246" w:rsidRDefault="007D56D4" w:rsidP="00B72338">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B72338">
        <w:tc>
          <w:tcPr>
            <w:tcW w:w="1039" w:type="dxa"/>
          </w:tcPr>
          <w:p w14:paraId="5E39BA8A"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B72338">
        <w:tc>
          <w:tcPr>
            <w:tcW w:w="1039" w:type="dxa"/>
          </w:tcPr>
          <w:p w14:paraId="7612A74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B72338">
        <w:tc>
          <w:tcPr>
            <w:tcW w:w="1039" w:type="dxa"/>
          </w:tcPr>
          <w:p w14:paraId="3D4AD74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B72338">
        <w:trPr>
          <w:trHeight w:val="269"/>
        </w:trPr>
        <w:tc>
          <w:tcPr>
            <w:tcW w:w="1039" w:type="dxa"/>
          </w:tcPr>
          <w:p w14:paraId="72E1A62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lastRenderedPageBreak/>
              <w:t>Social</w:t>
            </w:r>
          </w:p>
        </w:tc>
        <w:tc>
          <w:tcPr>
            <w:tcW w:w="2082" w:type="dxa"/>
            <w:shd w:val="clear" w:color="auto" w:fill="E7E6E6" w:themeFill="background2"/>
          </w:tcPr>
          <w:p w14:paraId="55B01E4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B72338">
        <w:tc>
          <w:tcPr>
            <w:tcW w:w="1129" w:type="dxa"/>
          </w:tcPr>
          <w:p w14:paraId="743270A8" w14:textId="77777777" w:rsidR="007D56D4" w:rsidRPr="00661246" w:rsidRDefault="007D56D4" w:rsidP="00B72338">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B72338">
        <w:tc>
          <w:tcPr>
            <w:tcW w:w="1129" w:type="dxa"/>
          </w:tcPr>
          <w:p w14:paraId="636018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B72338">
        <w:tc>
          <w:tcPr>
            <w:tcW w:w="1129" w:type="dxa"/>
          </w:tcPr>
          <w:p w14:paraId="19192B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B72338">
        <w:tc>
          <w:tcPr>
            <w:tcW w:w="1129" w:type="dxa"/>
          </w:tcPr>
          <w:p w14:paraId="2D16CA2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B72338">
        <w:trPr>
          <w:trHeight w:val="269"/>
        </w:trPr>
        <w:tc>
          <w:tcPr>
            <w:tcW w:w="1129" w:type="dxa"/>
          </w:tcPr>
          <w:p w14:paraId="1FE13E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Does diet impact personality and behavioural syndromes?</w:t>
      </w:r>
    </w:p>
    <w:p w14:paraId="6FDB0929" w14:textId="132FDD1A" w:rsidR="007D56D4" w:rsidRDefault="007D56D4" w:rsidP="00F37CB1">
      <w:pPr>
        <w:spacing w:line="480" w:lineRule="auto"/>
        <w:ind w:firstLine="720"/>
        <w:jc w:val="both"/>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30F7E73C" w:rsidR="007D56D4" w:rsidRPr="001E7374" w:rsidRDefault="007D56D4" w:rsidP="00F37CB1">
      <w:pPr>
        <w:spacing w:line="480" w:lineRule="auto"/>
        <w:ind w:firstLine="720"/>
        <w:jc w:val="both"/>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t>
      </w:r>
      <w:r>
        <w:rPr>
          <w:rFonts w:ascii="Calibri" w:hAnsi="Calibri"/>
          <w:sz w:val="22"/>
          <w:szCs w:val="22"/>
        </w:rPr>
        <w:lastRenderedPageBreak/>
        <w:t>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B72338">
        <w:tc>
          <w:tcPr>
            <w:tcW w:w="1259" w:type="dxa"/>
          </w:tcPr>
          <w:p w14:paraId="3E62F54D" w14:textId="77777777" w:rsidR="007D56D4" w:rsidRPr="00661246" w:rsidRDefault="007D56D4" w:rsidP="00B72338">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B72338">
        <w:tc>
          <w:tcPr>
            <w:tcW w:w="1259" w:type="dxa"/>
          </w:tcPr>
          <w:p w14:paraId="43C6E23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B72338">
        <w:tc>
          <w:tcPr>
            <w:tcW w:w="1259" w:type="dxa"/>
          </w:tcPr>
          <w:p w14:paraId="4D310A6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B72338">
        <w:tc>
          <w:tcPr>
            <w:tcW w:w="1259" w:type="dxa"/>
          </w:tcPr>
          <w:p w14:paraId="19B14C7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B72338">
        <w:trPr>
          <w:trHeight w:val="269"/>
        </w:trPr>
        <w:tc>
          <w:tcPr>
            <w:tcW w:w="1259" w:type="dxa"/>
          </w:tcPr>
          <w:p w14:paraId="10FB42C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B72338">
        <w:tc>
          <w:tcPr>
            <w:tcW w:w="1275" w:type="dxa"/>
          </w:tcPr>
          <w:p w14:paraId="107BC975" w14:textId="77777777" w:rsidR="007D56D4" w:rsidRPr="00661246" w:rsidRDefault="007D56D4" w:rsidP="00B72338">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B72338">
        <w:tc>
          <w:tcPr>
            <w:tcW w:w="1275" w:type="dxa"/>
          </w:tcPr>
          <w:p w14:paraId="1778A51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B72338">
        <w:tc>
          <w:tcPr>
            <w:tcW w:w="1275" w:type="dxa"/>
          </w:tcPr>
          <w:p w14:paraId="1FE6422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B72338">
        <w:tc>
          <w:tcPr>
            <w:tcW w:w="1275" w:type="dxa"/>
          </w:tcPr>
          <w:p w14:paraId="3D028A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B72338">
        <w:trPr>
          <w:trHeight w:val="269"/>
        </w:trPr>
        <w:tc>
          <w:tcPr>
            <w:tcW w:w="1275" w:type="dxa"/>
          </w:tcPr>
          <w:p w14:paraId="77E9CA5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F37CB1">
      <w:pPr>
        <w:spacing w:line="480" w:lineRule="auto"/>
        <w:ind w:firstLine="720"/>
        <w:jc w:val="both"/>
        <w:rPr>
          <w:rFonts w:ascii="Calibri" w:hAnsi="Calibri"/>
          <w:sz w:val="22"/>
          <w:szCs w:val="22"/>
        </w:rPr>
      </w:pPr>
      <w:r>
        <w:rPr>
          <w:rFonts w:ascii="Calibri" w:hAnsi="Calibri"/>
          <w:sz w:val="22"/>
          <w:szCs w:val="22"/>
        </w:rPr>
        <w:lastRenderedPageBreak/>
        <w:t>Correlations between behavioural traits (i.e. behavioural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Mantel tests comparing the behavioural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F37CB1">
      <w:pPr>
        <w:spacing w:line="480" w:lineRule="auto"/>
        <w:ind w:firstLine="720"/>
        <w:jc w:val="both"/>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sidR="007D56D4">
        <w:rPr>
          <w:rFonts w:asciiTheme="minorHAnsi" w:hAnsiTheme="minorHAnsi"/>
          <w:i/>
          <w:sz w:val="21"/>
          <w:lang w:val="en-AU"/>
        </w:rPr>
        <w:t>Df</w:t>
      </w:r>
      <w:proofErr w:type="spellEnd"/>
      <w:r w:rsidR="007D56D4">
        <w:rPr>
          <w:rFonts w:asciiTheme="minorHAnsi" w:hAnsiTheme="minorHAnsi"/>
          <w:i/>
          <w:sz w:val="21"/>
          <w:lang w:val="en-AU"/>
        </w:rPr>
        <w:t xml:space="preserve">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1A7EFF7E" w:rsidR="00B90291" w:rsidRPr="00C93DAD" w:rsidRDefault="00B90291" w:rsidP="00F37CB1">
      <w:pPr>
        <w:spacing w:line="480" w:lineRule="auto"/>
        <w:ind w:firstLine="720"/>
        <w:jc w:val="both"/>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behavioural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behavioural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w:t>
      </w:r>
      <w:r w:rsidR="00DB675E">
        <w:rPr>
          <w:rFonts w:asciiTheme="minorHAnsi" w:hAnsiTheme="minorHAnsi"/>
          <w:sz w:val="22"/>
        </w:rPr>
        <w:t xml:space="preserve">were </w:t>
      </w:r>
      <w:r>
        <w:rPr>
          <w:rFonts w:asciiTheme="minorHAnsi" w:hAnsiTheme="minorHAnsi"/>
          <w:sz w:val="22"/>
        </w:rPr>
        <w:t xml:space="preserve">constrained in their </w:t>
      </w:r>
      <w:proofErr w:type="spellStart"/>
      <w:r>
        <w:rPr>
          <w:rFonts w:asciiTheme="minorHAnsi" w:hAnsiTheme="minorHAnsi"/>
          <w:sz w:val="22"/>
        </w:rPr>
        <w:t>behaviour</w:t>
      </w:r>
      <w:proofErr w:type="spellEnd"/>
      <w:r>
        <w:rPr>
          <w:rFonts w:asciiTheme="minorHAnsi" w:hAnsiTheme="minorHAnsi"/>
          <w:sz w:val="22"/>
        </w:rPr>
        <w:t xml:space="preserve"> – days with high activity also meant lizards were more social and neophobic. Nonetheless, individuals also behave consistently over time (personality) and these personality traits form a behavioural syndrome within the population providing evidence that </w:t>
      </w:r>
      <w:proofErr w:type="spellStart"/>
      <w:r>
        <w:rPr>
          <w:rFonts w:asciiTheme="minorHAnsi" w:hAnsiTheme="minorHAnsi"/>
          <w:sz w:val="22"/>
        </w:rPr>
        <w:t>behaviours</w:t>
      </w:r>
      <w:proofErr w:type="spellEnd"/>
      <w:r>
        <w:rPr>
          <w:rFonts w:asciiTheme="minorHAnsi" w:hAnsiTheme="minorHAnsi"/>
          <w:sz w:val="22"/>
        </w:rPr>
        <w:t xml:space="preserve">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Personality and behavioural syndromes in Lampropholis delicata</w:t>
      </w:r>
    </w:p>
    <w:p w14:paraId="073F640C" w14:textId="1071B34F" w:rsidR="00B90291" w:rsidRPr="00DF1B74" w:rsidRDefault="00B90291" w:rsidP="00F37CB1">
      <w:pPr>
        <w:spacing w:line="480" w:lineRule="auto"/>
        <w:ind w:firstLine="720"/>
        <w:jc w:val="both"/>
        <w:rPr>
          <w:rFonts w:asciiTheme="minorHAnsi" w:hAnsiTheme="minorHAnsi"/>
          <w:sz w:val="22"/>
        </w:rPr>
      </w:pPr>
      <w:r>
        <w:rPr>
          <w:rFonts w:asciiTheme="minorHAnsi" w:hAnsiTheme="minorHAnsi"/>
          <w:sz w:val="22"/>
        </w:rPr>
        <w:t>This study found strong evidence for behavioural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partitioning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is recognized as being essential for accurate estimates of behavioural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w:t>
      </w:r>
      <w:r w:rsidR="00A92257">
        <w:rPr>
          <w:rFonts w:asciiTheme="minorHAnsi" w:hAnsiTheme="minorHAnsi"/>
          <w:sz w:val="22"/>
        </w:rPr>
        <w:t>areau</w:t>
      </w:r>
      <w:proofErr w:type="spellEnd"/>
      <w:r w:rsidR="00A92257">
        <w:rPr>
          <w:rFonts w:asciiTheme="minorHAnsi" w:hAnsiTheme="minorHAnsi"/>
          <w:sz w:val="22"/>
        </w:rPr>
        <w:t xml:space="preserve"> and </w:t>
      </w:r>
      <w:r>
        <w:rPr>
          <w:rFonts w:asciiTheme="minorHAnsi" w:hAnsiTheme="minorHAnsi"/>
          <w:sz w:val="22"/>
        </w:rPr>
        <w:t>Wilson, 2017</w:t>
      </w:r>
      <w:r w:rsidR="00A92257">
        <w:rPr>
          <w:rFonts w:asciiTheme="minorHAnsi" w:hAnsiTheme="minorHAnsi"/>
          <w:sz w:val="22"/>
        </w:rPr>
        <w:t>)</w:t>
      </w:r>
    </w:p>
    <w:p w14:paraId="1D613789" w14:textId="7297454B" w:rsidR="002E1899" w:rsidRDefault="00DB675E" w:rsidP="00F37CB1">
      <w:pPr>
        <w:spacing w:line="480" w:lineRule="auto"/>
        <w:ind w:firstLine="720"/>
        <w:jc w:val="both"/>
        <w:rPr>
          <w:rFonts w:asciiTheme="minorHAnsi" w:hAnsiTheme="minorHAnsi"/>
          <w:sz w:val="22"/>
        </w:rPr>
      </w:pPr>
      <w:r>
        <w:rPr>
          <w:rFonts w:asciiTheme="minorHAnsi" w:hAnsiTheme="minorHAnsi"/>
          <w:sz w:val="22"/>
        </w:rPr>
        <w:t>In accordance with previous studies on this species, m</w:t>
      </w:r>
      <w:r w:rsidR="00B90291" w:rsidRPr="00AD482D">
        <w:rPr>
          <w:rFonts w:asciiTheme="minorHAnsi" w:hAnsiTheme="minorHAnsi"/>
          <w:sz w:val="22"/>
        </w:rPr>
        <w:t>ore</w:t>
      </w:r>
      <w:r w:rsidR="00B90291">
        <w:rPr>
          <w:rFonts w:asciiTheme="minorHAnsi" w:hAnsiTheme="minorHAnsi"/>
          <w:sz w:val="22"/>
        </w:rPr>
        <w:t xml:space="preserve"> exploratory individuals tended to be more social and less neophobic (e.g. </w:t>
      </w:r>
      <w:proofErr w:type="spellStart"/>
      <w:r w:rsidR="00B90291">
        <w:rPr>
          <w:rFonts w:asciiTheme="minorHAnsi" w:hAnsiTheme="minorHAnsi"/>
          <w:sz w:val="22"/>
        </w:rPr>
        <w:t>Michelangeli</w:t>
      </w:r>
      <w:proofErr w:type="spellEnd"/>
      <w:r w:rsidR="00B90291">
        <w:rPr>
          <w:rFonts w:asciiTheme="minorHAnsi" w:hAnsiTheme="minorHAnsi"/>
          <w:sz w:val="22"/>
        </w:rPr>
        <w:t xml:space="preserve"> 2016)</w:t>
      </w:r>
      <w:ins w:id="3" w:author="Daniel Noble" w:date="2017-10-24T16:46:00Z">
        <w:r w:rsidR="00587AFA">
          <w:rPr>
            <w:rFonts w:asciiTheme="minorHAnsi" w:hAnsiTheme="minorHAnsi"/>
            <w:sz w:val="22"/>
          </w:rPr>
          <w:t>,</w:t>
        </w:r>
      </w:ins>
      <w:r w:rsidR="00B90291">
        <w:rPr>
          <w:rFonts w:asciiTheme="minorHAnsi" w:hAnsiTheme="minorHAnsi"/>
          <w:sz w:val="22"/>
        </w:rPr>
        <w:t xml:space="preserve"> which can be highly beneficial if they are in the right environmental context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82521D">
        <w:rPr>
          <w:rFonts w:asciiTheme="minorHAnsi" w:hAnsiTheme="minorHAnsi"/>
          <w:sz w:val="22"/>
        </w:rPr>
        <w:t>More</w:t>
      </w:r>
      <w:r w:rsidR="00B90291">
        <w:rPr>
          <w:rFonts w:asciiTheme="minorHAnsi" w:hAnsiTheme="minorHAnsi"/>
          <w:sz w:val="22"/>
        </w:rPr>
        <w:t xml:space="preserve"> exploratory and </w:t>
      </w:r>
      <w:proofErr w:type="spellStart"/>
      <w:r w:rsidR="00B90291">
        <w:rPr>
          <w:rFonts w:asciiTheme="minorHAnsi" w:hAnsiTheme="minorHAnsi"/>
          <w:sz w:val="22"/>
        </w:rPr>
        <w:t>neophilic</w:t>
      </w:r>
      <w:proofErr w:type="spellEnd"/>
      <w:r w:rsidR="00B90291">
        <w:rPr>
          <w:rFonts w:asciiTheme="minorHAnsi" w:hAnsiTheme="minorHAnsi"/>
          <w:sz w:val="22"/>
        </w:rPr>
        <w:t xml:space="preserve"> individuals</w:t>
      </w:r>
      <w:r w:rsidR="0082521D">
        <w:rPr>
          <w:rFonts w:asciiTheme="minorHAnsi" w:hAnsiTheme="minorHAnsi"/>
          <w:sz w:val="22"/>
        </w:rPr>
        <w:t>, for example</w:t>
      </w:r>
      <w:r w:rsidR="00B90291">
        <w:rPr>
          <w:rFonts w:asciiTheme="minorHAnsi" w:hAnsiTheme="minorHAnsi"/>
          <w:sz w:val="22"/>
        </w:rPr>
        <w:t xml:space="preserve"> </w:t>
      </w:r>
      <w:r w:rsidR="00587AFA">
        <w:rPr>
          <w:rFonts w:asciiTheme="minorHAnsi" w:hAnsiTheme="minorHAnsi"/>
          <w:sz w:val="22"/>
        </w:rPr>
        <w:t>can</w:t>
      </w:r>
      <w:r w:rsidR="00B90291">
        <w:rPr>
          <w:rFonts w:asciiTheme="minorHAnsi" w:hAnsiTheme="minorHAnsi"/>
          <w:sz w:val="22"/>
        </w:rPr>
        <w:t xml:space="preserve"> be more successful in novel environments as they are more likely to effectively feed on novel prey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B90291">
        <w:rPr>
          <w:rFonts w:asciiTheme="minorHAnsi" w:hAnsiTheme="minorHAnsi"/>
          <w:i/>
          <w:sz w:val="22"/>
        </w:rPr>
        <w:t xml:space="preserve">Lampropholis delicata </w:t>
      </w:r>
      <w:r w:rsidR="00B90291">
        <w:rPr>
          <w:rFonts w:asciiTheme="minorHAnsi" w:hAnsiTheme="minorHAnsi"/>
          <w:sz w:val="22"/>
        </w:rPr>
        <w:t xml:space="preserve">is an invasive species (Chapple et al. 2011) </w:t>
      </w:r>
      <w:r w:rsidR="00587AFA">
        <w:rPr>
          <w:rFonts w:asciiTheme="minorHAnsi" w:hAnsiTheme="minorHAnsi"/>
          <w:sz w:val="22"/>
        </w:rPr>
        <w:t xml:space="preserve">so such a syndrome would suggest that more exploratory individuals would not only be more likely to be </w:t>
      </w:r>
      <w:r>
        <w:rPr>
          <w:rFonts w:asciiTheme="minorHAnsi" w:hAnsiTheme="minorHAnsi"/>
          <w:sz w:val="22"/>
        </w:rPr>
        <w:t>transferred</w:t>
      </w:r>
      <w:r w:rsidR="00587AFA">
        <w:rPr>
          <w:rFonts w:asciiTheme="minorHAnsi" w:hAnsiTheme="minorHAnsi"/>
          <w:sz w:val="22"/>
        </w:rPr>
        <w:t xml:space="preserve"> to novel environments through novel means, but also that they would be more like to feed on novel resources w</w:t>
      </w:r>
      <w:r w:rsidR="004B0531">
        <w:rPr>
          <w:rFonts w:asciiTheme="minorHAnsi" w:hAnsiTheme="minorHAnsi"/>
          <w:sz w:val="22"/>
        </w:rPr>
        <w:t>hen in these environments (</w:t>
      </w:r>
      <w:r w:rsidR="00587AFA">
        <w:rPr>
          <w:rFonts w:asciiTheme="minorHAnsi" w:hAnsiTheme="minorHAnsi"/>
          <w:sz w:val="22"/>
        </w:rPr>
        <w:t>Chapple et al. 2012)</w:t>
      </w:r>
      <w:r w:rsidR="00B90291">
        <w:rPr>
          <w:rFonts w:asciiTheme="minorHAnsi" w:hAnsiTheme="minorHAnsi"/>
          <w:sz w:val="22"/>
        </w:rPr>
        <w:t xml:space="preserve">. </w:t>
      </w:r>
      <w:r w:rsidR="002E1899">
        <w:rPr>
          <w:rFonts w:asciiTheme="minorHAnsi" w:hAnsiTheme="minorHAnsi"/>
          <w:sz w:val="22"/>
        </w:rPr>
        <w:t xml:space="preserve">The exploration-sociability syndrome in lizards has </w:t>
      </w:r>
      <w:r w:rsidR="00587AFA">
        <w:rPr>
          <w:rFonts w:asciiTheme="minorHAnsi" w:hAnsiTheme="minorHAnsi"/>
          <w:sz w:val="22"/>
        </w:rPr>
        <w:t xml:space="preserve">also </w:t>
      </w:r>
      <w:r w:rsidR="002E1899">
        <w:rPr>
          <w:rFonts w:asciiTheme="minorHAnsi" w:hAnsiTheme="minorHAnsi"/>
          <w:sz w:val="22"/>
        </w:rPr>
        <w:t xml:space="preserve">often been linked to dispersal tendency with social individuals exploring </w:t>
      </w:r>
      <w:r w:rsidR="002E1899">
        <w:rPr>
          <w:rFonts w:asciiTheme="minorHAnsi" w:hAnsiTheme="minorHAnsi"/>
          <w:sz w:val="22"/>
        </w:rPr>
        <w:lastRenderedPageBreak/>
        <w:t xml:space="preserve">more in low population densities (Cote and </w:t>
      </w:r>
      <w:proofErr w:type="spellStart"/>
      <w:r w:rsidR="002E1899">
        <w:rPr>
          <w:rFonts w:asciiTheme="minorHAnsi" w:hAnsiTheme="minorHAnsi"/>
          <w:sz w:val="22"/>
        </w:rPr>
        <w:t>Clobert</w:t>
      </w:r>
      <w:proofErr w:type="spellEnd"/>
      <w:r w:rsidR="002E1899">
        <w:rPr>
          <w:rFonts w:asciiTheme="minorHAnsi" w:hAnsiTheme="minorHAnsi"/>
          <w:sz w:val="22"/>
        </w:rPr>
        <w:t xml:space="preserve"> 2007). This syndrome is highly beneficial as individuals </w:t>
      </w:r>
      <w:r w:rsidR="004B0531">
        <w:rPr>
          <w:rFonts w:asciiTheme="minorHAnsi" w:hAnsiTheme="minorHAnsi"/>
          <w:sz w:val="22"/>
        </w:rPr>
        <w:t xml:space="preserve">would </w:t>
      </w:r>
      <w:r w:rsidR="002E1899">
        <w:rPr>
          <w:rFonts w:asciiTheme="minorHAnsi" w:hAnsiTheme="minorHAnsi"/>
          <w:sz w:val="22"/>
        </w:rPr>
        <w:t xml:space="preserve">have a greater chance of finding a mate </w:t>
      </w:r>
      <w:r>
        <w:rPr>
          <w:rFonts w:asciiTheme="minorHAnsi" w:hAnsiTheme="minorHAnsi"/>
          <w:sz w:val="22"/>
        </w:rPr>
        <w:t>during the early stages of invasion</w:t>
      </w:r>
      <w:r w:rsidR="004B0531">
        <w:rPr>
          <w:rFonts w:asciiTheme="minorHAnsi" w:hAnsiTheme="minorHAnsi"/>
          <w:sz w:val="22"/>
        </w:rPr>
        <w:t>.</w:t>
      </w:r>
      <w:r w:rsidR="002E1899">
        <w:rPr>
          <w:rFonts w:asciiTheme="minorHAnsi" w:hAnsiTheme="minorHAnsi"/>
          <w:sz w:val="22"/>
        </w:rPr>
        <w:t xml:space="preserve"> </w:t>
      </w:r>
    </w:p>
    <w:p w14:paraId="2AE3A4E9" w14:textId="226BB6A1" w:rsidR="00B90291" w:rsidRDefault="004B0531" w:rsidP="00F37CB1">
      <w:pPr>
        <w:spacing w:line="480" w:lineRule="auto"/>
        <w:ind w:firstLine="720"/>
        <w:jc w:val="both"/>
        <w:rPr>
          <w:rFonts w:ascii="AdvGARMT" w:hAnsi="AdvGARMT"/>
          <w:sz w:val="18"/>
          <w:szCs w:val="18"/>
        </w:rPr>
      </w:pPr>
      <w:r>
        <w:rPr>
          <w:rFonts w:asciiTheme="minorHAnsi" w:hAnsiTheme="minorHAnsi"/>
          <w:sz w:val="22"/>
        </w:rPr>
        <w:t xml:space="preserve">The adaptive benefits of </w:t>
      </w:r>
      <w:proofErr w:type="spellStart"/>
      <w:r>
        <w:rPr>
          <w:rFonts w:asciiTheme="minorHAnsi" w:hAnsiTheme="minorHAnsi"/>
          <w:sz w:val="22"/>
        </w:rPr>
        <w:t>behavioural</w:t>
      </w:r>
      <w:proofErr w:type="spellEnd"/>
      <w:r>
        <w:rPr>
          <w:rFonts w:asciiTheme="minorHAnsi" w:hAnsiTheme="minorHAnsi"/>
          <w:sz w:val="22"/>
        </w:rPr>
        <w:t xml:space="preserve"> syndromes is dependent on the environment. </w:t>
      </w:r>
      <w:proofErr w:type="spellStart"/>
      <w:r w:rsidR="002E1899">
        <w:rPr>
          <w:rFonts w:asciiTheme="minorHAnsi" w:hAnsiTheme="minorHAnsi"/>
          <w:sz w:val="22"/>
        </w:rPr>
        <w:t>Behavioural</w:t>
      </w:r>
      <w:proofErr w:type="spellEnd"/>
      <w:r w:rsidR="002E1899">
        <w:rPr>
          <w:rFonts w:asciiTheme="minorHAnsi" w:hAnsiTheme="minorHAnsi"/>
          <w:sz w:val="22"/>
        </w:rPr>
        <w:t xml:space="preserve"> syndromes limit plasticity and population </w:t>
      </w:r>
      <w:r w:rsidR="00101549">
        <w:rPr>
          <w:rFonts w:asciiTheme="minorHAnsi" w:hAnsiTheme="minorHAnsi"/>
          <w:sz w:val="22"/>
        </w:rPr>
        <w:t xml:space="preserve">growth </w:t>
      </w:r>
      <w:r w:rsidR="002E1899">
        <w:rPr>
          <w:rFonts w:asciiTheme="minorHAnsi" w:hAnsiTheme="minorHAnsi"/>
          <w:sz w:val="22"/>
        </w:rPr>
        <w:t>(</w:t>
      </w:r>
      <w:proofErr w:type="spellStart"/>
      <w:r w:rsidR="002E1899">
        <w:rPr>
          <w:rFonts w:asciiTheme="minorHAnsi" w:hAnsiTheme="minorHAnsi"/>
          <w:sz w:val="22"/>
        </w:rPr>
        <w:t>Sih</w:t>
      </w:r>
      <w:proofErr w:type="spellEnd"/>
      <w:r w:rsidR="002E1899">
        <w:rPr>
          <w:rFonts w:asciiTheme="minorHAnsi" w:hAnsiTheme="minorHAnsi"/>
          <w:sz w:val="22"/>
        </w:rPr>
        <w:t xml:space="preserve"> et al. 2012</w:t>
      </w:r>
      <w:r w:rsidR="00BD7A7B">
        <w:rPr>
          <w:rFonts w:asciiTheme="minorHAnsi" w:hAnsiTheme="minorHAnsi"/>
          <w:sz w:val="22"/>
        </w:rPr>
        <w:t>b</w:t>
      </w:r>
      <w:r w:rsidR="002E1899">
        <w:rPr>
          <w:rFonts w:asciiTheme="minorHAnsi" w:hAnsiTheme="minorHAnsi"/>
          <w:sz w:val="22"/>
        </w:rPr>
        <w:t xml:space="preserve">). </w:t>
      </w:r>
      <w:r>
        <w:rPr>
          <w:rFonts w:asciiTheme="minorHAnsi" w:hAnsiTheme="minorHAnsi"/>
          <w:sz w:val="22"/>
        </w:rPr>
        <w:t>In hosti</w:t>
      </w:r>
      <w:r w:rsidR="00401AED">
        <w:rPr>
          <w:rFonts w:asciiTheme="minorHAnsi" w:hAnsiTheme="minorHAnsi"/>
          <w:sz w:val="22"/>
        </w:rPr>
        <w:t>le environments, more social,</w:t>
      </w:r>
      <w:r>
        <w:rPr>
          <w:rFonts w:asciiTheme="minorHAnsi" w:hAnsiTheme="minorHAnsi"/>
          <w:sz w:val="22"/>
        </w:rPr>
        <w:t xml:space="preserve"> exploratory </w:t>
      </w:r>
      <w:r w:rsidR="00401AED">
        <w:rPr>
          <w:rFonts w:asciiTheme="minorHAnsi" w:hAnsiTheme="minorHAnsi"/>
          <w:sz w:val="22"/>
        </w:rPr>
        <w:t xml:space="preserve">and bolder </w:t>
      </w:r>
      <w:r>
        <w:rPr>
          <w:rFonts w:asciiTheme="minorHAnsi" w:hAnsiTheme="minorHAnsi"/>
          <w:sz w:val="22"/>
        </w:rPr>
        <w:t xml:space="preserve">individuals will be selected against, </w:t>
      </w:r>
      <w:r w:rsidR="00401AED">
        <w:rPr>
          <w:rFonts w:asciiTheme="minorHAnsi" w:hAnsiTheme="minorHAnsi"/>
          <w:sz w:val="22"/>
        </w:rPr>
        <w:t xml:space="preserve">lowering the average boldness, sociability and exploratory </w:t>
      </w:r>
      <w:proofErr w:type="spellStart"/>
      <w:r w:rsidR="00401AED">
        <w:rPr>
          <w:rFonts w:asciiTheme="minorHAnsi" w:hAnsiTheme="minorHAnsi"/>
          <w:sz w:val="22"/>
        </w:rPr>
        <w:t>behaviour</w:t>
      </w:r>
      <w:proofErr w:type="spellEnd"/>
      <w:r w:rsidR="00401AED">
        <w:rPr>
          <w:rFonts w:asciiTheme="minorHAnsi" w:hAnsiTheme="minorHAnsi"/>
          <w:sz w:val="22"/>
        </w:rPr>
        <w:t xml:space="preserve"> of the population </w:t>
      </w:r>
      <w:r w:rsidR="00BD7A7B">
        <w:rPr>
          <w:rFonts w:asciiTheme="minorHAnsi" w:hAnsiTheme="minorHAnsi"/>
          <w:sz w:val="22"/>
        </w:rPr>
        <w:t>(</w:t>
      </w:r>
      <w:proofErr w:type="spellStart"/>
      <w:r w:rsidR="00BD7A7B">
        <w:rPr>
          <w:rFonts w:asciiTheme="minorHAnsi" w:hAnsiTheme="minorHAnsi"/>
          <w:sz w:val="22"/>
        </w:rPr>
        <w:t>Sih</w:t>
      </w:r>
      <w:proofErr w:type="spellEnd"/>
      <w:r w:rsidR="00BD7A7B">
        <w:rPr>
          <w:rFonts w:asciiTheme="minorHAnsi" w:hAnsiTheme="minorHAnsi"/>
          <w:sz w:val="22"/>
        </w:rPr>
        <w:t xml:space="preserve"> et al. </w:t>
      </w:r>
      <w:r w:rsidR="00B074B8">
        <w:rPr>
          <w:rFonts w:asciiTheme="minorHAnsi" w:hAnsiTheme="minorHAnsi"/>
          <w:sz w:val="22"/>
        </w:rPr>
        <w:t>2012a). That population will not necessarily be successful colonizers but will survive while the “better invaders” will be selected against. Thus, the benefits of behavioural syndromes are largely dependent on the environmental context. If environments change rapidly, the lack of plasticity will prove problematic as the population is unable to respond accordingly (</w:t>
      </w:r>
      <w:proofErr w:type="spellStart"/>
      <w:r w:rsidR="00B074B8">
        <w:rPr>
          <w:rFonts w:asciiTheme="minorHAnsi" w:hAnsiTheme="minorHAnsi"/>
          <w:sz w:val="22"/>
        </w:rPr>
        <w:t>Koolhaas</w:t>
      </w:r>
      <w:proofErr w:type="spellEnd"/>
      <w:r w:rsidR="00B074B8">
        <w:rPr>
          <w:rFonts w:asciiTheme="minorHAnsi" w:hAnsiTheme="minorHAnsi"/>
          <w:sz w:val="22"/>
        </w:rPr>
        <w:t xml:space="preserve"> et al. 2007).</w:t>
      </w:r>
      <w:r w:rsidR="00747E24">
        <w:rPr>
          <w:rFonts w:asciiTheme="minorHAnsi" w:hAnsiTheme="minorHAnsi"/>
          <w:sz w:val="22"/>
        </w:rPr>
        <w:t xml:space="preserve"> </w:t>
      </w:r>
      <w:proofErr w:type="spellStart"/>
      <w:r w:rsidR="00747E24">
        <w:rPr>
          <w:rFonts w:asciiTheme="minorHAnsi" w:hAnsiTheme="minorHAnsi"/>
          <w:sz w:val="22"/>
        </w:rPr>
        <w:t>Behavourial</w:t>
      </w:r>
      <w:proofErr w:type="spellEnd"/>
      <w:r w:rsidR="00747E24">
        <w:rPr>
          <w:rFonts w:asciiTheme="minorHAnsi" w:hAnsiTheme="minorHAnsi"/>
          <w:sz w:val="22"/>
        </w:rPr>
        <w:t xml:space="preserve"> syndromes in </w:t>
      </w:r>
      <w:r w:rsidR="00747E24">
        <w:rPr>
          <w:rFonts w:asciiTheme="minorHAnsi" w:hAnsiTheme="minorHAnsi"/>
          <w:i/>
          <w:sz w:val="22"/>
        </w:rPr>
        <w:t>L. delicata</w:t>
      </w:r>
      <w:r w:rsidR="00747E24">
        <w:rPr>
          <w:rFonts w:asciiTheme="minorHAnsi" w:hAnsiTheme="minorHAnsi"/>
          <w:sz w:val="22"/>
        </w:rPr>
        <w:t xml:space="preserve"> are, therefore, only beneficial in </w:t>
      </w:r>
      <w:r w:rsidR="0022278B">
        <w:rPr>
          <w:rFonts w:asciiTheme="minorHAnsi" w:hAnsiTheme="minorHAnsi"/>
          <w:sz w:val="22"/>
        </w:rPr>
        <w:t>stable</w:t>
      </w:r>
      <w:r w:rsidR="00747E24">
        <w:rPr>
          <w:rFonts w:asciiTheme="minorHAnsi" w:hAnsiTheme="minorHAnsi"/>
          <w:sz w:val="22"/>
        </w:rPr>
        <w:t xml:space="preserve"> environments. </w:t>
      </w:r>
      <w:r w:rsidR="00DE7461">
        <w:rPr>
          <w:rFonts w:asciiTheme="minorHAnsi" w:hAnsiTheme="minorHAnsi"/>
          <w:sz w:val="22"/>
        </w:rPr>
        <w:t xml:space="preserve">The nature of </w:t>
      </w:r>
      <w:proofErr w:type="spellStart"/>
      <w:r w:rsidR="00DE7461">
        <w:rPr>
          <w:rFonts w:asciiTheme="minorHAnsi" w:hAnsiTheme="minorHAnsi"/>
          <w:sz w:val="22"/>
        </w:rPr>
        <w:t>b</w:t>
      </w:r>
      <w:r w:rsidR="00747E24">
        <w:rPr>
          <w:rFonts w:asciiTheme="minorHAnsi" w:hAnsiTheme="minorHAnsi"/>
          <w:sz w:val="22"/>
        </w:rPr>
        <w:t>ehavioural</w:t>
      </w:r>
      <w:proofErr w:type="spellEnd"/>
      <w:r w:rsidR="00747E24">
        <w:rPr>
          <w:rFonts w:asciiTheme="minorHAnsi" w:hAnsiTheme="minorHAnsi"/>
          <w:sz w:val="22"/>
        </w:rPr>
        <w:t xml:space="preserve"> correlations between ecologically relevant </w:t>
      </w:r>
      <w:proofErr w:type="spellStart"/>
      <w:r w:rsidR="00747E24">
        <w:rPr>
          <w:rFonts w:asciiTheme="minorHAnsi" w:hAnsiTheme="minorHAnsi"/>
          <w:sz w:val="22"/>
        </w:rPr>
        <w:t>behav</w:t>
      </w:r>
      <w:r w:rsidR="00DE7461">
        <w:rPr>
          <w:rFonts w:asciiTheme="minorHAnsi" w:hAnsiTheme="minorHAnsi"/>
          <w:sz w:val="22"/>
        </w:rPr>
        <w:t>iours</w:t>
      </w:r>
      <w:proofErr w:type="spellEnd"/>
      <w:r w:rsidR="00DE7461">
        <w:rPr>
          <w:rFonts w:asciiTheme="minorHAnsi" w:hAnsiTheme="minorHAnsi"/>
          <w:sz w:val="22"/>
        </w:rPr>
        <w:t>, such as sociability and exploration</w:t>
      </w:r>
      <w:r w:rsidR="00015A39">
        <w:rPr>
          <w:rFonts w:asciiTheme="minorHAnsi" w:hAnsiTheme="minorHAnsi"/>
          <w:sz w:val="22"/>
        </w:rPr>
        <w:t>,</w:t>
      </w:r>
      <w:r w:rsidR="00214D33">
        <w:rPr>
          <w:rFonts w:asciiTheme="minorHAnsi" w:hAnsiTheme="minorHAnsi"/>
          <w:sz w:val="22"/>
        </w:rPr>
        <w:t xml:space="preserve"> </w:t>
      </w:r>
      <w:r w:rsidR="00DE7461">
        <w:rPr>
          <w:rFonts w:asciiTheme="minorHAnsi" w:hAnsiTheme="minorHAnsi"/>
          <w:sz w:val="22"/>
        </w:rPr>
        <w:t>can expl</w:t>
      </w:r>
      <w:r w:rsidR="000D77B3">
        <w:rPr>
          <w:rFonts w:asciiTheme="minorHAnsi" w:hAnsiTheme="minorHAnsi"/>
          <w:sz w:val="22"/>
        </w:rPr>
        <w:t>ain the success of a species (</w:t>
      </w:r>
      <w:proofErr w:type="spellStart"/>
      <w:r w:rsidR="00DE7461">
        <w:rPr>
          <w:rFonts w:asciiTheme="minorHAnsi" w:hAnsiTheme="minorHAnsi"/>
          <w:sz w:val="22"/>
        </w:rPr>
        <w:t>Sih</w:t>
      </w:r>
      <w:proofErr w:type="spellEnd"/>
      <w:r w:rsidR="00DE7461">
        <w:rPr>
          <w:rFonts w:asciiTheme="minorHAnsi" w:hAnsiTheme="minorHAnsi"/>
          <w:sz w:val="22"/>
        </w:rPr>
        <w:t xml:space="preserve"> et al. 2012b). </w:t>
      </w:r>
      <w:r w:rsidR="000D77B3">
        <w:rPr>
          <w:rFonts w:asciiTheme="minorHAnsi" w:hAnsiTheme="minorHAnsi"/>
          <w:sz w:val="22"/>
        </w:rPr>
        <w:t xml:space="preserve">Further research into the effects on fitness of </w:t>
      </w:r>
      <w:proofErr w:type="spellStart"/>
      <w:r w:rsidR="000D77B3">
        <w:rPr>
          <w:rFonts w:asciiTheme="minorHAnsi" w:hAnsiTheme="minorHAnsi"/>
          <w:sz w:val="22"/>
        </w:rPr>
        <w:t>behavioural</w:t>
      </w:r>
      <w:proofErr w:type="spellEnd"/>
      <w:r w:rsidR="000D77B3">
        <w:rPr>
          <w:rFonts w:asciiTheme="minorHAnsi" w:hAnsiTheme="minorHAnsi"/>
          <w:sz w:val="22"/>
        </w:rPr>
        <w:t xml:space="preserve"> syndromes in different environmental contexts is necessary to gain a holistic understanding of </w:t>
      </w:r>
      <w:proofErr w:type="spellStart"/>
      <w:r w:rsidR="000D77B3">
        <w:rPr>
          <w:rFonts w:asciiTheme="minorHAnsi" w:hAnsiTheme="minorHAnsi"/>
          <w:sz w:val="22"/>
        </w:rPr>
        <w:t>behavioural</w:t>
      </w:r>
      <w:proofErr w:type="spellEnd"/>
      <w:r w:rsidR="000D77B3">
        <w:rPr>
          <w:rFonts w:asciiTheme="minorHAnsi" w:hAnsiTheme="minorHAnsi"/>
          <w:sz w:val="22"/>
        </w:rPr>
        <w:t xml:space="preserve"> syndromes.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Dietary Impacts on Personality and Behavioural Syndromes</w:t>
      </w:r>
      <w:r w:rsidRPr="00C13216">
        <w:rPr>
          <w:rFonts w:asciiTheme="minorHAnsi" w:hAnsiTheme="minorHAnsi"/>
          <w:b/>
          <w:i/>
        </w:rPr>
        <w:t xml:space="preserve"> </w:t>
      </w:r>
    </w:p>
    <w:p w14:paraId="28B53D80" w14:textId="59234D0E" w:rsidR="00B90291" w:rsidRDefault="0030035B" w:rsidP="00F37CB1">
      <w:pPr>
        <w:spacing w:line="480" w:lineRule="auto"/>
        <w:ind w:firstLine="720"/>
        <w:jc w:val="both"/>
        <w:rPr>
          <w:rFonts w:asciiTheme="minorHAnsi" w:hAnsiTheme="minorHAnsi"/>
          <w:sz w:val="22"/>
        </w:rPr>
      </w:pPr>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w:t>
      </w:r>
      <w:proofErr w:type="spellStart"/>
      <w:r w:rsidR="00E91AE7">
        <w:rPr>
          <w:rFonts w:asciiTheme="minorHAnsi" w:hAnsiTheme="minorHAnsi"/>
          <w:sz w:val="22"/>
        </w:rPr>
        <w:t>behaviour</w:t>
      </w:r>
      <w:proofErr w:type="spellEnd"/>
      <w:r w:rsidR="00E91AE7">
        <w:rPr>
          <w:rFonts w:asciiTheme="minorHAnsi" w:hAnsiTheme="minorHAnsi"/>
          <w:sz w:val="22"/>
        </w:rPr>
        <w:t xml:space="preserve">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 xml:space="preserve">nce </w:t>
      </w:r>
      <w:r w:rsidR="00101549">
        <w:rPr>
          <w:rFonts w:asciiTheme="minorHAnsi" w:hAnsiTheme="minorHAnsi"/>
          <w:sz w:val="22"/>
        </w:rPr>
        <w:t>suggesting</w:t>
      </w:r>
      <w:r w:rsidR="00E91AE7">
        <w:rPr>
          <w:rFonts w:asciiTheme="minorHAnsi" w:hAnsiTheme="minorHAnsi"/>
          <w:sz w:val="22"/>
        </w:rPr>
        <w:t xml:space="preserve"> otherwise</w:t>
      </w:r>
      <w:r w:rsidR="00B90291">
        <w:rPr>
          <w:rFonts w:asciiTheme="minorHAnsi" w:hAnsiTheme="minorHAnsi"/>
          <w:sz w:val="22"/>
        </w:rPr>
        <w:t xml:space="preserve"> (Han and </w:t>
      </w:r>
      <w:proofErr w:type="spellStart"/>
      <w:r w:rsidR="00B90291">
        <w:rPr>
          <w:rFonts w:asciiTheme="minorHAnsi" w:hAnsiTheme="minorHAnsi"/>
          <w:sz w:val="22"/>
        </w:rPr>
        <w:t>Dingemanse</w:t>
      </w:r>
      <w:proofErr w:type="spellEnd"/>
      <w:r w:rsidR="00B90291">
        <w:rPr>
          <w:rFonts w:asciiTheme="minorHAnsi" w:hAnsiTheme="minorHAnsi"/>
          <w:sz w:val="22"/>
        </w:rPr>
        <w:t xml:space="preserve"> 2017, </w:t>
      </w:r>
      <w:proofErr w:type="spellStart"/>
      <w:r w:rsidR="00B90291">
        <w:rPr>
          <w:rFonts w:asciiTheme="minorHAnsi" w:hAnsiTheme="minorHAnsi"/>
          <w:sz w:val="22"/>
        </w:rPr>
        <w:t>Mettke</w:t>
      </w:r>
      <w:proofErr w:type="spellEnd"/>
      <w:r w:rsidR="00B90291">
        <w:rPr>
          <w:rFonts w:asciiTheme="minorHAnsi" w:hAnsiTheme="minorHAnsi"/>
          <w:sz w:val="22"/>
        </w:rPr>
        <w:t>-Hoffman 2002). Previous studies show that exploration increases in response to a nutrient rich diet in insects (</w:t>
      </w:r>
      <w:proofErr w:type="spellStart"/>
      <w:r w:rsidR="00B90291">
        <w:rPr>
          <w:rFonts w:asciiTheme="minorHAnsi" w:hAnsiTheme="minorHAnsi"/>
          <w:sz w:val="22"/>
        </w:rPr>
        <w:t>Tremmel</w:t>
      </w:r>
      <w:proofErr w:type="spellEnd"/>
      <w:r w:rsidR="00B90291">
        <w:rPr>
          <w:rFonts w:asciiTheme="minorHAnsi" w:hAnsiTheme="minorHAnsi"/>
          <w:sz w:val="22"/>
        </w:rPr>
        <w:t xml:space="preserve"> and Mueller 2013, </w:t>
      </w:r>
      <w:proofErr w:type="spellStart"/>
      <w:r w:rsidR="00B90291">
        <w:rPr>
          <w:rFonts w:asciiTheme="minorHAnsi" w:hAnsiTheme="minorHAnsi"/>
          <w:sz w:val="22"/>
        </w:rPr>
        <w:t>Dingemanse</w:t>
      </w:r>
      <w:proofErr w:type="spellEnd"/>
      <w:r w:rsidR="00B90291">
        <w:rPr>
          <w:rFonts w:asciiTheme="minorHAnsi" w:hAnsiTheme="minorHAnsi"/>
          <w:sz w:val="22"/>
        </w:rPr>
        <w:t xml:space="preserve"> and Wolf 2010) and </w:t>
      </w:r>
      <w:r w:rsidR="003E7291">
        <w:rPr>
          <w:rFonts w:asciiTheme="minorHAnsi" w:hAnsiTheme="minorHAnsi"/>
          <w:sz w:val="22"/>
        </w:rPr>
        <w:t>ewe</w:t>
      </w:r>
      <w:r w:rsidR="00B90291">
        <w:rPr>
          <w:rFonts w:asciiTheme="minorHAnsi" w:hAnsiTheme="minorHAnsi"/>
          <w:sz w:val="22"/>
        </w:rPr>
        <w:t xml:space="preserve"> become bolder (less neophobic) in dietary constrained seasons (</w:t>
      </w:r>
      <w:proofErr w:type="spellStart"/>
      <w:r w:rsidR="003E7291">
        <w:rPr>
          <w:rFonts w:asciiTheme="minorHAnsi" w:hAnsiTheme="minorHAnsi"/>
          <w:sz w:val="22"/>
        </w:rPr>
        <w:t>Reale</w:t>
      </w:r>
      <w:proofErr w:type="spellEnd"/>
      <w:r w:rsidR="003E7291">
        <w:rPr>
          <w:rFonts w:asciiTheme="minorHAnsi" w:hAnsiTheme="minorHAnsi"/>
          <w:sz w:val="22"/>
        </w:rPr>
        <w:t xml:space="preserve"> and </w:t>
      </w:r>
      <w:proofErr w:type="spellStart"/>
      <w:r w:rsidR="003E7291">
        <w:rPr>
          <w:rFonts w:asciiTheme="minorHAnsi" w:hAnsiTheme="minorHAnsi"/>
          <w:sz w:val="22"/>
        </w:rPr>
        <w:t>Festa-Bianchet</w:t>
      </w:r>
      <w:proofErr w:type="spellEnd"/>
      <w:r w:rsidR="003E7291">
        <w:rPr>
          <w:rFonts w:asciiTheme="minorHAnsi" w:hAnsiTheme="minorHAnsi"/>
          <w:sz w:val="22"/>
        </w:rPr>
        <w:t xml:space="preserve"> 2003</w:t>
      </w:r>
      <w:r w:rsidR="00B90291">
        <w:rPr>
          <w:rFonts w:asciiTheme="minorHAnsi" w:hAnsiTheme="minorHAnsi"/>
          <w:sz w:val="22"/>
        </w:rPr>
        <w:t xml:space="preserve">). Sociability, in particular, appears to be closely tied to diet quality as neurological mechanisms that influence social </w:t>
      </w:r>
      <w:proofErr w:type="spellStart"/>
      <w:r w:rsidR="00B90291">
        <w:rPr>
          <w:rFonts w:asciiTheme="minorHAnsi" w:hAnsiTheme="minorHAnsi"/>
          <w:sz w:val="22"/>
        </w:rPr>
        <w:t>behaviour</w:t>
      </w:r>
      <w:proofErr w:type="spellEnd"/>
      <w:r w:rsidR="00B90291">
        <w:rPr>
          <w:rFonts w:asciiTheme="minorHAnsi" w:hAnsiTheme="minorHAnsi"/>
          <w:sz w:val="22"/>
        </w:rPr>
        <w:t xml:space="preserve"> are </w:t>
      </w:r>
      <w:r w:rsidR="00CA5545">
        <w:rPr>
          <w:rFonts w:asciiTheme="minorHAnsi" w:hAnsiTheme="minorHAnsi"/>
          <w:sz w:val="22"/>
        </w:rPr>
        <w:t>affected by food deprivation (</w:t>
      </w:r>
      <w:proofErr w:type="spellStart"/>
      <w:r w:rsidR="00B90291">
        <w:rPr>
          <w:rFonts w:asciiTheme="minorHAnsi" w:hAnsiTheme="minorHAnsi"/>
          <w:sz w:val="22"/>
        </w:rPr>
        <w:t>Soares</w:t>
      </w:r>
      <w:proofErr w:type="spellEnd"/>
      <w:r w:rsidR="00B90291">
        <w:rPr>
          <w:rFonts w:asciiTheme="minorHAnsi" w:hAnsiTheme="minorHAnsi"/>
          <w:sz w:val="22"/>
        </w:rPr>
        <w:t xml:space="preserve"> et al 2010, </w:t>
      </w:r>
      <w:proofErr w:type="spellStart"/>
      <w:r w:rsidR="00B90291">
        <w:rPr>
          <w:rFonts w:asciiTheme="minorHAnsi" w:hAnsiTheme="minorHAnsi"/>
          <w:sz w:val="22"/>
        </w:rPr>
        <w:t>Akman</w:t>
      </w:r>
      <w:proofErr w:type="spellEnd"/>
      <w:r w:rsidR="00B90291">
        <w:rPr>
          <w:rFonts w:asciiTheme="minorHAnsi" w:hAnsiTheme="minorHAnsi"/>
          <w:sz w:val="22"/>
        </w:rPr>
        <w:t xml:space="preserve"> et al 2012). Cooperative </w:t>
      </w:r>
      <w:proofErr w:type="spellStart"/>
      <w:r w:rsidR="00B90291">
        <w:rPr>
          <w:rFonts w:asciiTheme="minorHAnsi" w:hAnsiTheme="minorHAnsi"/>
          <w:sz w:val="22"/>
        </w:rPr>
        <w:t>behaviour</w:t>
      </w:r>
      <w:proofErr w:type="spellEnd"/>
      <w:r w:rsidR="00B90291">
        <w:rPr>
          <w:rFonts w:asciiTheme="minorHAnsi" w:hAnsiTheme="minorHAnsi"/>
          <w:sz w:val="22"/>
        </w:rPr>
        <w:t xml:space="preserve"> also benefits individuals sharing foraging information, as seen in guppy populations (</w:t>
      </w:r>
      <w:proofErr w:type="spellStart"/>
      <w:r w:rsidR="00B90291">
        <w:rPr>
          <w:rFonts w:asciiTheme="minorHAnsi" w:hAnsiTheme="minorHAnsi"/>
          <w:sz w:val="22"/>
        </w:rPr>
        <w:t>Trompf</w:t>
      </w:r>
      <w:proofErr w:type="spellEnd"/>
      <w:r w:rsidR="00B90291">
        <w:rPr>
          <w:rFonts w:asciiTheme="minorHAnsi" w:hAnsiTheme="minorHAnsi"/>
          <w:sz w:val="22"/>
        </w:rPr>
        <w:t xml:space="preserve"> and Brown 2014). Given that </w:t>
      </w:r>
      <w:r w:rsidR="00B90291" w:rsidRPr="007006C6">
        <w:rPr>
          <w:rFonts w:asciiTheme="minorHAnsi" w:hAnsiTheme="minorHAnsi"/>
          <w:i/>
          <w:sz w:val="22"/>
        </w:rPr>
        <w:t>L. delicata</w:t>
      </w:r>
      <w:r w:rsidR="00B90291">
        <w:rPr>
          <w:rFonts w:asciiTheme="minorHAnsi" w:hAnsiTheme="minorHAnsi"/>
          <w:sz w:val="22"/>
        </w:rPr>
        <w:t xml:space="preserve"> can reach high densities and exhibit highly social </w:t>
      </w:r>
      <w:proofErr w:type="spellStart"/>
      <w:r w:rsidR="00B90291">
        <w:rPr>
          <w:rFonts w:asciiTheme="minorHAnsi" w:hAnsiTheme="minorHAnsi"/>
          <w:sz w:val="22"/>
        </w:rPr>
        <w:t>behaviours</w:t>
      </w:r>
      <w:proofErr w:type="spellEnd"/>
      <w:r w:rsidR="00B90291">
        <w:rPr>
          <w:rFonts w:asciiTheme="minorHAnsi" w:hAnsiTheme="minorHAnsi"/>
          <w:sz w:val="22"/>
        </w:rPr>
        <w:t xml:space="preserve"> (Chapple 2003, Duffield and Bull 2001), they were </w:t>
      </w:r>
      <w:r w:rsidR="00B90291">
        <w:rPr>
          <w:rFonts w:asciiTheme="minorHAnsi" w:hAnsiTheme="minorHAnsi"/>
          <w:sz w:val="22"/>
        </w:rPr>
        <w:lastRenderedPageBreak/>
        <w:t>expected to follow similar patterns as those seen in other highly social species. The discrepancies between our results and current literature could be due to the study species, the specific details of the diet manipulation or the developmental stage of the subjects.</w:t>
      </w:r>
    </w:p>
    <w:p w14:paraId="0EEC9E4E" w14:textId="079FDFC1" w:rsidR="00042672" w:rsidRDefault="00042672" w:rsidP="00F16BE5">
      <w:pPr>
        <w:spacing w:line="480" w:lineRule="auto"/>
        <w:ind w:firstLine="720"/>
        <w:jc w:val="both"/>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w:t>
      </w:r>
      <w:r w:rsidR="00FF2DA3">
        <w:rPr>
          <w:rFonts w:asciiTheme="minorHAnsi" w:hAnsiTheme="minorHAnsi"/>
          <w:sz w:val="22"/>
        </w:rPr>
        <w:t xml:space="preserve"> (Gillard et al. 1998)</w:t>
      </w:r>
      <w:r>
        <w:rPr>
          <w:rFonts w:asciiTheme="minorHAnsi" w:hAnsiTheme="minorHAnsi"/>
          <w:sz w:val="22"/>
        </w:rPr>
        <w:t>. Environmental conditions during early development have long term effects on the fitness of birds and ma</w:t>
      </w:r>
      <w:r w:rsidR="00A46ABE">
        <w:rPr>
          <w:rFonts w:asciiTheme="minorHAnsi" w:hAnsiTheme="minorHAnsi"/>
          <w:sz w:val="22"/>
        </w:rPr>
        <w:t>mmals (</w:t>
      </w:r>
      <w:proofErr w:type="spellStart"/>
      <w:r w:rsidR="00A46ABE">
        <w:rPr>
          <w:rFonts w:asciiTheme="minorHAnsi" w:hAnsiTheme="minorHAnsi"/>
          <w:sz w:val="22"/>
        </w:rPr>
        <w:t>Lindstorm</w:t>
      </w:r>
      <w:proofErr w:type="spellEnd"/>
      <w:r w:rsidR="00A46ABE">
        <w:rPr>
          <w:rFonts w:asciiTheme="minorHAnsi" w:hAnsiTheme="minorHAnsi"/>
          <w:sz w:val="22"/>
        </w:rPr>
        <w:t xml:space="preserve"> 1999). Reptile </w:t>
      </w:r>
      <w:proofErr w:type="spellStart"/>
      <w:r w:rsidR="0050495A">
        <w:rPr>
          <w:rFonts w:asciiTheme="minorHAnsi" w:hAnsiTheme="minorHAnsi"/>
          <w:sz w:val="22"/>
        </w:rPr>
        <w:t>behaviour</w:t>
      </w:r>
      <w:proofErr w:type="spellEnd"/>
      <w:r w:rsidR="0050495A">
        <w:rPr>
          <w:rFonts w:asciiTheme="minorHAnsi" w:hAnsiTheme="minorHAnsi"/>
          <w:sz w:val="22"/>
        </w:rPr>
        <w:t>, physiology and morphology</w:t>
      </w:r>
      <w:r>
        <w:rPr>
          <w:rFonts w:asciiTheme="minorHAnsi" w:hAnsiTheme="minorHAnsi"/>
          <w:sz w:val="22"/>
        </w:rPr>
        <w:t xml:space="preserve"> are also influenced by early life conditions </w:t>
      </w:r>
      <w:r w:rsidR="00310CBF">
        <w:rPr>
          <w:rFonts w:asciiTheme="minorHAnsi" w:hAnsiTheme="minorHAnsi"/>
          <w:sz w:val="22"/>
        </w:rPr>
        <w:t>(</w:t>
      </w:r>
      <w:r w:rsidR="0050495A">
        <w:rPr>
          <w:rFonts w:asciiTheme="minorHAnsi" w:hAnsiTheme="minorHAnsi"/>
          <w:sz w:val="22"/>
        </w:rPr>
        <w:t>Noble et al. 2017), with temperature impacting</w:t>
      </w:r>
      <w:r>
        <w:rPr>
          <w:rFonts w:asciiTheme="minorHAnsi" w:hAnsiTheme="minorHAnsi"/>
          <w:sz w:val="22"/>
        </w:rPr>
        <w:t xml:space="preserve"> the development of the spinal cord and brain in turtles (</w:t>
      </w:r>
      <w:proofErr w:type="spellStart"/>
      <w:r>
        <w:rPr>
          <w:rFonts w:asciiTheme="minorHAnsi" w:hAnsiTheme="minorHAnsi"/>
          <w:sz w:val="22"/>
        </w:rPr>
        <w:t>Radmilovich</w:t>
      </w:r>
      <w:proofErr w:type="spellEnd"/>
      <w:r>
        <w:rPr>
          <w:rFonts w:asciiTheme="minorHAnsi" w:hAnsiTheme="minorHAnsi"/>
          <w:sz w:val="22"/>
        </w:rPr>
        <w:t xml:space="preserve"> et al. 2003). Diet, in particular, impacts the growth rate of hatchling lizards with low quality diets yielding slower growing individuals</w:t>
      </w:r>
      <w:r w:rsidR="00282AA7">
        <w:rPr>
          <w:rFonts w:asciiTheme="minorHAnsi" w:hAnsiTheme="minorHAnsi"/>
          <w:sz w:val="22"/>
        </w:rPr>
        <w:t>. When these individuals reach maturity, they</w:t>
      </w:r>
      <w:r>
        <w:rPr>
          <w:rFonts w:asciiTheme="minorHAnsi" w:hAnsiTheme="minorHAnsi"/>
          <w:sz w:val="22"/>
        </w:rPr>
        <w:t xml:space="preserve"> exploit the environment to “catch up” to their high-quality diet counterparts (</w:t>
      </w:r>
      <w:proofErr w:type="spellStart"/>
      <w:r>
        <w:rPr>
          <w:rFonts w:asciiTheme="minorHAnsi" w:hAnsiTheme="minorHAnsi"/>
          <w:sz w:val="22"/>
        </w:rPr>
        <w:t>Radder</w:t>
      </w:r>
      <w:proofErr w:type="spellEnd"/>
      <w:r>
        <w:rPr>
          <w:rFonts w:asciiTheme="minorHAnsi" w:hAnsiTheme="minorHAnsi"/>
          <w:sz w:val="22"/>
        </w:rPr>
        <w:t xml:space="preserve"> et al. 2007). </w:t>
      </w:r>
      <w:r w:rsidR="00A451C4">
        <w:rPr>
          <w:rFonts w:asciiTheme="minorHAnsi" w:hAnsiTheme="minorHAnsi"/>
          <w:sz w:val="22"/>
        </w:rPr>
        <w:t xml:space="preserve">The impacts of diet on </w:t>
      </w:r>
      <w:proofErr w:type="spellStart"/>
      <w:r w:rsidR="00A451C4">
        <w:rPr>
          <w:rFonts w:asciiTheme="minorHAnsi" w:hAnsiTheme="minorHAnsi"/>
          <w:sz w:val="22"/>
        </w:rPr>
        <w:t>behaviour</w:t>
      </w:r>
      <w:proofErr w:type="spellEnd"/>
      <w:r w:rsidR="00A451C4">
        <w:rPr>
          <w:rFonts w:asciiTheme="minorHAnsi" w:hAnsiTheme="minorHAnsi"/>
          <w:sz w:val="22"/>
        </w:rPr>
        <w:t xml:space="preserve"> may not have been observed in this study because it was not focused on the developmental stage</w:t>
      </w:r>
      <w:r w:rsidR="00F16BE5">
        <w:rPr>
          <w:rFonts w:asciiTheme="minorHAnsi" w:hAnsiTheme="minorHAnsi"/>
          <w:sz w:val="22"/>
        </w:rPr>
        <w:t xml:space="preserve"> where most mechanisms are being established (</w:t>
      </w:r>
      <w:proofErr w:type="spellStart"/>
      <w:r w:rsidR="00F16BE5">
        <w:rPr>
          <w:rFonts w:asciiTheme="minorHAnsi" w:hAnsiTheme="minorHAnsi"/>
          <w:sz w:val="22"/>
        </w:rPr>
        <w:t>Reddiex</w:t>
      </w:r>
      <w:proofErr w:type="spellEnd"/>
      <w:r w:rsidR="00F16BE5">
        <w:rPr>
          <w:rFonts w:asciiTheme="minorHAnsi" w:hAnsiTheme="minorHAnsi"/>
          <w:sz w:val="22"/>
        </w:rPr>
        <w:t xml:space="preserve"> et al. 2013)</w:t>
      </w:r>
      <w:r w:rsidR="00A451C4">
        <w:rPr>
          <w:rFonts w:asciiTheme="minorHAnsi" w:hAnsiTheme="minorHAnsi"/>
          <w:sz w:val="22"/>
        </w:rPr>
        <w:t>. Adult physiological systems may require longer periods of diet manipulation before significant changes are detected</w:t>
      </w:r>
      <w:r w:rsidR="00F16BE5">
        <w:rPr>
          <w:rFonts w:asciiTheme="minorHAnsi" w:hAnsiTheme="minorHAnsi"/>
          <w:sz w:val="22"/>
        </w:rPr>
        <w:t xml:space="preserve">. In future, prolonging the diet treatment may generate interesting results and determine how long diet needs to be changed before a response is observed, if at all. </w:t>
      </w:r>
    </w:p>
    <w:p w14:paraId="4C052041" w14:textId="46724FC8" w:rsidR="00B90291" w:rsidRPr="00F77377"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L. delicata</w:t>
      </w:r>
      <w:r>
        <w:rPr>
          <w:rFonts w:asciiTheme="minorHAnsi" w:hAnsiTheme="minorHAnsi"/>
          <w:sz w:val="22"/>
        </w:rPr>
        <w:t xml:space="preserve"> does not have distinct behavioural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t>Dingemanse</w:t>
      </w:r>
      <w:proofErr w:type="spellEnd"/>
      <w:r>
        <w:rPr>
          <w:rFonts w:asciiTheme="minorHAnsi" w:hAnsiTheme="minorHAnsi"/>
          <w:sz w:val="22"/>
        </w:rPr>
        <w:t xml:space="preserve"> 2014, </w:t>
      </w:r>
      <w:proofErr w:type="spellStart"/>
      <w:r>
        <w:rPr>
          <w:rFonts w:asciiTheme="minorHAnsi" w:hAnsiTheme="minorHAnsi"/>
          <w:sz w:val="22"/>
        </w:rPr>
        <w:t>Mettke</w:t>
      </w:r>
      <w:proofErr w:type="spellEnd"/>
      <w:r>
        <w:rPr>
          <w:rFonts w:asciiTheme="minorHAnsi" w:hAnsiTheme="minorHAnsi"/>
          <w:sz w:val="22"/>
        </w:rPr>
        <w:t xml:space="preserve">-Hoffman 2002). Across taxa, high sociability and exploratory </w:t>
      </w:r>
      <w:proofErr w:type="spellStart"/>
      <w:r>
        <w:rPr>
          <w:rFonts w:asciiTheme="minorHAnsi" w:hAnsiTheme="minorHAnsi"/>
          <w:sz w:val="22"/>
        </w:rPr>
        <w:t>behaviours</w:t>
      </w:r>
      <w:proofErr w:type="spellEnd"/>
      <w:r>
        <w:rPr>
          <w:rFonts w:asciiTheme="minorHAnsi" w:hAnsiTheme="minorHAnsi"/>
          <w:sz w:val="22"/>
        </w:rPr>
        <w:t xml:space="preserve"> are </w:t>
      </w:r>
      <w:proofErr w:type="spellStart"/>
      <w:r>
        <w:rPr>
          <w:rFonts w:asciiTheme="minorHAnsi" w:hAnsiTheme="minorHAnsi"/>
          <w:sz w:val="22"/>
        </w:rPr>
        <w:t>favourable</w:t>
      </w:r>
      <w:proofErr w:type="spellEnd"/>
      <w:r>
        <w:rPr>
          <w:rFonts w:asciiTheme="minorHAnsi" w:hAnsiTheme="minorHAnsi"/>
          <w:sz w:val="22"/>
        </w:rPr>
        <w:t xml:space="preserve"> in low-resource environments where individuals benefit from shared parental care and foraging information (Chapple 2003, </w:t>
      </w:r>
      <w:proofErr w:type="spellStart"/>
      <w:r>
        <w:rPr>
          <w:rFonts w:asciiTheme="minorHAnsi" w:hAnsiTheme="minorHAnsi"/>
          <w:sz w:val="22"/>
        </w:rPr>
        <w:t>Trompf</w:t>
      </w:r>
      <w:proofErr w:type="spellEnd"/>
      <w:r>
        <w:rPr>
          <w:rFonts w:asciiTheme="minorHAnsi" w:hAnsiTheme="minorHAnsi"/>
          <w:sz w:val="22"/>
        </w:rPr>
        <w:t xml:space="preserve"> and Brown 2014). </w:t>
      </w:r>
    </w:p>
    <w:p w14:paraId="2A6B7311" w14:textId="77777777" w:rsidR="002C0864" w:rsidRDefault="00B90291" w:rsidP="00F37CB1">
      <w:pPr>
        <w:spacing w:line="480" w:lineRule="auto"/>
        <w:ind w:firstLine="720"/>
        <w:jc w:val="both"/>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specific macronutrient</w:t>
      </w:r>
      <w:r w:rsidR="006A29BA">
        <w:rPr>
          <w:rFonts w:asciiTheme="minorHAnsi" w:hAnsiTheme="minorHAnsi"/>
          <w:sz w:val="22"/>
        </w:rPr>
        <w:t xml:space="preserve"> compositions</w:t>
      </w:r>
      <w:r>
        <w:rPr>
          <w:rFonts w:asciiTheme="minorHAnsi" w:hAnsiTheme="minorHAnsi"/>
          <w:sz w:val="22"/>
        </w:rPr>
        <w:t xml:space="preserve">, </w:t>
      </w:r>
      <w:r w:rsidR="006A29BA">
        <w:rPr>
          <w:rFonts w:asciiTheme="minorHAnsi" w:hAnsiTheme="minorHAnsi"/>
          <w:sz w:val="22"/>
        </w:rPr>
        <w:t xml:space="preserve">such as the ratio of </w:t>
      </w:r>
      <w:r>
        <w:rPr>
          <w:rFonts w:asciiTheme="minorHAnsi" w:hAnsiTheme="minorHAnsi"/>
          <w:sz w:val="22"/>
        </w:rPr>
        <w:t>protein</w:t>
      </w:r>
      <w:r w:rsidR="006A29BA">
        <w:rPr>
          <w:rFonts w:asciiTheme="minorHAnsi" w:hAnsiTheme="minorHAnsi"/>
          <w:sz w:val="22"/>
        </w:rPr>
        <w:t xml:space="preserve"> to </w:t>
      </w:r>
      <w:r>
        <w:rPr>
          <w:rFonts w:asciiTheme="minorHAnsi" w:hAnsiTheme="minorHAnsi"/>
          <w:sz w:val="22"/>
        </w:rPr>
        <w:t>carbohydrate</w:t>
      </w:r>
      <w:r w:rsidR="006A29BA">
        <w:rPr>
          <w:rFonts w:asciiTheme="minorHAnsi" w:hAnsiTheme="minorHAnsi"/>
          <w:sz w:val="22"/>
        </w:rPr>
        <w:t>s</w:t>
      </w:r>
      <w:r>
        <w:rPr>
          <w:rFonts w:asciiTheme="minorHAnsi" w:hAnsiTheme="minorHAnsi"/>
          <w:sz w:val="22"/>
        </w:rPr>
        <w:t xml:space="preserve">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have been found to be one the biggest factors in changing the </w:t>
      </w:r>
      <w:r>
        <w:rPr>
          <w:rFonts w:asciiTheme="minorHAnsi" w:hAnsiTheme="minorHAnsi"/>
          <w:sz w:val="22"/>
        </w:rPr>
        <w:lastRenderedPageBreak/>
        <w:t>gut microb</w:t>
      </w:r>
      <w:r w:rsidR="006A29BA">
        <w:rPr>
          <w:rFonts w:asciiTheme="minorHAnsi" w:hAnsiTheme="minorHAnsi"/>
          <w:sz w:val="22"/>
        </w:rPr>
        <w:t>ial</w:t>
      </w:r>
      <w:r>
        <w:rPr>
          <w:rFonts w:asciiTheme="minorHAnsi" w:hAnsiTheme="minorHAnsi"/>
          <w:sz w:val="22"/>
        </w:rPr>
        <w:t xml:space="preserve"> community (Zhang et al. 2010), which directly affects </w:t>
      </w:r>
      <w:proofErr w:type="spellStart"/>
      <w:r>
        <w:rPr>
          <w:rFonts w:asciiTheme="minorHAnsi" w:hAnsiTheme="minorHAnsi"/>
          <w:sz w:val="22"/>
        </w:rPr>
        <w:t>behaviour</w:t>
      </w:r>
      <w:proofErr w:type="spellEnd"/>
      <w:r>
        <w:rPr>
          <w:rFonts w:asciiTheme="minorHAnsi" w:hAnsiTheme="minorHAnsi"/>
          <w:sz w:val="22"/>
        </w:rPr>
        <w:t xml:space="preserve"> (</w:t>
      </w:r>
      <w:proofErr w:type="spellStart"/>
      <w:r>
        <w:rPr>
          <w:rFonts w:asciiTheme="minorHAnsi" w:hAnsiTheme="minorHAnsi"/>
          <w:sz w:val="22"/>
        </w:rPr>
        <w:t>Parashar</w:t>
      </w:r>
      <w:proofErr w:type="spellEnd"/>
      <w:r>
        <w:rPr>
          <w:rFonts w:asciiTheme="minorHAnsi" w:hAnsiTheme="minorHAnsi"/>
          <w:sz w:val="22"/>
        </w:rPr>
        <w:t xml:space="preserve"> and </w:t>
      </w:r>
      <w:proofErr w:type="spellStart"/>
      <w:r>
        <w:rPr>
          <w:rFonts w:asciiTheme="minorHAnsi" w:hAnsiTheme="minorHAnsi"/>
          <w:sz w:val="22"/>
        </w:rPr>
        <w:t>Udayabanu</w:t>
      </w:r>
      <w:proofErr w:type="spellEnd"/>
      <w:r>
        <w:rPr>
          <w:rFonts w:asciiTheme="minorHAnsi" w:hAnsiTheme="minorHAnsi"/>
          <w:sz w:val="22"/>
        </w:rPr>
        <w:t xml:space="preserve"> 2016, Diaz </w:t>
      </w:r>
      <w:proofErr w:type="spellStart"/>
      <w:r>
        <w:rPr>
          <w:rFonts w:asciiTheme="minorHAnsi" w:hAnsiTheme="minorHAnsi"/>
          <w:sz w:val="22"/>
        </w:rPr>
        <w:t>Heijtz</w:t>
      </w:r>
      <w:proofErr w:type="spellEnd"/>
      <w:r>
        <w:rPr>
          <w:rFonts w:asciiTheme="minorHAnsi" w:hAnsiTheme="minorHAnsi"/>
          <w:sz w:val="22"/>
        </w:rPr>
        <w:t xml:space="preserve"> et al. 2011). Considering no single macronutrient was targeted in the diet manipulation, the protein, carbohydrate and fat content of the diets may not have been different enough to generate different gut microbiomes that would lead to subsequent behavioural changes. Behavioural correlations are derived from the covariance of traits within and between individuals (Han and </w:t>
      </w:r>
      <w:proofErr w:type="spellStart"/>
      <w:r>
        <w:rPr>
          <w:rFonts w:asciiTheme="minorHAnsi" w:hAnsiTheme="minorHAnsi"/>
          <w:sz w:val="22"/>
        </w:rPr>
        <w:t>Dingemanse</w:t>
      </w:r>
      <w:proofErr w:type="spellEnd"/>
      <w:r>
        <w:rPr>
          <w:rFonts w:asciiTheme="minorHAnsi" w:hAnsiTheme="minorHAnsi"/>
          <w:sz w:val="22"/>
        </w:rPr>
        <w:t xml:space="preserve"> 2017). </w:t>
      </w:r>
    </w:p>
    <w:p w14:paraId="1E3EDBC3" w14:textId="21F111B5" w:rsidR="00B90291"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Between-individual variance seemed to be most impacted by diet quality in different species. Single food diets generate increased between-individual variance across taxa (Senior et al. 2015) but, ultimately, does not significantly change the strength and nature of the behavioural correlation (Han and </w:t>
      </w:r>
      <w:proofErr w:type="spellStart"/>
      <w:r>
        <w:rPr>
          <w:rFonts w:asciiTheme="minorHAnsi" w:hAnsiTheme="minorHAnsi"/>
          <w:sz w:val="22"/>
        </w:rPr>
        <w:t>Dingemanse</w:t>
      </w:r>
      <w:proofErr w:type="spellEnd"/>
      <w:r>
        <w:rPr>
          <w:rFonts w:asciiTheme="minorHAnsi" w:hAnsiTheme="minorHAnsi"/>
          <w:sz w:val="22"/>
        </w:rPr>
        <w:t xml:space="preserv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r w:rsidR="009B0067">
        <w:rPr>
          <w:rFonts w:asciiTheme="minorHAnsi" w:hAnsiTheme="minorHAnsi"/>
          <w:sz w:val="22"/>
        </w:rPr>
        <w:t xml:space="preserve">. </w:t>
      </w:r>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which could expl</w:t>
      </w:r>
      <w:r w:rsidR="002C0864">
        <w:rPr>
          <w:rFonts w:asciiTheme="minorHAnsi" w:hAnsiTheme="minorHAnsi"/>
          <w:sz w:val="22"/>
        </w:rPr>
        <w:t>ain the non-significant results as females have different nutritional demands than males (</w:t>
      </w:r>
      <w:proofErr w:type="spellStart"/>
      <w:r w:rsidR="002C0864">
        <w:rPr>
          <w:rFonts w:asciiTheme="minorHAnsi" w:hAnsiTheme="minorHAnsi"/>
          <w:sz w:val="22"/>
        </w:rPr>
        <w:t>Reddiex</w:t>
      </w:r>
      <w:proofErr w:type="spellEnd"/>
      <w:r w:rsidR="002C0864">
        <w:rPr>
          <w:rFonts w:asciiTheme="minorHAnsi" w:hAnsiTheme="minorHAnsi"/>
          <w:sz w:val="22"/>
        </w:rPr>
        <w:t xml:space="preserve"> et al. 2013). </w:t>
      </w:r>
      <w:r w:rsidR="0004172C">
        <w:rPr>
          <w:rFonts w:asciiTheme="minorHAnsi" w:hAnsiTheme="minorHAnsi"/>
          <w:sz w:val="22"/>
        </w:rPr>
        <w:t>As such, the diet manipulation in t</w:t>
      </w:r>
      <w:r w:rsidR="003C4DFF">
        <w:rPr>
          <w:rFonts w:asciiTheme="minorHAnsi" w:hAnsiTheme="minorHAnsi"/>
          <w:sz w:val="22"/>
        </w:rPr>
        <w:t xml:space="preserve">his study may </w:t>
      </w:r>
      <w:r w:rsidR="00096FF5">
        <w:rPr>
          <w:rFonts w:asciiTheme="minorHAnsi" w:hAnsiTheme="minorHAnsi"/>
          <w:sz w:val="22"/>
        </w:rPr>
        <w:t xml:space="preserve">not have affected the nutrients that influence females.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2017).</w:t>
      </w:r>
      <w:r w:rsidR="0037201E">
        <w:rPr>
          <w:rFonts w:asciiTheme="minorHAnsi" w:hAnsiTheme="minorHAnsi"/>
          <w:sz w:val="22"/>
        </w:rPr>
        <w:t xml:space="preserve"> </w:t>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784CFD22" w:rsidR="008307AE" w:rsidRPr="00025890" w:rsidRDefault="00B90291" w:rsidP="00F37CB1">
      <w:pPr>
        <w:spacing w:line="480" w:lineRule="auto"/>
        <w:jc w:val="both"/>
        <w:rPr>
          <w:rFonts w:asciiTheme="minorHAnsi" w:hAnsiTheme="minorHAnsi"/>
          <w:sz w:val="22"/>
        </w:rPr>
      </w:pPr>
      <w:r>
        <w:rPr>
          <w:rFonts w:asciiTheme="minorHAnsi" w:hAnsiTheme="minorHAnsi"/>
          <w:sz w:val="22"/>
        </w:rPr>
        <w:t xml:space="preserve">My study shows that </w:t>
      </w:r>
      <w:proofErr w:type="spellStart"/>
      <w:r>
        <w:rPr>
          <w:rFonts w:asciiTheme="minorHAnsi" w:hAnsiTheme="minorHAnsi"/>
          <w:sz w:val="22"/>
        </w:rPr>
        <w:t>behaviours</w:t>
      </w:r>
      <w:proofErr w:type="spellEnd"/>
      <w:r>
        <w:rPr>
          <w:rFonts w:asciiTheme="minorHAnsi" w:hAnsiTheme="minorHAnsi"/>
          <w:sz w:val="22"/>
        </w:rPr>
        <w:t xml:space="preserve"> of adult</w:t>
      </w:r>
      <w:r w:rsidR="00E20A29">
        <w:rPr>
          <w:rFonts w:asciiTheme="minorHAnsi" w:hAnsiTheme="minorHAnsi"/>
          <w:sz w:val="22"/>
        </w:rPr>
        <w:t xml:space="preserve">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esting they</w:t>
      </w:r>
      <w:r w:rsidR="009F75BC">
        <w:rPr>
          <w:rFonts w:asciiTheme="minorHAnsi" w:hAnsiTheme="minorHAnsi"/>
          <w:sz w:val="22"/>
        </w:rPr>
        <w:t xml:space="preserve"> are unaffected by changes to resource quality</w:t>
      </w:r>
      <w:r>
        <w:rPr>
          <w:rFonts w:asciiTheme="minorHAnsi" w:hAnsiTheme="minorHAnsi"/>
          <w:sz w:val="22"/>
        </w:rPr>
        <w:t xml:space="preserve">. Should a specific macronutrient be targeted in future studies, we can gain more insight into the delicate skink’s </w:t>
      </w:r>
      <w:r w:rsidR="00030B7A">
        <w:rPr>
          <w:rFonts w:asciiTheme="minorHAnsi" w:hAnsiTheme="minorHAnsi"/>
          <w:sz w:val="22"/>
        </w:rPr>
        <w:t>behavioural changes brought by changes in resource quality</w:t>
      </w:r>
      <w:r>
        <w:rPr>
          <w:rFonts w:asciiTheme="minorHAnsi" w:hAnsiTheme="minorHAnsi"/>
          <w:sz w:val="22"/>
        </w:rPr>
        <w:t xml:space="preserve">. Comparisons between adult and juvenile, as well as male and female, and their behavioural responses to diet quality </w:t>
      </w:r>
      <w:r w:rsidR="00030B7A">
        <w:rPr>
          <w:rFonts w:asciiTheme="minorHAnsi" w:hAnsiTheme="minorHAnsi"/>
          <w:sz w:val="22"/>
        </w:rPr>
        <w:t xml:space="preserve">are also needed to </w:t>
      </w:r>
      <w:r>
        <w:rPr>
          <w:rFonts w:asciiTheme="minorHAnsi" w:hAnsiTheme="minorHAnsi"/>
          <w:sz w:val="22"/>
        </w:rPr>
        <w:t xml:space="preserve">thoroughly explore how </w:t>
      </w:r>
      <w:r>
        <w:rPr>
          <w:rFonts w:asciiTheme="minorHAnsi" w:hAnsiTheme="minorHAnsi"/>
          <w:i/>
          <w:sz w:val="22"/>
        </w:rPr>
        <w:t xml:space="preserve">L. delicata </w:t>
      </w:r>
      <w:r w:rsidR="003B44FD">
        <w:rPr>
          <w:rFonts w:asciiTheme="minorHAnsi" w:hAnsiTheme="minorHAnsi"/>
          <w:sz w:val="22"/>
        </w:rPr>
        <w:t>are impacted.</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w:t>
      </w:r>
      <w:r w:rsidR="003B44FD">
        <w:rPr>
          <w:rFonts w:asciiTheme="minorHAnsi" w:hAnsiTheme="minorHAnsi"/>
          <w:sz w:val="22"/>
        </w:rPr>
        <w:t xml:space="preserve"> (</w:t>
      </w:r>
      <w:proofErr w:type="spellStart"/>
      <w:r w:rsidR="003B44FD">
        <w:rPr>
          <w:rFonts w:asciiTheme="minorHAnsi" w:hAnsiTheme="minorHAnsi"/>
          <w:sz w:val="22"/>
        </w:rPr>
        <w:t>Trompf</w:t>
      </w:r>
      <w:proofErr w:type="spellEnd"/>
      <w:r w:rsidR="003B44FD">
        <w:rPr>
          <w:rFonts w:asciiTheme="minorHAnsi" w:hAnsiTheme="minorHAnsi"/>
          <w:sz w:val="22"/>
        </w:rPr>
        <w:t xml:space="preserve"> and Brown 2014)</w:t>
      </w:r>
      <w:bookmarkStart w:id="4" w:name="_GoBack"/>
      <w:bookmarkEnd w:id="4"/>
      <w:r w:rsidR="00030B7A">
        <w:rPr>
          <w:rFonts w:asciiTheme="minorHAnsi" w:hAnsiTheme="minorHAnsi"/>
          <w:sz w:val="22"/>
        </w:rPr>
        <w:t xml:space="preserve">, and suggests that changes in resource quality may not have the anticipated effect on </w:t>
      </w:r>
      <w:proofErr w:type="spellStart"/>
      <w:r w:rsidR="00030B7A">
        <w:rPr>
          <w:rFonts w:asciiTheme="minorHAnsi" w:hAnsiTheme="minorHAnsi"/>
          <w:sz w:val="22"/>
        </w:rPr>
        <w:t>behaviours</w:t>
      </w:r>
      <w:proofErr w:type="spellEnd"/>
      <w:r w:rsidR="00030B7A">
        <w:rPr>
          <w:rFonts w:asciiTheme="minorHAnsi" w:hAnsiTheme="minorHAnsi"/>
          <w:sz w:val="22"/>
        </w:rPr>
        <w:t xml:space="preserve"> that may</w:t>
      </w:r>
      <w:r w:rsidR="00B72DCD">
        <w:rPr>
          <w:rFonts w:asciiTheme="minorHAnsi" w:hAnsiTheme="minorHAnsi"/>
          <w:sz w:val="22"/>
        </w:rPr>
        <w:t xml:space="preserve"> </w:t>
      </w:r>
      <w:r w:rsidR="00030B7A">
        <w:rPr>
          <w:rFonts w:asciiTheme="minorHAnsi" w:hAnsiTheme="minorHAnsi"/>
          <w:sz w:val="22"/>
        </w:rPr>
        <w:t>be linked to fitness in the wild</w:t>
      </w:r>
      <w:r w:rsidR="00EC5A6A">
        <w:rPr>
          <w:rFonts w:asciiTheme="minorHAnsi" w:hAnsiTheme="minorHAnsi"/>
          <w:sz w:val="22"/>
        </w:rPr>
        <w:t xml:space="preserve"> (</w:t>
      </w:r>
      <w:proofErr w:type="spellStart"/>
      <w:r w:rsidR="00EC5A6A">
        <w:rPr>
          <w:rFonts w:asciiTheme="minorHAnsi" w:hAnsiTheme="minorHAnsi"/>
          <w:sz w:val="22"/>
        </w:rPr>
        <w:t>Charmantier</w:t>
      </w:r>
      <w:proofErr w:type="spellEnd"/>
      <w:r w:rsidR="00EC5A6A">
        <w:rPr>
          <w:rFonts w:asciiTheme="minorHAnsi" w:hAnsiTheme="minorHAnsi"/>
          <w:sz w:val="22"/>
        </w:rPr>
        <w:t xml:space="preserve"> and </w:t>
      </w:r>
      <w:proofErr w:type="spellStart"/>
      <w:r w:rsidR="00EC5A6A">
        <w:rPr>
          <w:rFonts w:asciiTheme="minorHAnsi" w:hAnsiTheme="minorHAnsi"/>
          <w:sz w:val="22"/>
        </w:rPr>
        <w:t>Garant</w:t>
      </w:r>
      <w:proofErr w:type="spellEnd"/>
      <w:r w:rsidR="00EC5A6A">
        <w:rPr>
          <w:rFonts w:asciiTheme="minorHAnsi" w:hAnsiTheme="minorHAnsi"/>
          <w:sz w:val="22"/>
        </w:rPr>
        <w:t xml:space="preserve"> 2005)</w:t>
      </w:r>
      <w:r w:rsidR="00DE7461" w:rsidRPr="00755F42">
        <w:rPr>
          <w:rFonts w:asciiTheme="minorHAnsi" w:hAnsiTheme="minorHAnsi"/>
          <w:sz w:val="22"/>
        </w:rPr>
        <w:t>. Human-</w:t>
      </w:r>
      <w:r w:rsidR="00DE7461" w:rsidRPr="00755F42">
        <w:rPr>
          <w:rFonts w:asciiTheme="minorHAnsi" w:hAnsiTheme="minorHAnsi"/>
          <w:sz w:val="22"/>
        </w:rPr>
        <w:lastRenderedPageBreak/>
        <w:t>induced rapid environmental change is fast becoming a source of evolutionary novelty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2011). Species vary greatly in their ability to adequately respond to such rapid change, even within the same genus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behavioural syndromes and how they are impacted by the environment across many species. </w:t>
      </w:r>
    </w:p>
    <w:sectPr w:rsidR="008307AE" w:rsidRPr="00025890" w:rsidSect="002E152B">
      <w:footerReference w:type="even" r:id="rId26"/>
      <w:footerReference w:type="default" r:id="rId2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93559" w14:textId="77777777" w:rsidR="00BE3BF7" w:rsidRDefault="00BE3BF7" w:rsidP="002E152B">
      <w:r>
        <w:separator/>
      </w:r>
    </w:p>
  </w:endnote>
  <w:endnote w:type="continuationSeparator" w:id="0">
    <w:p w14:paraId="09B7841C" w14:textId="77777777" w:rsidR="00BE3BF7" w:rsidRDefault="00BE3BF7" w:rsidP="002E1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dvGARM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D1439" w14:textId="77777777" w:rsidR="002E152B" w:rsidRDefault="002E152B" w:rsidP="002E152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D0C2C7" w14:textId="77777777" w:rsidR="002E152B" w:rsidRDefault="002E152B" w:rsidP="002E15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9BC35" w14:textId="77777777" w:rsidR="002E152B" w:rsidRDefault="002E152B" w:rsidP="00671B4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B44FD">
      <w:rPr>
        <w:rStyle w:val="PageNumber"/>
        <w:noProof/>
      </w:rPr>
      <w:t>26</w:t>
    </w:r>
    <w:r>
      <w:rPr>
        <w:rStyle w:val="PageNumber"/>
      </w:rPr>
      <w:fldChar w:fldCharType="end"/>
    </w:r>
  </w:p>
  <w:p w14:paraId="3BAFBBC7" w14:textId="77777777" w:rsidR="002E152B" w:rsidRDefault="002E152B" w:rsidP="002E152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224A8" w14:textId="77777777" w:rsidR="00BE3BF7" w:rsidRDefault="00BE3BF7" w:rsidP="002E152B">
      <w:r>
        <w:separator/>
      </w:r>
    </w:p>
  </w:footnote>
  <w:footnote w:type="continuationSeparator" w:id="0">
    <w:p w14:paraId="42225BBF" w14:textId="77777777" w:rsidR="00BE3BF7" w:rsidRDefault="00BE3BF7" w:rsidP="002E152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A39"/>
    <w:rsid w:val="00015CD9"/>
    <w:rsid w:val="0001702C"/>
    <w:rsid w:val="000251C0"/>
    <w:rsid w:val="00025890"/>
    <w:rsid w:val="0002709B"/>
    <w:rsid w:val="000305FB"/>
    <w:rsid w:val="00030B7A"/>
    <w:rsid w:val="0004172C"/>
    <w:rsid w:val="00042672"/>
    <w:rsid w:val="00042BB1"/>
    <w:rsid w:val="0004403B"/>
    <w:rsid w:val="00047ECC"/>
    <w:rsid w:val="00053011"/>
    <w:rsid w:val="00057615"/>
    <w:rsid w:val="0006232F"/>
    <w:rsid w:val="00064A6E"/>
    <w:rsid w:val="00066035"/>
    <w:rsid w:val="000678D2"/>
    <w:rsid w:val="00071DA0"/>
    <w:rsid w:val="000760CC"/>
    <w:rsid w:val="0008579F"/>
    <w:rsid w:val="0009227E"/>
    <w:rsid w:val="00096FF5"/>
    <w:rsid w:val="000A236C"/>
    <w:rsid w:val="000A3AEB"/>
    <w:rsid w:val="000A6726"/>
    <w:rsid w:val="000B222B"/>
    <w:rsid w:val="000B4A23"/>
    <w:rsid w:val="000B6E56"/>
    <w:rsid w:val="000B6F5F"/>
    <w:rsid w:val="000C6AF9"/>
    <w:rsid w:val="000D3DEF"/>
    <w:rsid w:val="000D4B0C"/>
    <w:rsid w:val="000D5180"/>
    <w:rsid w:val="000D77B3"/>
    <w:rsid w:val="000D7E00"/>
    <w:rsid w:val="000E1132"/>
    <w:rsid w:val="000E13D1"/>
    <w:rsid w:val="000E759A"/>
    <w:rsid w:val="000F0BBA"/>
    <w:rsid w:val="000F7172"/>
    <w:rsid w:val="00101549"/>
    <w:rsid w:val="00102BFD"/>
    <w:rsid w:val="00105516"/>
    <w:rsid w:val="00106210"/>
    <w:rsid w:val="00106769"/>
    <w:rsid w:val="0010773E"/>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070F"/>
    <w:rsid w:val="001C52E3"/>
    <w:rsid w:val="001C73B6"/>
    <w:rsid w:val="001D3095"/>
    <w:rsid w:val="001D4133"/>
    <w:rsid w:val="001E0ED6"/>
    <w:rsid w:val="001E16EA"/>
    <w:rsid w:val="001E1F8B"/>
    <w:rsid w:val="001E592F"/>
    <w:rsid w:val="001E6305"/>
    <w:rsid w:val="001E6D8B"/>
    <w:rsid w:val="001E7374"/>
    <w:rsid w:val="001F55E6"/>
    <w:rsid w:val="001F650F"/>
    <w:rsid w:val="00205D2A"/>
    <w:rsid w:val="00206103"/>
    <w:rsid w:val="002076A2"/>
    <w:rsid w:val="00211D93"/>
    <w:rsid w:val="00214D33"/>
    <w:rsid w:val="00214DD1"/>
    <w:rsid w:val="00215E72"/>
    <w:rsid w:val="0022278B"/>
    <w:rsid w:val="002228AF"/>
    <w:rsid w:val="002231B3"/>
    <w:rsid w:val="0022623F"/>
    <w:rsid w:val="00231303"/>
    <w:rsid w:val="00232E60"/>
    <w:rsid w:val="002355E1"/>
    <w:rsid w:val="002410E8"/>
    <w:rsid w:val="00243569"/>
    <w:rsid w:val="00245CE1"/>
    <w:rsid w:val="00252ECC"/>
    <w:rsid w:val="00263D44"/>
    <w:rsid w:val="00264585"/>
    <w:rsid w:val="00265BB9"/>
    <w:rsid w:val="002707EC"/>
    <w:rsid w:val="00273020"/>
    <w:rsid w:val="00282AA7"/>
    <w:rsid w:val="00282DF7"/>
    <w:rsid w:val="00282DF9"/>
    <w:rsid w:val="0028466D"/>
    <w:rsid w:val="0028578B"/>
    <w:rsid w:val="002867EE"/>
    <w:rsid w:val="00287022"/>
    <w:rsid w:val="00287BC8"/>
    <w:rsid w:val="00290FAE"/>
    <w:rsid w:val="0029654D"/>
    <w:rsid w:val="002A0D25"/>
    <w:rsid w:val="002A7C11"/>
    <w:rsid w:val="002B2243"/>
    <w:rsid w:val="002C0864"/>
    <w:rsid w:val="002C625F"/>
    <w:rsid w:val="002D36DA"/>
    <w:rsid w:val="002D3ACB"/>
    <w:rsid w:val="002E056F"/>
    <w:rsid w:val="002E152B"/>
    <w:rsid w:val="002E1899"/>
    <w:rsid w:val="002E2C85"/>
    <w:rsid w:val="002E5548"/>
    <w:rsid w:val="002E5630"/>
    <w:rsid w:val="002F5046"/>
    <w:rsid w:val="002F5FC7"/>
    <w:rsid w:val="002F78A4"/>
    <w:rsid w:val="0030035B"/>
    <w:rsid w:val="00303708"/>
    <w:rsid w:val="00305F03"/>
    <w:rsid w:val="00310545"/>
    <w:rsid w:val="00310CBF"/>
    <w:rsid w:val="0031391C"/>
    <w:rsid w:val="00315598"/>
    <w:rsid w:val="0031560D"/>
    <w:rsid w:val="003235C1"/>
    <w:rsid w:val="0032514D"/>
    <w:rsid w:val="00333779"/>
    <w:rsid w:val="00334215"/>
    <w:rsid w:val="0033598D"/>
    <w:rsid w:val="0033779B"/>
    <w:rsid w:val="00345320"/>
    <w:rsid w:val="003460F2"/>
    <w:rsid w:val="0035399A"/>
    <w:rsid w:val="00360113"/>
    <w:rsid w:val="0036256C"/>
    <w:rsid w:val="00367C99"/>
    <w:rsid w:val="003710FD"/>
    <w:rsid w:val="0037201E"/>
    <w:rsid w:val="003721D1"/>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B44FD"/>
    <w:rsid w:val="003C0578"/>
    <w:rsid w:val="003C450A"/>
    <w:rsid w:val="003C4DFF"/>
    <w:rsid w:val="003D170B"/>
    <w:rsid w:val="003E67AF"/>
    <w:rsid w:val="003E7291"/>
    <w:rsid w:val="003F0857"/>
    <w:rsid w:val="003F570B"/>
    <w:rsid w:val="003F742B"/>
    <w:rsid w:val="004000E2"/>
    <w:rsid w:val="00401AED"/>
    <w:rsid w:val="00402C43"/>
    <w:rsid w:val="00406FB2"/>
    <w:rsid w:val="004075D1"/>
    <w:rsid w:val="00410519"/>
    <w:rsid w:val="00412C36"/>
    <w:rsid w:val="00413029"/>
    <w:rsid w:val="00414FC8"/>
    <w:rsid w:val="00424F9A"/>
    <w:rsid w:val="00425F19"/>
    <w:rsid w:val="0043021F"/>
    <w:rsid w:val="004323BC"/>
    <w:rsid w:val="004407CC"/>
    <w:rsid w:val="004439F8"/>
    <w:rsid w:val="00445652"/>
    <w:rsid w:val="00446052"/>
    <w:rsid w:val="004475F5"/>
    <w:rsid w:val="00454DD2"/>
    <w:rsid w:val="00455B7F"/>
    <w:rsid w:val="00462AAA"/>
    <w:rsid w:val="0046724F"/>
    <w:rsid w:val="00472738"/>
    <w:rsid w:val="00484D6B"/>
    <w:rsid w:val="00484F7F"/>
    <w:rsid w:val="00491527"/>
    <w:rsid w:val="00493C26"/>
    <w:rsid w:val="00493EFB"/>
    <w:rsid w:val="00494C08"/>
    <w:rsid w:val="004956DA"/>
    <w:rsid w:val="00496637"/>
    <w:rsid w:val="004A0268"/>
    <w:rsid w:val="004B0531"/>
    <w:rsid w:val="004B37E3"/>
    <w:rsid w:val="004B6585"/>
    <w:rsid w:val="004C38B3"/>
    <w:rsid w:val="004D286F"/>
    <w:rsid w:val="004D2962"/>
    <w:rsid w:val="004D3949"/>
    <w:rsid w:val="004E0EA2"/>
    <w:rsid w:val="004E165E"/>
    <w:rsid w:val="004E2AEB"/>
    <w:rsid w:val="004E49EE"/>
    <w:rsid w:val="004E7369"/>
    <w:rsid w:val="004F04F4"/>
    <w:rsid w:val="005043C8"/>
    <w:rsid w:val="0050495A"/>
    <w:rsid w:val="00504F97"/>
    <w:rsid w:val="005070B0"/>
    <w:rsid w:val="005155E4"/>
    <w:rsid w:val="00516DF9"/>
    <w:rsid w:val="0051770E"/>
    <w:rsid w:val="0051777A"/>
    <w:rsid w:val="00517839"/>
    <w:rsid w:val="00522898"/>
    <w:rsid w:val="00523115"/>
    <w:rsid w:val="00532BFB"/>
    <w:rsid w:val="00533250"/>
    <w:rsid w:val="00537032"/>
    <w:rsid w:val="0054310B"/>
    <w:rsid w:val="0054333A"/>
    <w:rsid w:val="005434A2"/>
    <w:rsid w:val="00543B6E"/>
    <w:rsid w:val="00545E66"/>
    <w:rsid w:val="00547725"/>
    <w:rsid w:val="005532EC"/>
    <w:rsid w:val="005604FF"/>
    <w:rsid w:val="00563A3E"/>
    <w:rsid w:val="00567875"/>
    <w:rsid w:val="00575F99"/>
    <w:rsid w:val="00587AFA"/>
    <w:rsid w:val="00591B20"/>
    <w:rsid w:val="005A0D8C"/>
    <w:rsid w:val="005A3F6D"/>
    <w:rsid w:val="005A68EB"/>
    <w:rsid w:val="005B36EB"/>
    <w:rsid w:val="005B4B32"/>
    <w:rsid w:val="005C3CA9"/>
    <w:rsid w:val="005C5C64"/>
    <w:rsid w:val="005C7F26"/>
    <w:rsid w:val="005D6FB4"/>
    <w:rsid w:val="005E7050"/>
    <w:rsid w:val="005F1CC8"/>
    <w:rsid w:val="005F72B1"/>
    <w:rsid w:val="00600305"/>
    <w:rsid w:val="00611BFD"/>
    <w:rsid w:val="00614BA4"/>
    <w:rsid w:val="00623B02"/>
    <w:rsid w:val="00630FC3"/>
    <w:rsid w:val="006333FE"/>
    <w:rsid w:val="006379A4"/>
    <w:rsid w:val="006403B1"/>
    <w:rsid w:val="006427FE"/>
    <w:rsid w:val="006458EA"/>
    <w:rsid w:val="00653BE5"/>
    <w:rsid w:val="0065790A"/>
    <w:rsid w:val="00661246"/>
    <w:rsid w:val="0066290A"/>
    <w:rsid w:val="00662C74"/>
    <w:rsid w:val="006649D9"/>
    <w:rsid w:val="00685973"/>
    <w:rsid w:val="00691263"/>
    <w:rsid w:val="00696A81"/>
    <w:rsid w:val="0069741E"/>
    <w:rsid w:val="006A29BA"/>
    <w:rsid w:val="006A4361"/>
    <w:rsid w:val="006A63A2"/>
    <w:rsid w:val="006A6D6C"/>
    <w:rsid w:val="006B128C"/>
    <w:rsid w:val="006B16CA"/>
    <w:rsid w:val="006B2573"/>
    <w:rsid w:val="006B73E5"/>
    <w:rsid w:val="006D0116"/>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373E7"/>
    <w:rsid w:val="00740386"/>
    <w:rsid w:val="00747E24"/>
    <w:rsid w:val="007525F2"/>
    <w:rsid w:val="0075280C"/>
    <w:rsid w:val="00755F42"/>
    <w:rsid w:val="0077115B"/>
    <w:rsid w:val="00774386"/>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868"/>
    <w:rsid w:val="007E0DBF"/>
    <w:rsid w:val="007E43AA"/>
    <w:rsid w:val="007E7D47"/>
    <w:rsid w:val="007F60A2"/>
    <w:rsid w:val="0080318C"/>
    <w:rsid w:val="0080558E"/>
    <w:rsid w:val="00807B00"/>
    <w:rsid w:val="00823785"/>
    <w:rsid w:val="00823BD8"/>
    <w:rsid w:val="0082521D"/>
    <w:rsid w:val="00826E13"/>
    <w:rsid w:val="008270A4"/>
    <w:rsid w:val="008307AE"/>
    <w:rsid w:val="00835FBF"/>
    <w:rsid w:val="008402A2"/>
    <w:rsid w:val="0085190B"/>
    <w:rsid w:val="0085437B"/>
    <w:rsid w:val="008554A0"/>
    <w:rsid w:val="0085787D"/>
    <w:rsid w:val="00861549"/>
    <w:rsid w:val="00862B11"/>
    <w:rsid w:val="008647DA"/>
    <w:rsid w:val="008678C4"/>
    <w:rsid w:val="00881E41"/>
    <w:rsid w:val="0088450D"/>
    <w:rsid w:val="008A1BB6"/>
    <w:rsid w:val="008B0EA8"/>
    <w:rsid w:val="008B4E3E"/>
    <w:rsid w:val="008B59A7"/>
    <w:rsid w:val="008B7221"/>
    <w:rsid w:val="008C3C04"/>
    <w:rsid w:val="008C6B47"/>
    <w:rsid w:val="008D144B"/>
    <w:rsid w:val="008E16F7"/>
    <w:rsid w:val="008E2C1D"/>
    <w:rsid w:val="008F587F"/>
    <w:rsid w:val="009029F2"/>
    <w:rsid w:val="00907A33"/>
    <w:rsid w:val="00910220"/>
    <w:rsid w:val="00914CE7"/>
    <w:rsid w:val="009253C3"/>
    <w:rsid w:val="00927DEA"/>
    <w:rsid w:val="00932CC2"/>
    <w:rsid w:val="00935D24"/>
    <w:rsid w:val="00936BC6"/>
    <w:rsid w:val="00937A77"/>
    <w:rsid w:val="00947FB3"/>
    <w:rsid w:val="00956870"/>
    <w:rsid w:val="009617F1"/>
    <w:rsid w:val="00962E38"/>
    <w:rsid w:val="00963861"/>
    <w:rsid w:val="009653D1"/>
    <w:rsid w:val="00967BE2"/>
    <w:rsid w:val="009927D6"/>
    <w:rsid w:val="00993206"/>
    <w:rsid w:val="009A05D9"/>
    <w:rsid w:val="009A776F"/>
    <w:rsid w:val="009A7AAF"/>
    <w:rsid w:val="009B0067"/>
    <w:rsid w:val="009B2EAF"/>
    <w:rsid w:val="009B4E66"/>
    <w:rsid w:val="009C1BFE"/>
    <w:rsid w:val="009D6E05"/>
    <w:rsid w:val="009E5B3F"/>
    <w:rsid w:val="009F1345"/>
    <w:rsid w:val="009F199A"/>
    <w:rsid w:val="009F1EFB"/>
    <w:rsid w:val="009F75BC"/>
    <w:rsid w:val="00A00BBD"/>
    <w:rsid w:val="00A0151A"/>
    <w:rsid w:val="00A063B1"/>
    <w:rsid w:val="00A069E8"/>
    <w:rsid w:val="00A078E3"/>
    <w:rsid w:val="00A125D6"/>
    <w:rsid w:val="00A143F6"/>
    <w:rsid w:val="00A20F2C"/>
    <w:rsid w:val="00A30B1E"/>
    <w:rsid w:val="00A31758"/>
    <w:rsid w:val="00A317AE"/>
    <w:rsid w:val="00A331A8"/>
    <w:rsid w:val="00A44C0F"/>
    <w:rsid w:val="00A451C4"/>
    <w:rsid w:val="00A464EE"/>
    <w:rsid w:val="00A46ABE"/>
    <w:rsid w:val="00A46D22"/>
    <w:rsid w:val="00A6471D"/>
    <w:rsid w:val="00A7018D"/>
    <w:rsid w:val="00A71F3A"/>
    <w:rsid w:val="00A77024"/>
    <w:rsid w:val="00A831A8"/>
    <w:rsid w:val="00A83825"/>
    <w:rsid w:val="00A8554F"/>
    <w:rsid w:val="00A85753"/>
    <w:rsid w:val="00A85D1F"/>
    <w:rsid w:val="00A91A5A"/>
    <w:rsid w:val="00A92257"/>
    <w:rsid w:val="00A93EFF"/>
    <w:rsid w:val="00A956C0"/>
    <w:rsid w:val="00AA1C08"/>
    <w:rsid w:val="00AA3BE8"/>
    <w:rsid w:val="00AA7277"/>
    <w:rsid w:val="00AB0FCC"/>
    <w:rsid w:val="00AB1936"/>
    <w:rsid w:val="00AB717D"/>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0EBC"/>
    <w:rsid w:val="00B34AE4"/>
    <w:rsid w:val="00B35946"/>
    <w:rsid w:val="00B405CF"/>
    <w:rsid w:val="00B4483C"/>
    <w:rsid w:val="00B459FF"/>
    <w:rsid w:val="00B462DF"/>
    <w:rsid w:val="00B56F64"/>
    <w:rsid w:val="00B61F72"/>
    <w:rsid w:val="00B64FE7"/>
    <w:rsid w:val="00B67374"/>
    <w:rsid w:val="00B72338"/>
    <w:rsid w:val="00B728AB"/>
    <w:rsid w:val="00B72DCD"/>
    <w:rsid w:val="00B739CF"/>
    <w:rsid w:val="00B73C6A"/>
    <w:rsid w:val="00B87405"/>
    <w:rsid w:val="00B90291"/>
    <w:rsid w:val="00B923F9"/>
    <w:rsid w:val="00B973A5"/>
    <w:rsid w:val="00BA4B3C"/>
    <w:rsid w:val="00BA502F"/>
    <w:rsid w:val="00BA5AF1"/>
    <w:rsid w:val="00BA6DC1"/>
    <w:rsid w:val="00BB2443"/>
    <w:rsid w:val="00BB4F15"/>
    <w:rsid w:val="00BB5E80"/>
    <w:rsid w:val="00BB5FE9"/>
    <w:rsid w:val="00BC2B1B"/>
    <w:rsid w:val="00BC58DC"/>
    <w:rsid w:val="00BD7A7B"/>
    <w:rsid w:val="00BD7D76"/>
    <w:rsid w:val="00BE3705"/>
    <w:rsid w:val="00BE3BF7"/>
    <w:rsid w:val="00BE6A9A"/>
    <w:rsid w:val="00BE7AC2"/>
    <w:rsid w:val="00BF2897"/>
    <w:rsid w:val="00BF3BC2"/>
    <w:rsid w:val="00BF4355"/>
    <w:rsid w:val="00C02955"/>
    <w:rsid w:val="00C07546"/>
    <w:rsid w:val="00C113CF"/>
    <w:rsid w:val="00C13868"/>
    <w:rsid w:val="00C21DFE"/>
    <w:rsid w:val="00C22B9A"/>
    <w:rsid w:val="00C258F1"/>
    <w:rsid w:val="00C26F46"/>
    <w:rsid w:val="00C31995"/>
    <w:rsid w:val="00C31E1C"/>
    <w:rsid w:val="00C32C14"/>
    <w:rsid w:val="00C42250"/>
    <w:rsid w:val="00C51C39"/>
    <w:rsid w:val="00C54B99"/>
    <w:rsid w:val="00C54E7B"/>
    <w:rsid w:val="00C5710E"/>
    <w:rsid w:val="00C6658E"/>
    <w:rsid w:val="00C67A41"/>
    <w:rsid w:val="00C85AC5"/>
    <w:rsid w:val="00C904B2"/>
    <w:rsid w:val="00CA1725"/>
    <w:rsid w:val="00CA3990"/>
    <w:rsid w:val="00CA5266"/>
    <w:rsid w:val="00CA5545"/>
    <w:rsid w:val="00CA7F47"/>
    <w:rsid w:val="00CB48D8"/>
    <w:rsid w:val="00CB55EC"/>
    <w:rsid w:val="00CC0CD1"/>
    <w:rsid w:val="00CC4950"/>
    <w:rsid w:val="00CC5D25"/>
    <w:rsid w:val="00CD51DD"/>
    <w:rsid w:val="00CF4ADF"/>
    <w:rsid w:val="00D002BB"/>
    <w:rsid w:val="00D0322F"/>
    <w:rsid w:val="00D042AC"/>
    <w:rsid w:val="00D05DA5"/>
    <w:rsid w:val="00D0784C"/>
    <w:rsid w:val="00D172BB"/>
    <w:rsid w:val="00D20250"/>
    <w:rsid w:val="00D20671"/>
    <w:rsid w:val="00D2131B"/>
    <w:rsid w:val="00D24423"/>
    <w:rsid w:val="00D31013"/>
    <w:rsid w:val="00D429B5"/>
    <w:rsid w:val="00D4462F"/>
    <w:rsid w:val="00D45A28"/>
    <w:rsid w:val="00D4624E"/>
    <w:rsid w:val="00D4690D"/>
    <w:rsid w:val="00D50191"/>
    <w:rsid w:val="00D51589"/>
    <w:rsid w:val="00D51ACF"/>
    <w:rsid w:val="00D60596"/>
    <w:rsid w:val="00D6142A"/>
    <w:rsid w:val="00D65049"/>
    <w:rsid w:val="00D6551C"/>
    <w:rsid w:val="00D70259"/>
    <w:rsid w:val="00D727C8"/>
    <w:rsid w:val="00D73CA6"/>
    <w:rsid w:val="00D8315C"/>
    <w:rsid w:val="00D8745D"/>
    <w:rsid w:val="00D918EE"/>
    <w:rsid w:val="00D92246"/>
    <w:rsid w:val="00D93730"/>
    <w:rsid w:val="00D940EE"/>
    <w:rsid w:val="00DA0CCE"/>
    <w:rsid w:val="00DA382B"/>
    <w:rsid w:val="00DA52FB"/>
    <w:rsid w:val="00DA7DFE"/>
    <w:rsid w:val="00DB4EAE"/>
    <w:rsid w:val="00DB623C"/>
    <w:rsid w:val="00DB675E"/>
    <w:rsid w:val="00DB747A"/>
    <w:rsid w:val="00DC1560"/>
    <w:rsid w:val="00DC2CB6"/>
    <w:rsid w:val="00DC5368"/>
    <w:rsid w:val="00DD018B"/>
    <w:rsid w:val="00DD05CF"/>
    <w:rsid w:val="00DD0BFB"/>
    <w:rsid w:val="00DD5FBA"/>
    <w:rsid w:val="00DE3F61"/>
    <w:rsid w:val="00DE5CDA"/>
    <w:rsid w:val="00DE6159"/>
    <w:rsid w:val="00DE72D2"/>
    <w:rsid w:val="00DE7461"/>
    <w:rsid w:val="00DF2CBA"/>
    <w:rsid w:val="00DF4741"/>
    <w:rsid w:val="00E051BA"/>
    <w:rsid w:val="00E06D2E"/>
    <w:rsid w:val="00E15139"/>
    <w:rsid w:val="00E1734A"/>
    <w:rsid w:val="00E20A29"/>
    <w:rsid w:val="00E245F0"/>
    <w:rsid w:val="00E368BD"/>
    <w:rsid w:val="00E41BC5"/>
    <w:rsid w:val="00E42BBD"/>
    <w:rsid w:val="00E457C6"/>
    <w:rsid w:val="00E464CE"/>
    <w:rsid w:val="00E50ACD"/>
    <w:rsid w:val="00E54890"/>
    <w:rsid w:val="00E550C8"/>
    <w:rsid w:val="00E617AB"/>
    <w:rsid w:val="00E71255"/>
    <w:rsid w:val="00E723F1"/>
    <w:rsid w:val="00E72C9C"/>
    <w:rsid w:val="00E74310"/>
    <w:rsid w:val="00E83077"/>
    <w:rsid w:val="00E86FCF"/>
    <w:rsid w:val="00E90F09"/>
    <w:rsid w:val="00E91AE7"/>
    <w:rsid w:val="00E929BD"/>
    <w:rsid w:val="00E94911"/>
    <w:rsid w:val="00EB01A4"/>
    <w:rsid w:val="00EB5BB6"/>
    <w:rsid w:val="00EC217C"/>
    <w:rsid w:val="00EC22FE"/>
    <w:rsid w:val="00EC5A6A"/>
    <w:rsid w:val="00EC6797"/>
    <w:rsid w:val="00ED1751"/>
    <w:rsid w:val="00ED5290"/>
    <w:rsid w:val="00EE11F1"/>
    <w:rsid w:val="00EE6EFC"/>
    <w:rsid w:val="00EF295B"/>
    <w:rsid w:val="00EF5683"/>
    <w:rsid w:val="00EF5C53"/>
    <w:rsid w:val="00F02DA4"/>
    <w:rsid w:val="00F03718"/>
    <w:rsid w:val="00F04180"/>
    <w:rsid w:val="00F04F2A"/>
    <w:rsid w:val="00F137DE"/>
    <w:rsid w:val="00F16BE5"/>
    <w:rsid w:val="00F23A14"/>
    <w:rsid w:val="00F2560B"/>
    <w:rsid w:val="00F263C2"/>
    <w:rsid w:val="00F27C0D"/>
    <w:rsid w:val="00F35A8D"/>
    <w:rsid w:val="00F36A9B"/>
    <w:rsid w:val="00F37CB1"/>
    <w:rsid w:val="00F42026"/>
    <w:rsid w:val="00F47F2A"/>
    <w:rsid w:val="00F50687"/>
    <w:rsid w:val="00F5149E"/>
    <w:rsid w:val="00F51CE9"/>
    <w:rsid w:val="00F565DA"/>
    <w:rsid w:val="00F60D2D"/>
    <w:rsid w:val="00F63B00"/>
    <w:rsid w:val="00F72F29"/>
    <w:rsid w:val="00F765BB"/>
    <w:rsid w:val="00F77377"/>
    <w:rsid w:val="00F8147B"/>
    <w:rsid w:val="00F85182"/>
    <w:rsid w:val="00F93AD4"/>
    <w:rsid w:val="00FA2A94"/>
    <w:rsid w:val="00FA5811"/>
    <w:rsid w:val="00FB01A0"/>
    <w:rsid w:val="00FB29CC"/>
    <w:rsid w:val="00FB3495"/>
    <w:rsid w:val="00FB5A30"/>
    <w:rsid w:val="00FC111E"/>
    <w:rsid w:val="00FC1A3C"/>
    <w:rsid w:val="00FC23B3"/>
    <w:rsid w:val="00FC3E34"/>
    <w:rsid w:val="00FC5A0F"/>
    <w:rsid w:val="00FC7EB2"/>
    <w:rsid w:val="00FD04DB"/>
    <w:rsid w:val="00FD057E"/>
    <w:rsid w:val="00FD4797"/>
    <w:rsid w:val="00FE07D0"/>
    <w:rsid w:val="00FE2503"/>
    <w:rsid w:val="00FF0E8A"/>
    <w:rsid w:val="00FF2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 w:type="paragraph" w:styleId="Footer">
    <w:name w:val="footer"/>
    <w:basedOn w:val="Normal"/>
    <w:link w:val="FooterChar"/>
    <w:uiPriority w:val="99"/>
    <w:unhideWhenUsed/>
    <w:rsid w:val="002E152B"/>
    <w:pPr>
      <w:tabs>
        <w:tab w:val="center" w:pos="4513"/>
        <w:tab w:val="right" w:pos="9026"/>
      </w:tabs>
    </w:pPr>
  </w:style>
  <w:style w:type="character" w:customStyle="1" w:styleId="FooterChar">
    <w:name w:val="Footer Char"/>
    <w:basedOn w:val="DefaultParagraphFont"/>
    <w:link w:val="Footer"/>
    <w:uiPriority w:val="99"/>
    <w:rsid w:val="002E152B"/>
    <w:rPr>
      <w:rFonts w:ascii="Times New Roman" w:hAnsi="Times New Roman" w:cs="Times New Roman"/>
    </w:rPr>
  </w:style>
  <w:style w:type="character" w:styleId="PageNumber">
    <w:name w:val="page number"/>
    <w:basedOn w:val="DefaultParagraphFont"/>
    <w:uiPriority w:val="99"/>
    <w:semiHidden/>
    <w:unhideWhenUsed/>
    <w:rsid w:val="002E1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image" Target="media/image4.jpeg"/><Relationship Id="rId11" Type="http://schemas.microsoft.com/office/2007/relationships/hdphoto" Target="media/hdphoto1.wdp"/><Relationship Id="rId12" Type="http://schemas.openxmlformats.org/officeDocument/2006/relationships/image" Target="media/image5.png"/><Relationship Id="rId13" Type="http://schemas.openxmlformats.org/officeDocument/2006/relationships/image" Target="media/image6.jpeg"/><Relationship Id="rId14" Type="http://schemas.microsoft.com/office/2007/relationships/hdphoto" Target="media/hdphoto2.wdp"/><Relationship Id="rId15" Type="http://schemas.openxmlformats.org/officeDocument/2006/relationships/image" Target="media/image7.png"/><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2029</TotalTime>
  <Pages>27</Pages>
  <Words>7060</Words>
  <Characters>40244</Characters>
  <Application>Microsoft Macintosh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55</cp:revision>
  <dcterms:created xsi:type="dcterms:W3CDTF">2017-10-01T03:06:00Z</dcterms:created>
  <dcterms:modified xsi:type="dcterms:W3CDTF">2017-10-25T04:41:00Z</dcterms:modified>
</cp:coreProperties>
</file>