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9C1A6" w14:textId="01F45657" w:rsidR="007B0FFA" w:rsidRDefault="007B0FFA" w:rsidP="007B0FFA">
      <w:pPr>
        <w:pStyle w:val="Heading1"/>
        <w:jc w:val="center"/>
      </w:pPr>
      <w:r>
        <w:t>Impact of diet quality on p</w:t>
      </w:r>
      <w:bookmarkStart w:id="0" w:name="_GoBack"/>
      <w:bookmarkEnd w:id="0"/>
      <w:r>
        <w:t xml:space="preserve">ersonality and </w:t>
      </w:r>
      <w:proofErr w:type="spellStart"/>
      <w:r>
        <w:t>behavioural</w:t>
      </w:r>
      <w:proofErr w:type="spellEnd"/>
      <w:r>
        <w:t xml:space="preserve"> syndromes of the delicate skink</w:t>
      </w:r>
    </w:p>
    <w:p w14:paraId="30C7F44F" w14:textId="77777777" w:rsidR="007B0FFA" w:rsidRDefault="007B0FFA" w:rsidP="007B0FFA"/>
    <w:p w14:paraId="15A100B4" w14:textId="77777777" w:rsidR="007B0FFA" w:rsidRPr="007B0FFA" w:rsidRDefault="007B0FFA" w:rsidP="007B0FFA"/>
    <w:p w14:paraId="6B18C87D" w14:textId="77777777" w:rsidR="00A92257" w:rsidRDefault="00A92257" w:rsidP="00F565DA">
      <w:pPr>
        <w:pStyle w:val="Subtitle"/>
      </w:pPr>
      <w:r>
        <w:t>ABSTRACT</w:t>
      </w:r>
    </w:p>
    <w:p w14:paraId="7908FD93" w14:textId="77777777" w:rsidR="00AB0FCC" w:rsidRDefault="00614BA4" w:rsidP="00AB0FCC">
      <w:pPr>
        <w:spacing w:line="480" w:lineRule="auto"/>
        <w:ind w:firstLine="720"/>
        <w:rPr>
          <w:rFonts w:asciiTheme="minorHAnsi" w:hAnsiTheme="minorHAnsi"/>
          <w:sz w:val="22"/>
        </w:rPr>
      </w:pPr>
      <w:r>
        <w:rPr>
          <w:rFonts w:asciiTheme="minorHAnsi" w:hAnsiTheme="minorHAnsi"/>
          <w:sz w:val="22"/>
        </w:rPr>
        <w:t xml:space="preserve">The impacts of diet on </w:t>
      </w:r>
      <w:proofErr w:type="spellStart"/>
      <w:r>
        <w:rPr>
          <w:rFonts w:asciiTheme="minorHAnsi" w:hAnsiTheme="minorHAnsi"/>
          <w:sz w:val="22"/>
        </w:rPr>
        <w:t>behaviour</w:t>
      </w:r>
      <w:proofErr w:type="spellEnd"/>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have been observed mostly in invertebrates and birds (Wolf and </w:t>
      </w:r>
      <w:proofErr w:type="spellStart"/>
      <w:r>
        <w:rPr>
          <w:rFonts w:asciiTheme="minorHAnsi" w:hAnsiTheme="minorHAnsi"/>
          <w:sz w:val="22"/>
        </w:rPr>
        <w:t>Weissing</w:t>
      </w:r>
      <w:proofErr w:type="spellEnd"/>
      <w:r>
        <w:rPr>
          <w:rFonts w:asciiTheme="minorHAnsi" w:hAnsiTheme="minorHAnsi"/>
          <w:sz w:val="22"/>
        </w:rPr>
        <w:t xml:space="preserve"> 2012, </w:t>
      </w:r>
      <w:proofErr w:type="spellStart"/>
      <w:r>
        <w:rPr>
          <w:rFonts w:asciiTheme="minorHAnsi" w:hAnsiTheme="minorHAnsi"/>
          <w:sz w:val="22"/>
        </w:rPr>
        <w:t>Mettke</w:t>
      </w:r>
      <w:proofErr w:type="spellEnd"/>
      <w:r>
        <w:rPr>
          <w:rFonts w:asciiTheme="minorHAnsi" w:hAnsiTheme="minorHAnsi"/>
          <w:sz w:val="22"/>
        </w:rPr>
        <w:t>-Hoffman 2002)</w:t>
      </w:r>
      <w:r w:rsidR="000B6F5F">
        <w:rPr>
          <w:rFonts w:asciiTheme="minorHAnsi" w:hAnsiTheme="minorHAnsi"/>
          <w:sz w:val="22"/>
        </w:rPr>
        <w:t xml:space="preserve">. </w:t>
      </w:r>
      <w:r>
        <w:rPr>
          <w:rFonts w:asciiTheme="minorHAnsi" w:hAnsiTheme="minorHAnsi"/>
          <w:sz w:val="22"/>
        </w:rPr>
        <w:t xml:space="preserve">Few studies have focused on reptiles (Waters et al. 2017), much less the delicate skink </w:t>
      </w:r>
      <w:r>
        <w:rPr>
          <w:rFonts w:asciiTheme="minorHAnsi" w:hAnsiTheme="minorHAnsi"/>
          <w:i/>
          <w:sz w:val="22"/>
        </w:rPr>
        <w:t>Lampropholis delicata</w:t>
      </w:r>
      <w:r>
        <w:rPr>
          <w:rFonts w:asciiTheme="minorHAnsi" w:hAnsiTheme="minorHAnsi"/>
          <w:sz w:val="22"/>
        </w:rPr>
        <w:t xml:space="preserve"> despite </w:t>
      </w:r>
      <w:r w:rsidR="00C258F1">
        <w:rPr>
          <w:rFonts w:asciiTheme="minorHAnsi" w:hAnsiTheme="minorHAnsi"/>
          <w:sz w:val="22"/>
        </w:rPr>
        <w:t xml:space="preserve">the </w:t>
      </w:r>
      <w:r>
        <w:rPr>
          <w:rFonts w:asciiTheme="minorHAnsi" w:hAnsiTheme="minorHAnsi"/>
          <w:sz w:val="22"/>
        </w:rPr>
        <w:t xml:space="preserve">evidence for strong </w:t>
      </w:r>
      <w:proofErr w:type="spellStart"/>
      <w:r>
        <w:rPr>
          <w:rFonts w:asciiTheme="minorHAnsi" w:hAnsiTheme="minorHAnsi"/>
          <w:sz w:val="22"/>
        </w:rPr>
        <w:t>behavioural</w:t>
      </w:r>
      <w:proofErr w:type="spellEnd"/>
      <w:r>
        <w:rPr>
          <w:rFonts w:asciiTheme="minorHAnsi" w:hAnsiTheme="minorHAnsi"/>
          <w:sz w:val="22"/>
        </w:rPr>
        <w:t xml:space="preserve"> syndromes in this species (</w:t>
      </w:r>
      <w:proofErr w:type="spellStart"/>
      <w:r>
        <w:rPr>
          <w:rFonts w:asciiTheme="minorHAnsi" w:hAnsiTheme="minorHAnsi"/>
          <w:sz w:val="22"/>
        </w:rPr>
        <w:t>Michelangeli</w:t>
      </w:r>
      <w:proofErr w:type="spellEnd"/>
      <w:r>
        <w:rPr>
          <w:rFonts w:asciiTheme="minorHAnsi" w:hAnsiTheme="minorHAnsi"/>
          <w:sz w:val="22"/>
        </w:rPr>
        <w:t xml:space="preserve"> et al. 2016). Macronutrient composition and diet quality have had </w:t>
      </w:r>
      <w:r w:rsidR="001B2263">
        <w:rPr>
          <w:rFonts w:asciiTheme="minorHAnsi" w:hAnsiTheme="minorHAnsi"/>
          <w:sz w:val="22"/>
        </w:rPr>
        <w:t xml:space="preserve">varying </w:t>
      </w:r>
      <w:r>
        <w:rPr>
          <w:rFonts w:asciiTheme="minorHAnsi" w:hAnsiTheme="minorHAnsi"/>
          <w:sz w:val="22"/>
        </w:rPr>
        <w:t xml:space="preserve">significant effects on a range of species and </w:t>
      </w:r>
      <w:proofErr w:type="spellStart"/>
      <w:r>
        <w:rPr>
          <w:rFonts w:asciiTheme="minorHAnsi" w:hAnsiTheme="minorHAnsi"/>
          <w:sz w:val="22"/>
        </w:rPr>
        <w:t>behavioural</w:t>
      </w:r>
      <w:proofErr w:type="spellEnd"/>
      <w:r>
        <w:rPr>
          <w:rFonts w:asciiTheme="minorHAnsi" w:hAnsiTheme="minorHAnsi"/>
          <w:sz w:val="22"/>
        </w:rPr>
        <w:t xml:space="preserve"> traits (Han and </w:t>
      </w:r>
      <w:proofErr w:type="spellStart"/>
      <w:r>
        <w:rPr>
          <w:rFonts w:asciiTheme="minorHAnsi" w:hAnsiTheme="minorHAnsi"/>
          <w:sz w:val="22"/>
        </w:rPr>
        <w:t>Dingemanse</w:t>
      </w:r>
      <w:proofErr w:type="spellEnd"/>
      <w:r>
        <w:rPr>
          <w:rFonts w:asciiTheme="minorHAnsi" w:hAnsiTheme="minorHAnsi"/>
          <w:sz w:val="22"/>
        </w:rPr>
        <w:t xml:space="preserve"> 2015). </w:t>
      </w:r>
      <w:r w:rsidR="00BF3BC2">
        <w:rPr>
          <w:rFonts w:asciiTheme="minorHAnsi" w:hAnsiTheme="minorHAnsi"/>
          <w:sz w:val="22"/>
        </w:rPr>
        <w:t xml:space="preserve">Nutrient imbalanced environments shift genetic variability that underpins </w:t>
      </w:r>
      <w:proofErr w:type="spellStart"/>
      <w:r w:rsidR="00BF3BC2">
        <w:rPr>
          <w:rFonts w:asciiTheme="minorHAnsi" w:hAnsiTheme="minorHAnsi"/>
          <w:sz w:val="22"/>
        </w:rPr>
        <w:t>behavioural</w:t>
      </w:r>
      <w:proofErr w:type="spellEnd"/>
      <w:r w:rsidR="00BF3BC2">
        <w:rPr>
          <w:rFonts w:asciiTheme="minorHAnsi" w:hAnsiTheme="minorHAnsi"/>
          <w:sz w:val="22"/>
        </w:rPr>
        <w:t xml:space="preserve"> correlations and syndromes (Han and </w:t>
      </w:r>
      <w:proofErr w:type="spellStart"/>
      <w:r w:rsidR="00BF3BC2">
        <w:rPr>
          <w:rFonts w:asciiTheme="minorHAnsi" w:hAnsiTheme="minorHAnsi"/>
          <w:sz w:val="22"/>
        </w:rPr>
        <w:t>Dingemanse</w:t>
      </w:r>
      <w:proofErr w:type="spellEnd"/>
      <w:r w:rsidR="00BF3BC2">
        <w:rPr>
          <w:rFonts w:asciiTheme="minorHAnsi" w:hAnsiTheme="minorHAnsi"/>
          <w:sz w:val="22"/>
        </w:rPr>
        <w:t xml:space="preserve"> 2015). </w:t>
      </w:r>
    </w:p>
    <w:p w14:paraId="440EE0DA" w14:textId="68F4DB53" w:rsidR="00A92257" w:rsidRDefault="001B2263" w:rsidP="00AB0FCC">
      <w:pPr>
        <w:spacing w:line="480" w:lineRule="auto"/>
        <w:ind w:firstLine="720"/>
        <w:rPr>
          <w:rFonts w:asciiTheme="minorHAnsi" w:hAnsiTheme="minorHAnsi"/>
          <w:sz w:val="22"/>
        </w:rPr>
      </w:pPr>
      <w:r>
        <w:rPr>
          <w:rFonts w:asciiTheme="minorHAnsi" w:hAnsiTheme="minorHAnsi"/>
          <w:sz w:val="22"/>
        </w:rPr>
        <w:t>In this study, I altered general diet quality of</w:t>
      </w:r>
      <w:r w:rsidR="00BF3BC2">
        <w:rPr>
          <w:rFonts w:asciiTheme="minorHAnsi" w:hAnsiTheme="minorHAnsi"/>
          <w:sz w:val="22"/>
        </w:rPr>
        <w:t xml:space="preserve"> adult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 xml:space="preserve">and compared the </w:t>
      </w:r>
      <w:proofErr w:type="spellStart"/>
      <w:r>
        <w:rPr>
          <w:rFonts w:asciiTheme="minorHAnsi" w:hAnsiTheme="minorHAnsi"/>
          <w:sz w:val="22"/>
        </w:rPr>
        <w:t>behaviour</w:t>
      </w:r>
      <w:proofErr w:type="spellEnd"/>
      <w:r>
        <w:rPr>
          <w:rFonts w:asciiTheme="minorHAnsi" w:hAnsiTheme="minorHAnsi"/>
          <w:sz w:val="22"/>
        </w:rPr>
        <w:t xml:space="preserve"> and </w:t>
      </w:r>
      <w:proofErr w:type="spellStart"/>
      <w:r>
        <w:rPr>
          <w:rFonts w:asciiTheme="minorHAnsi" w:hAnsiTheme="minorHAnsi"/>
          <w:sz w:val="22"/>
        </w:rPr>
        <w:t>behavioural</w:t>
      </w:r>
      <w:proofErr w:type="spellEnd"/>
      <w:r>
        <w:rPr>
          <w:rFonts w:asciiTheme="minorHAnsi" w:hAnsiTheme="minorHAnsi"/>
          <w:sz w:val="22"/>
        </w:rPr>
        <w:t xml:space="preserve"> syndromes of each group</w:t>
      </w:r>
      <w:r w:rsidR="00AB0FCC">
        <w:rPr>
          <w:rFonts w:asciiTheme="minorHAnsi" w:hAnsiTheme="minorHAnsi"/>
          <w:sz w:val="22"/>
        </w:rPr>
        <w:t xml:space="preserve"> to further understand the </w:t>
      </w:r>
      <w:proofErr w:type="spellStart"/>
      <w:r w:rsidR="00AB0FCC">
        <w:rPr>
          <w:rFonts w:asciiTheme="minorHAnsi" w:hAnsiTheme="minorHAnsi"/>
          <w:sz w:val="22"/>
        </w:rPr>
        <w:t>behavioural</w:t>
      </w:r>
      <w:proofErr w:type="spellEnd"/>
      <w:r w:rsidR="00AB0FCC">
        <w:rPr>
          <w:rFonts w:asciiTheme="minorHAnsi" w:hAnsiTheme="minorHAnsi"/>
          <w:sz w:val="22"/>
        </w:rPr>
        <w:t xml:space="preserve"> responses of the delicate skink to environmental changes</w:t>
      </w:r>
      <w:r>
        <w:rPr>
          <w:rFonts w:asciiTheme="minorHAnsi" w:hAnsiTheme="minorHAnsi"/>
          <w:sz w:val="22"/>
        </w:rPr>
        <w:t>. While I found strong evidence</w:t>
      </w:r>
      <w:r w:rsidR="00BF3BC2">
        <w:rPr>
          <w:rFonts w:asciiTheme="minorHAnsi" w:hAnsiTheme="minorHAnsi"/>
          <w:sz w:val="22"/>
        </w:rPr>
        <w:t xml:space="preserve"> for the existence of </w:t>
      </w:r>
      <w:proofErr w:type="spellStart"/>
      <w:r w:rsidR="00BF3BC2">
        <w:rPr>
          <w:rFonts w:asciiTheme="minorHAnsi" w:hAnsiTheme="minorHAnsi"/>
          <w:sz w:val="22"/>
        </w:rPr>
        <w:t>behavioural</w:t>
      </w:r>
      <w:proofErr w:type="spellEnd"/>
      <w:r w:rsidR="00BF3BC2">
        <w:rPr>
          <w:rFonts w:asciiTheme="minorHAnsi" w:hAnsiTheme="minorHAnsi"/>
          <w:sz w:val="22"/>
        </w:rPr>
        <w:t xml:space="preserve"> syndromes, the </w:t>
      </w:r>
      <w:proofErr w:type="spellStart"/>
      <w:r w:rsidR="00BF3BC2">
        <w:rPr>
          <w:rFonts w:asciiTheme="minorHAnsi" w:hAnsiTheme="minorHAnsi"/>
          <w:sz w:val="22"/>
        </w:rPr>
        <w:t>behavioural</w:t>
      </w:r>
      <w:proofErr w:type="spellEnd"/>
      <w:r w:rsidR="00BF3BC2">
        <w:rPr>
          <w:rFonts w:asciiTheme="minorHAnsi" w:hAnsiTheme="minorHAnsi"/>
          <w:sz w:val="22"/>
        </w:rPr>
        <w:t xml:space="preserve"> traits themselves and the syndromes were surprisingly unaffected by diet quality. </w:t>
      </w:r>
      <w:r w:rsidR="005B4B32">
        <w:rPr>
          <w:rFonts w:asciiTheme="minorHAnsi" w:hAnsiTheme="minorHAnsi"/>
          <w:sz w:val="22"/>
        </w:rPr>
        <w:t xml:space="preserve">Since juveniles are more susceptible to environmentally induced </w:t>
      </w:r>
      <w:proofErr w:type="spellStart"/>
      <w:r w:rsidR="005B4B32">
        <w:rPr>
          <w:rFonts w:asciiTheme="minorHAnsi" w:hAnsiTheme="minorHAnsi"/>
          <w:sz w:val="22"/>
        </w:rPr>
        <w:t>behavioural</w:t>
      </w:r>
      <w:proofErr w:type="spellEnd"/>
      <w:r w:rsidR="005B4B32">
        <w:rPr>
          <w:rFonts w:asciiTheme="minorHAnsi" w:hAnsiTheme="minorHAnsi"/>
          <w:sz w:val="22"/>
        </w:rPr>
        <w:t xml:space="preserve"> changes (</w:t>
      </w:r>
      <w:proofErr w:type="spellStart"/>
      <w:r w:rsidR="005B4B32">
        <w:rPr>
          <w:rFonts w:asciiTheme="minorHAnsi" w:hAnsiTheme="minorHAnsi"/>
          <w:sz w:val="22"/>
        </w:rPr>
        <w:t>Lindstorm</w:t>
      </w:r>
      <w:proofErr w:type="spellEnd"/>
      <w:r w:rsidR="005B4B32">
        <w:rPr>
          <w:rFonts w:asciiTheme="minorHAnsi" w:hAnsiTheme="minorHAnsi"/>
          <w:sz w:val="22"/>
        </w:rPr>
        <w:t xml:space="preserve"> 1999, </w:t>
      </w:r>
      <w:proofErr w:type="spellStart"/>
      <w:r w:rsidR="005B4B32">
        <w:rPr>
          <w:rFonts w:asciiTheme="minorHAnsi" w:hAnsiTheme="minorHAnsi"/>
          <w:sz w:val="22"/>
        </w:rPr>
        <w:t>Radmilovich</w:t>
      </w:r>
      <w:proofErr w:type="spellEnd"/>
      <w:r w:rsidR="005B4B32">
        <w:rPr>
          <w:rFonts w:asciiTheme="minorHAnsi" w:hAnsiTheme="minorHAnsi"/>
          <w:sz w:val="22"/>
        </w:rPr>
        <w:t xml:space="preserve"> et al. 2003), the adult females in this study remained 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2CCF10F1" w14:textId="4DE6E9C6" w:rsidR="00E1734A" w:rsidRPr="00CB55EC" w:rsidRDefault="00CB55EC" w:rsidP="00CB55EC">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their 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 Some traits prevail in certain environmental conditions,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 </w:t>
      </w:r>
      <w:r w:rsidR="0065790A">
        <w:rPr>
          <w:rFonts w:asciiTheme="minorHAnsi" w:hAnsiTheme="minorHAnsi"/>
        </w:rPr>
        <w:t xml:space="preserve">The impacts of the environment on animal personality would therefore be a valuable area to study. </w:t>
      </w:r>
    </w:p>
    <w:p w14:paraId="50F740AD" w14:textId="40866C3A" w:rsidR="003839DF" w:rsidRDefault="003839DF" w:rsidP="000C6AF9">
      <w:pPr>
        <w:pStyle w:val="BodyA"/>
        <w:spacing w:line="480" w:lineRule="auto"/>
        <w:ind w:firstLine="720"/>
        <w:rPr>
          <w:rFonts w:ascii="Calibri" w:hAnsi="Calibri"/>
        </w:rPr>
      </w:pPr>
      <w:r w:rsidRPr="00CF0B20">
        <w:rPr>
          <w:rFonts w:ascii="Calibri" w:hAnsi="Calibri"/>
        </w:rPr>
        <w:lastRenderedPageBreak/>
        <w:t xml:space="preserve">Diet quality refers to the caloric value and nutritional composition of food and impacts the </w:t>
      </w:r>
      <w:proofErr w:type="spellStart"/>
      <w:r w:rsidRPr="00CF0B20">
        <w:rPr>
          <w:rFonts w:ascii="Calibri" w:hAnsi="Calibri"/>
        </w:rPr>
        <w:t>behaviour</w:t>
      </w:r>
      <w:proofErr w:type="spellEnd"/>
      <w:r w:rsidRPr="00CF0B20">
        <w:rPr>
          <w:rFonts w:ascii="Calibri" w:hAnsi="Calibri"/>
        </w:rPr>
        <w:t xml:space="preserve"> of many species (</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With dynamic ecosystems, diet quality does not remain consistent across all habitats, especially with human-induced environmental degradation </w:t>
      </w:r>
      <w:r w:rsidR="004E2AEB">
        <w:rPr>
          <w:rFonts w:ascii="Calibri" w:hAnsi="Calibri"/>
        </w:rPr>
        <w:t>(</w:t>
      </w:r>
      <w:proofErr w:type="spellStart"/>
      <w:r w:rsidR="004E2AEB">
        <w:rPr>
          <w:rFonts w:ascii="Calibri" w:hAnsi="Calibri"/>
        </w:rPr>
        <w:t>Sih</w:t>
      </w:r>
      <w:proofErr w:type="spellEnd"/>
      <w:r w:rsidR="004E2AEB">
        <w:rPr>
          <w:rFonts w:ascii="Calibri" w:hAnsi="Calibri"/>
        </w:rPr>
        <w:t xml:space="preserve"> et al. 2011,</w:t>
      </w:r>
      <w:r w:rsidRPr="00CF0B20">
        <w:rPr>
          <w:rFonts w:ascii="Calibri" w:hAnsi="Calibri"/>
        </w:rPr>
        <w:t xml:space="preserve">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In low quality diet areas, animals impleme</w:t>
      </w:r>
      <w:r w:rsidR="00927DEA">
        <w:rPr>
          <w:rFonts w:ascii="Calibri" w:hAnsi="Calibri"/>
        </w:rPr>
        <w:t xml:space="preserve">nt </w:t>
      </w:r>
      <w:proofErr w:type="spellStart"/>
      <w:r w:rsidR="00927DEA">
        <w:rPr>
          <w:rFonts w:ascii="Calibri" w:hAnsi="Calibri"/>
        </w:rPr>
        <w:t>b</w:t>
      </w:r>
      <w:r w:rsidRPr="00CF0B20">
        <w:rPr>
          <w:rFonts w:ascii="Calibri" w:hAnsi="Calibri"/>
        </w:rPr>
        <w:t>ehavioura</w:t>
      </w:r>
      <w:r w:rsidR="00927DEA">
        <w:rPr>
          <w:rFonts w:ascii="Calibri" w:hAnsi="Calibri"/>
        </w:rPr>
        <w:t>l</w:t>
      </w:r>
      <w:proofErr w:type="spellEnd"/>
      <w:r w:rsidR="00927DEA">
        <w:rPr>
          <w:rFonts w:ascii="Calibri" w:hAnsi="Calibri"/>
        </w:rPr>
        <w:t xml:space="preserve"> and physiological mechanisms to selectively consume food and</w:t>
      </w:r>
      <w:r w:rsidRPr="00CF0B20">
        <w:rPr>
          <w:rFonts w:ascii="Calibri" w:hAnsi="Calibri"/>
        </w:rPr>
        <w:t xml:space="preserve"> meet nutritional and energetic needs</w:t>
      </w:r>
      <w:r w:rsidR="00DD5FBA">
        <w:rPr>
          <w:rFonts w:ascii="Calibri" w:hAnsi="Calibri"/>
        </w:rPr>
        <w:t xml:space="preserve"> (Chambers et al</w:t>
      </w:r>
      <w:r w:rsidR="00927DEA">
        <w:rPr>
          <w:rFonts w:ascii="Calibri" w:hAnsi="Calibri"/>
        </w:rPr>
        <w:t>. 2005)</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another </w:t>
      </w:r>
      <w:r w:rsidR="00282DF7">
        <w:rPr>
          <w:rFonts w:ascii="Calibri" w:hAnsi="Calibri"/>
        </w:rPr>
        <w:t xml:space="preserve">(Han and </w:t>
      </w:r>
      <w:proofErr w:type="spellStart"/>
      <w:r w:rsidR="00282DF7">
        <w:rPr>
          <w:rFonts w:ascii="Calibri" w:hAnsi="Calibri"/>
        </w:rPr>
        <w:t>Dingemanse</w:t>
      </w:r>
      <w:proofErr w:type="spellEnd"/>
      <w:r w:rsidR="00282DF7">
        <w:rPr>
          <w:rFonts w:ascii="Calibri" w:hAnsi="Calibri"/>
        </w:rPr>
        <w:t xml:space="preserve"> 2017). The consequential</w:t>
      </w:r>
      <w:r w:rsidRPr="00CF0B20">
        <w:rPr>
          <w:rFonts w:ascii="Calibri" w:hAnsi="Calibri"/>
        </w:rPr>
        <w:t xml:space="preserve"> nutritional imbalance influences a multitude of factors,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65F6FF31" w14:textId="1C0EFC73" w:rsidR="00263D44" w:rsidRDefault="0029654D" w:rsidP="00263D44">
      <w:pPr>
        <w:pStyle w:val="BodyA"/>
        <w:spacing w:line="480" w:lineRule="auto"/>
        <w:ind w:firstLine="720"/>
        <w:rPr>
          <w:rFonts w:ascii="Calibri" w:hAnsi="Calibri"/>
        </w:rPr>
      </w:pPr>
      <w:r>
        <w:rPr>
          <w:rFonts w:ascii="Calibri" w:hAnsi="Calibri"/>
        </w:rPr>
        <w:t>F</w:t>
      </w:r>
      <w:r w:rsidRPr="00CF0B20">
        <w:rPr>
          <w:rFonts w:ascii="Calibri" w:hAnsi="Calibri"/>
        </w:rPr>
        <w:t>unct</w:t>
      </w:r>
      <w:r>
        <w:rPr>
          <w:rFonts w:ascii="Calibri" w:hAnsi="Calibri"/>
        </w:rPr>
        <w:t xml:space="preserve">ionally different </w:t>
      </w:r>
      <w:proofErr w:type="spellStart"/>
      <w:r>
        <w:rPr>
          <w:rFonts w:ascii="Calibri" w:hAnsi="Calibri"/>
        </w:rPr>
        <w:t>behaviours</w:t>
      </w:r>
      <w:proofErr w:type="spellEnd"/>
      <w:r>
        <w:rPr>
          <w:rFonts w:ascii="Calibri" w:hAnsi="Calibri"/>
        </w:rPr>
        <w:t xml:space="preserve"> can also be</w:t>
      </w:r>
      <w:r w:rsidRPr="00CF0B20">
        <w:rPr>
          <w:rFonts w:ascii="Calibri" w:hAnsi="Calibri"/>
        </w:rPr>
        <w:t xml:space="preserve"> linked</w:t>
      </w:r>
      <w:r>
        <w:rPr>
          <w:rFonts w:ascii="Calibri" w:hAnsi="Calibri"/>
        </w:rPr>
        <w:t xml:space="preserve">, resulting in </w:t>
      </w:r>
      <w:proofErr w:type="spellStart"/>
      <w:r>
        <w:rPr>
          <w:rFonts w:ascii="Calibri" w:hAnsi="Calibri"/>
        </w:rPr>
        <w:t>behavioural</w:t>
      </w:r>
      <w:proofErr w:type="spellEnd"/>
      <w:r>
        <w:rPr>
          <w:rFonts w:ascii="Calibri" w:hAnsi="Calibri"/>
        </w:rPr>
        <w:t xml:space="preserve"> correlations</w:t>
      </w:r>
      <w:r w:rsidRPr="00CF0B20">
        <w:rPr>
          <w:rFonts w:ascii="Calibri" w:hAnsi="Calibri"/>
        </w:rPr>
        <w:t xml:space="preserve"> (Van </w:t>
      </w:r>
      <w:proofErr w:type="spellStart"/>
      <w:r w:rsidRPr="00CF0B20">
        <w:rPr>
          <w:rFonts w:ascii="Calibri" w:hAnsi="Calibri"/>
        </w:rPr>
        <w:t>Oers</w:t>
      </w:r>
      <w:proofErr w:type="spellEnd"/>
      <w:r w:rsidRPr="00CF0B20">
        <w:rPr>
          <w:rFonts w:ascii="Calibri" w:hAnsi="Calibri"/>
        </w:rPr>
        <w:t xml:space="preserve"> et al. 2005). These correlations</w:t>
      </w:r>
      <w:r>
        <w:rPr>
          <w:rFonts w:ascii="Calibri" w:hAnsi="Calibri"/>
        </w:rPr>
        <w:t xml:space="preserve"> can appear in the same individual over time (within-individual) as well as across the population (between-individual) (Han and </w:t>
      </w:r>
      <w:proofErr w:type="spellStart"/>
      <w:r>
        <w:rPr>
          <w:rFonts w:ascii="Calibri" w:hAnsi="Calibri"/>
        </w:rPr>
        <w:t>Dingemanse</w:t>
      </w:r>
      <w:proofErr w:type="spellEnd"/>
      <w:r>
        <w:rPr>
          <w:rFonts w:ascii="Calibri" w:hAnsi="Calibri"/>
        </w:rPr>
        <w:t xml:space="preserve"> 2015). Variation between individuals where each individual behaves consistently in different contexts is known as repeatability</w:t>
      </w:r>
      <w:r w:rsidRPr="00CF0B20">
        <w:rPr>
          <w:rFonts w:ascii="Calibri" w:hAnsi="Calibri"/>
        </w:rPr>
        <w:t xml:space="preserve"> (Bell et al. 2009).</w:t>
      </w:r>
      <w:r>
        <w:rPr>
          <w:rFonts w:ascii="Calibri" w:hAnsi="Calibri"/>
        </w:rPr>
        <w:t xml:space="preserve"> The presence of repeatable </w:t>
      </w:r>
      <w:proofErr w:type="spellStart"/>
      <w:r>
        <w:rPr>
          <w:rFonts w:ascii="Calibri" w:hAnsi="Calibri"/>
        </w:rPr>
        <w:t>behaviours</w:t>
      </w:r>
      <w:proofErr w:type="spellEnd"/>
      <w:r>
        <w:rPr>
          <w:rFonts w:ascii="Calibri" w:hAnsi="Calibri"/>
        </w:rPr>
        <w:t xml:space="preserve"> indicates personality (Wolf and </w:t>
      </w:r>
      <w:proofErr w:type="spellStart"/>
      <w:r>
        <w:rPr>
          <w:rFonts w:ascii="Calibri" w:hAnsi="Calibri"/>
        </w:rPr>
        <w:t>Weissing</w:t>
      </w:r>
      <w:proofErr w:type="spellEnd"/>
      <w:r>
        <w:rPr>
          <w:rFonts w:ascii="Calibri" w:hAnsi="Calibri"/>
        </w:rPr>
        <w:t xml:space="preserve"> 2012). The combination of personality and within- and between-individual correlations is called a </w:t>
      </w:r>
      <w:proofErr w:type="spellStart"/>
      <w:r>
        <w:rPr>
          <w:rFonts w:ascii="Calibri" w:hAnsi="Calibri"/>
        </w:rPr>
        <w:t>behavioural</w:t>
      </w:r>
      <w:proofErr w:type="spellEnd"/>
      <w:r>
        <w:rPr>
          <w:rFonts w:ascii="Calibri" w:hAnsi="Calibri"/>
        </w:rPr>
        <w:t xml:space="preserve"> syndrome (</w:t>
      </w:r>
      <w:proofErr w:type="spellStart"/>
      <w:r>
        <w:rPr>
          <w:rFonts w:ascii="Calibri" w:hAnsi="Calibri"/>
        </w:rPr>
        <w:t>Sih</w:t>
      </w:r>
      <w:proofErr w:type="spellEnd"/>
      <w:r>
        <w:rPr>
          <w:rFonts w:ascii="Calibri" w:hAnsi="Calibri"/>
        </w:rPr>
        <w:t xml:space="preserve"> et al 2004, </w:t>
      </w:r>
      <w:proofErr w:type="spellStart"/>
      <w:r>
        <w:rPr>
          <w:rFonts w:ascii="Calibri" w:hAnsi="Calibri"/>
        </w:rPr>
        <w:t>Sih</w:t>
      </w:r>
      <w:proofErr w:type="spellEnd"/>
      <w:r>
        <w:rPr>
          <w:rFonts w:ascii="Calibri" w:hAnsi="Calibri"/>
        </w:rPr>
        <w:t xml:space="preserve"> et al. 2012).</w:t>
      </w:r>
    </w:p>
    <w:p w14:paraId="6B13DD2C" w14:textId="65643B38" w:rsidR="009A7AAF" w:rsidRDefault="00263D44" w:rsidP="004E0EA2">
      <w:pPr>
        <w:pStyle w:val="BodyA"/>
        <w:spacing w:line="480" w:lineRule="auto"/>
        <w:ind w:firstLine="720"/>
        <w:jc w:val="both"/>
        <w:rPr>
          <w:rFonts w:asciiTheme="minorHAnsi" w:hAnsiTheme="minorHAnsi"/>
        </w:rPr>
      </w:pPr>
      <w:r>
        <w:rPr>
          <w:rFonts w:asciiTheme="minorHAnsi" w:hAnsiTheme="minorHAnsi"/>
        </w:rPr>
        <w:t>The traits used in this study is deriv</w:t>
      </w:r>
      <w:r w:rsidR="004E0EA2">
        <w:rPr>
          <w:rFonts w:asciiTheme="minorHAnsi" w:hAnsiTheme="minorHAnsi"/>
        </w:rPr>
        <w:t xml:space="preserve">ed from three of the five </w:t>
      </w:r>
      <w:proofErr w:type="spellStart"/>
      <w:r w:rsidR="004E0EA2">
        <w:rPr>
          <w:rFonts w:asciiTheme="minorHAnsi" w:hAnsiTheme="minorHAnsi"/>
        </w:rPr>
        <w:t>behavioural</w:t>
      </w:r>
      <w:proofErr w:type="spellEnd"/>
      <w:r w:rsidR="004E0EA2">
        <w:rPr>
          <w:rFonts w:asciiTheme="minorHAnsi" w:hAnsiTheme="minorHAnsi"/>
        </w:rPr>
        <w:t xml:space="preserve"> types</w:t>
      </w:r>
      <w:r>
        <w:rPr>
          <w:rFonts w:asciiTheme="minorHAnsi" w:hAnsiTheme="minorHAnsi"/>
        </w:rPr>
        <w:t xml:space="preserve"> proposed by </w:t>
      </w:r>
      <w:proofErr w:type="spellStart"/>
      <w:r>
        <w:rPr>
          <w:rFonts w:asciiTheme="minorHAnsi" w:hAnsiTheme="minorHAnsi"/>
        </w:rPr>
        <w:t>Reale</w:t>
      </w:r>
      <w:proofErr w:type="spellEnd"/>
      <w:r>
        <w:rPr>
          <w:rFonts w:asciiTheme="minorHAnsi" w:hAnsiTheme="minorHAnsi"/>
        </w:rPr>
        <w:t xml:space="preserve"> et al. (2007) that make up personality including </w:t>
      </w:r>
      <w:proofErr w:type="spellStart"/>
      <w:r>
        <w:rPr>
          <w:rFonts w:asciiTheme="minorHAnsi" w:hAnsiTheme="minorHAnsi"/>
        </w:rPr>
        <w:t>neophobia</w:t>
      </w:r>
      <w:proofErr w:type="spellEnd"/>
      <w:r>
        <w:rPr>
          <w:rFonts w:asciiTheme="minorHAnsi" w:hAnsiTheme="minorHAnsi"/>
        </w:rPr>
        <w:t xml:space="preserve">, exploration and sociability. </w:t>
      </w:r>
      <w:proofErr w:type="spellStart"/>
      <w:r>
        <w:rPr>
          <w:rFonts w:asciiTheme="minorHAnsi" w:hAnsiTheme="minorHAnsi"/>
        </w:rPr>
        <w:t>Neophobia</w:t>
      </w:r>
      <w:proofErr w:type="spellEnd"/>
      <w:r>
        <w:rPr>
          <w:rFonts w:asciiTheme="minorHAnsi" w:hAnsiTheme="minorHAnsi"/>
        </w:rPr>
        <w:t xml:space="preserve"> refers to an individual’s hesitation to interact with an unfamiliar item (</w:t>
      </w:r>
      <w:proofErr w:type="spellStart"/>
      <w:r>
        <w:rPr>
          <w:rFonts w:asciiTheme="minorHAnsi" w:hAnsiTheme="minorHAnsi"/>
        </w:rPr>
        <w:t>Beissinger</w:t>
      </w:r>
      <w:proofErr w:type="spellEnd"/>
      <w:r>
        <w:rPr>
          <w:rFonts w:asciiTheme="minorHAnsi" w:hAnsiTheme="minorHAnsi"/>
        </w:rPr>
        <w:t xml:space="preserve"> et al. 1994) and</w:t>
      </w:r>
      <w:r w:rsidRPr="002E5630">
        <w:rPr>
          <w:rFonts w:asciiTheme="minorHAnsi" w:hAnsiTheme="minorHAnsi"/>
        </w:rPr>
        <w:t xml:space="preserve"> is only relevant when studying ind</w:t>
      </w:r>
      <w:r w:rsidR="00723860">
        <w:rPr>
          <w:rFonts w:asciiTheme="minorHAnsi" w:hAnsiTheme="minorHAnsi"/>
        </w:rPr>
        <w:t>ividual variation</w:t>
      </w:r>
      <w:r w:rsidRPr="002E5630">
        <w:rPr>
          <w:rFonts w:asciiTheme="minorHAnsi" w:hAnsiTheme="minorHAnsi"/>
        </w:rPr>
        <w:t xml:space="preserve">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w:t>
      </w:r>
      <w:proofErr w:type="spellStart"/>
      <w:r>
        <w:rPr>
          <w:rFonts w:asciiTheme="minorHAnsi" w:hAnsiTheme="minorHAnsi"/>
        </w:rPr>
        <w:t>Reale</w:t>
      </w:r>
      <w:proofErr w:type="spellEnd"/>
      <w:r>
        <w:rPr>
          <w:rFonts w:asciiTheme="minorHAnsi" w:hAnsiTheme="minorHAnsi"/>
        </w:rPr>
        <w:t xml:space="preserve"> et al. 2007)</w:t>
      </w:r>
      <w:r w:rsidRPr="002E5630">
        <w:rPr>
          <w:rFonts w:asciiTheme="minorHAnsi" w:hAnsiTheme="minorHAnsi"/>
        </w:rPr>
        <w:t xml:space="preserve">. </w:t>
      </w:r>
      <w:r w:rsidR="004E0EA2">
        <w:rPr>
          <w:rFonts w:asciiTheme="minorHAnsi" w:hAnsiTheme="minorHAnsi"/>
        </w:rPr>
        <w:t xml:space="preserve">These </w:t>
      </w:r>
      <w:proofErr w:type="spellStart"/>
      <w:r w:rsidR="004E0EA2">
        <w:rPr>
          <w:rFonts w:asciiTheme="minorHAnsi" w:hAnsiTheme="minorHAnsi"/>
        </w:rPr>
        <w:t>behavioural</w:t>
      </w:r>
      <w:proofErr w:type="spellEnd"/>
      <w:r w:rsidR="004E0EA2">
        <w:rPr>
          <w:rFonts w:asciiTheme="minorHAnsi" w:hAnsiTheme="minorHAnsi"/>
        </w:rPr>
        <w:t xml:space="preserve"> types were chosen based on the relevance to study species, </w:t>
      </w:r>
      <w:r w:rsidR="004E0EA2">
        <w:rPr>
          <w:rFonts w:asciiTheme="minorHAnsi" w:hAnsiTheme="minorHAnsi"/>
          <w:i/>
        </w:rPr>
        <w:t>Lampropholis delicata.</w:t>
      </w:r>
      <w:r w:rsidR="004E0EA2">
        <w:rPr>
          <w:rFonts w:asciiTheme="minorHAnsi" w:hAnsiTheme="minorHAnsi"/>
        </w:rPr>
        <w:t xml:space="preserve"> </w:t>
      </w:r>
      <w:r w:rsidR="004E0EA2">
        <w:rPr>
          <w:rFonts w:asciiTheme="minorHAnsi" w:hAnsiTheme="minorHAnsi"/>
          <w:i/>
          <w:iCs/>
        </w:rPr>
        <w:t>L. delicata</w:t>
      </w:r>
      <w:r w:rsidR="004E0EA2" w:rsidRPr="002E5630">
        <w:rPr>
          <w:rFonts w:asciiTheme="minorHAnsi" w:hAnsiTheme="minorHAnsi"/>
          <w:i/>
          <w:iCs/>
        </w:rPr>
        <w:t xml:space="preserve"> </w:t>
      </w:r>
      <w:r w:rsidR="004E0EA2">
        <w:rPr>
          <w:rFonts w:asciiTheme="minorHAnsi" w:hAnsiTheme="minorHAnsi"/>
          <w:iCs/>
        </w:rPr>
        <w:t xml:space="preserve">exhibit </w:t>
      </w:r>
      <w:r w:rsidR="004E0EA2" w:rsidRPr="002E5630">
        <w:rPr>
          <w:rFonts w:asciiTheme="minorHAnsi" w:hAnsiTheme="minorHAnsi"/>
        </w:rPr>
        <w:t>high</w:t>
      </w:r>
      <w:r w:rsidR="004E0EA2">
        <w:rPr>
          <w:rFonts w:asciiTheme="minorHAnsi" w:hAnsiTheme="minorHAnsi"/>
        </w:rPr>
        <w:t>ly</w:t>
      </w:r>
      <w:r w:rsidR="004E0EA2" w:rsidRPr="002E5630">
        <w:rPr>
          <w:rFonts w:asciiTheme="minorHAnsi" w:hAnsiTheme="minorHAnsi"/>
        </w:rPr>
        <w:t xml:space="preserve"> </w:t>
      </w:r>
      <w:r w:rsidR="004E0EA2" w:rsidRPr="002E5630">
        <w:rPr>
          <w:rFonts w:asciiTheme="minorHAnsi" w:hAnsiTheme="minorHAnsi"/>
        </w:rPr>
        <w:lastRenderedPageBreak/>
        <w:t>exploratory</w:t>
      </w:r>
      <w:r w:rsidR="004E0EA2">
        <w:rPr>
          <w:rFonts w:asciiTheme="minorHAnsi" w:hAnsiTheme="minorHAnsi"/>
        </w:rPr>
        <w:t xml:space="preserve"> and social</w:t>
      </w:r>
      <w:r w:rsidR="004E0EA2" w:rsidRPr="002E5630">
        <w:rPr>
          <w:rFonts w:asciiTheme="minorHAnsi" w:hAnsiTheme="minorHAnsi"/>
        </w:rPr>
        <w:t xml:space="preserve"> </w:t>
      </w:r>
      <w:proofErr w:type="spellStart"/>
      <w:r w:rsidR="004E0EA2" w:rsidRPr="002E5630">
        <w:rPr>
          <w:rFonts w:asciiTheme="minorHAnsi" w:hAnsiTheme="minorHAnsi"/>
        </w:rPr>
        <w:t>behaviour</w:t>
      </w:r>
      <w:proofErr w:type="spellEnd"/>
      <w:r w:rsidR="004E0EA2" w:rsidRPr="002E5630">
        <w:rPr>
          <w:rFonts w:asciiTheme="minorHAnsi" w:hAnsiTheme="minorHAnsi"/>
        </w:rPr>
        <w:t xml:space="preserve"> </w:t>
      </w:r>
      <w:r w:rsidR="004E0EA2">
        <w:rPr>
          <w:rFonts w:asciiTheme="minorHAnsi" w:hAnsiTheme="minorHAnsi"/>
        </w:rPr>
        <w:t>which is</w:t>
      </w:r>
      <w:r w:rsidR="004E0EA2" w:rsidRPr="002E5630">
        <w:rPr>
          <w:rFonts w:asciiTheme="minorHAnsi" w:hAnsiTheme="minorHAnsi"/>
        </w:rPr>
        <w:t xml:space="preserve"> suggested to be important in colonization success (Chapple et al. 2011). </w:t>
      </w:r>
    </w:p>
    <w:p w14:paraId="38AF9998" w14:textId="6AB29A2E" w:rsidR="001B3B43" w:rsidRDefault="00A143F6" w:rsidP="00DC5368">
      <w:pPr>
        <w:pStyle w:val="BodyA"/>
        <w:spacing w:line="480" w:lineRule="auto"/>
        <w:ind w:firstLine="720"/>
        <w:jc w:val="both"/>
        <w:rPr>
          <w:rFonts w:ascii="Calibri" w:hAnsi="Calibri"/>
        </w:rPr>
      </w:pPr>
      <w:r w:rsidRPr="002E5630">
        <w:rPr>
          <w:rFonts w:asciiTheme="minorHAnsi" w:hAnsiTheme="minorHAnsi"/>
        </w:rPr>
        <w:t>D</w:t>
      </w:r>
      <w:r w:rsidR="004E0EA2">
        <w:rPr>
          <w:rFonts w:asciiTheme="minorHAnsi" w:hAnsiTheme="minorHAnsi"/>
        </w:rPr>
        <w:t>iet quality has</w:t>
      </w:r>
      <w:r w:rsidR="0012196B">
        <w:rPr>
          <w:rFonts w:asciiTheme="minorHAnsi" w:hAnsiTheme="minorHAnsi"/>
        </w:rPr>
        <w:t xml:space="preserve"> varying</w:t>
      </w:r>
      <w:r w:rsidRPr="002E5630">
        <w:rPr>
          <w:rFonts w:asciiTheme="minorHAnsi" w:hAnsiTheme="minorHAnsi"/>
        </w:rPr>
        <w:t xml:space="preserve"> effects on</w:t>
      </w:r>
      <w:r w:rsidR="0085787D">
        <w:rPr>
          <w:rFonts w:asciiTheme="minorHAnsi" w:hAnsiTheme="minorHAnsi"/>
        </w:rPr>
        <w:t xml:space="preserve"> these traits</w:t>
      </w:r>
      <w:r w:rsidRPr="002E5630">
        <w:rPr>
          <w:rFonts w:asciiTheme="minorHAnsi" w:hAnsiTheme="minorHAnsi"/>
        </w:rPr>
        <w:t xml:space="preserve"> </w:t>
      </w:r>
      <w:r w:rsidR="0012196B">
        <w:rPr>
          <w:rFonts w:asciiTheme="minorHAnsi" w:hAnsiTheme="minorHAnsi"/>
        </w:rPr>
        <w:t>in a range of species in different contexts</w:t>
      </w:r>
      <w:r w:rsidRPr="002E5630">
        <w:rPr>
          <w:rFonts w:asciiTheme="minorHAnsi" w:hAnsiTheme="minorHAnsi"/>
        </w:rPr>
        <w:t xml:space="preserve"> (Sterner and </w:t>
      </w:r>
      <w:proofErr w:type="spellStart"/>
      <w:r w:rsidRPr="002E5630">
        <w:rPr>
          <w:rFonts w:asciiTheme="minorHAnsi" w:hAnsiTheme="minorHAnsi"/>
        </w:rPr>
        <w:t>Elser</w:t>
      </w:r>
      <w:proofErr w:type="spellEnd"/>
      <w:r w:rsidRPr="002E5630">
        <w:rPr>
          <w:rFonts w:asciiTheme="minorHAnsi" w:hAnsiTheme="minorHAnsi"/>
        </w:rPr>
        <w:t xml:space="preserve"> 2002).</w:t>
      </w:r>
      <w:r w:rsidR="005532EC">
        <w:rPr>
          <w:rFonts w:asciiTheme="minorHAnsi" w:hAnsiTheme="minorHAnsi"/>
        </w:rPr>
        <w:t xml:space="preserve"> </w:t>
      </w:r>
      <w:r w:rsidR="00FB3495">
        <w:rPr>
          <w:rFonts w:ascii="Calibri" w:hAnsi="Calibri"/>
        </w:rPr>
        <w:t>Macronutrient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different gene expressions and subsequent </w:t>
      </w:r>
      <w:proofErr w:type="spellStart"/>
      <w:r w:rsidR="004D3949" w:rsidRPr="00CF0B20">
        <w:rPr>
          <w:rFonts w:ascii="Calibri" w:hAnsi="Calibri"/>
        </w:rPr>
        <w:t>behaviours</w:t>
      </w:r>
      <w:proofErr w:type="spellEnd"/>
      <w:r w:rsidR="004D3949" w:rsidRPr="00CF0B20">
        <w:rPr>
          <w:rFonts w:ascii="Calibri" w:hAnsi="Calibri"/>
        </w:rPr>
        <w:t xml:space="preserve"> (Mason et al 2016, Rocha et al 2016</w:t>
      </w:r>
      <w:r w:rsidR="00FB3495">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r w:rsidR="00413029">
        <w:rPr>
          <w:rFonts w:ascii="Calibri" w:hAnsi="Calibri"/>
        </w:rPr>
        <w:t xml:space="preserve"> allowing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and quality reproductive efforts (</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w:t>
      </w:r>
      <w:proofErr w:type="spellStart"/>
      <w:r w:rsidR="004D3949" w:rsidRPr="00CF0B20">
        <w:rPr>
          <w:rFonts w:ascii="Calibri" w:hAnsi="Calibri"/>
        </w:rPr>
        <w:t>Dingemanse</w:t>
      </w:r>
      <w:proofErr w:type="spellEnd"/>
      <w:r w:rsidR="004D3949" w:rsidRPr="00CF0B20">
        <w:rPr>
          <w:rFonts w:ascii="Calibri" w:hAnsi="Calibri"/>
        </w:rPr>
        <w:t xml:space="preserve"> and Wolfe 2010). </w:t>
      </w:r>
      <w:r w:rsidR="00282DF7">
        <w:rPr>
          <w:rFonts w:ascii="Calibri" w:hAnsi="Calibri"/>
        </w:rPr>
        <w:t xml:space="preserve">Since there is variation in energetic and nutritional demand across species, diet quality will impact species differently </w:t>
      </w:r>
      <w:r w:rsidR="004D3949" w:rsidRPr="00CF0B20">
        <w:rPr>
          <w:rFonts w:ascii="Calibri" w:hAnsi="Calibri"/>
        </w:rPr>
        <w:t>(Simpson et al. 2004).</w:t>
      </w:r>
      <w:r w:rsidR="0029654D">
        <w:rPr>
          <w:rFonts w:ascii="Calibri" w:hAnsi="Calibri"/>
        </w:rPr>
        <w:t xml:space="preserve"> </w:t>
      </w:r>
    </w:p>
    <w:p w14:paraId="33C0A87B" w14:textId="2C8A1667" w:rsidR="006E6B0B" w:rsidRDefault="006E6B0B" w:rsidP="006E6B0B">
      <w:pPr>
        <w:pStyle w:val="BodyA"/>
        <w:spacing w:line="480" w:lineRule="auto"/>
        <w:ind w:firstLine="720"/>
        <w:rPr>
          <w:rFonts w:ascii="Calibri" w:hAnsi="Calibri"/>
        </w:rPr>
      </w:pPr>
      <w:r w:rsidRPr="00CF0B20">
        <w:rPr>
          <w:rFonts w:ascii="Calibri" w:hAnsi="Calibri"/>
        </w:rPr>
        <w:t xml:space="preserve">Nutritional composition in the early stages of an animal’s life relate to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Pr>
          <w:rFonts w:ascii="Calibri" w:hAnsi="Calibri"/>
        </w:rPr>
        <w:t>emanse</w:t>
      </w:r>
      <w:proofErr w:type="spellEnd"/>
      <w:r>
        <w:rPr>
          <w:rFonts w:ascii="Calibri" w:hAnsi="Calibri"/>
        </w:rPr>
        <w:t xml:space="preserve"> 2015), indicating a long-</w:t>
      </w:r>
      <w:r w:rsidRPr="00CF0B20">
        <w:rPr>
          <w:rFonts w:ascii="Calibri" w:hAnsi="Calibri"/>
        </w:rPr>
        <w:t>term effect.</w:t>
      </w:r>
      <w:r w:rsidR="00ED5290">
        <w:rPr>
          <w:rFonts w:ascii="Calibri" w:hAnsi="Calibri"/>
        </w:rPr>
        <w:t xml:space="preserve"> However, few observations have been made regarding the short-term impacts of diet quality on adults.</w:t>
      </w:r>
      <w:r w:rsidRPr="00CF0B20">
        <w:rPr>
          <w:rFonts w:ascii="Calibri" w:hAnsi="Calibri"/>
        </w:rPr>
        <w:t xml:space="preserve"> The short-term effects have predominately been observed in grazing mammals from an agricultural perspective (Greenwood and </w:t>
      </w:r>
      <w:proofErr w:type="spellStart"/>
      <w:r w:rsidRPr="00CF0B20">
        <w:rPr>
          <w:rFonts w:ascii="Calibri" w:hAnsi="Calibri"/>
        </w:rPr>
        <w:t>Demment</w:t>
      </w:r>
      <w:proofErr w:type="spellEnd"/>
      <w:r w:rsidRPr="00CF0B20">
        <w:rPr>
          <w:rFonts w:ascii="Calibri" w:hAnsi="Calibri"/>
        </w:rPr>
        <w:t xml:space="preserve"> 1988, Newman et al. 1994). Differences in nutrient availability cause changes in courtship </w:t>
      </w:r>
      <w:proofErr w:type="spellStart"/>
      <w:r w:rsidRPr="00CF0B20">
        <w:rPr>
          <w:rFonts w:ascii="Calibri" w:hAnsi="Calibri"/>
        </w:rPr>
        <w:t>behaviours</w:t>
      </w:r>
      <w:proofErr w:type="spellEnd"/>
      <w:r w:rsidRPr="00CF0B20">
        <w:rPr>
          <w:rFonts w:ascii="Calibri" w:hAnsi="Calibri"/>
        </w:rPr>
        <w:t xml:space="preserve"> (</w:t>
      </w:r>
      <w:proofErr w:type="spellStart"/>
      <w:r w:rsidRPr="00CF0B20">
        <w:rPr>
          <w:rFonts w:ascii="Calibri" w:hAnsi="Calibri"/>
        </w:rPr>
        <w:t>Maklakov</w:t>
      </w:r>
      <w:proofErr w:type="spellEnd"/>
      <w:r w:rsidRPr="00CF0B20">
        <w:rPr>
          <w:rFonts w:ascii="Calibri" w:hAnsi="Calibri"/>
        </w:rPr>
        <w:t xml:space="preserve"> 2008, Bertram et al. 2009). These short-term impacts may have huge implications for subsequent fitness</w:t>
      </w:r>
      <w:r w:rsidR="00ED5290">
        <w:rPr>
          <w:rFonts w:ascii="Calibri" w:hAnsi="Calibri"/>
        </w:rPr>
        <w:t xml:space="preserve"> and should therefore</w:t>
      </w:r>
      <w:r w:rsidRPr="00CF0B20">
        <w:rPr>
          <w:rFonts w:ascii="Calibri" w:hAnsi="Calibri"/>
        </w:rPr>
        <w:t xml:space="preserve"> be explored across all species, rather than a selected few. </w:t>
      </w:r>
    </w:p>
    <w:p w14:paraId="2A5D450E" w14:textId="6715DB71" w:rsidR="00EE6EFC" w:rsidRPr="00B125A1" w:rsidRDefault="00EE6EFC" w:rsidP="00962E38">
      <w:pPr>
        <w:spacing w:line="480" w:lineRule="auto"/>
        <w:ind w:firstLine="720"/>
        <w:rPr>
          <w:rFonts w:ascii="Calibri" w:hAnsi="Calibri"/>
          <w:sz w:val="22"/>
          <w:szCs w:val="22"/>
        </w:rPr>
      </w:pPr>
      <w:r w:rsidRPr="00CF0B20">
        <w:rPr>
          <w:rFonts w:ascii="Calibri" w:hAnsi="Calibri"/>
          <w:sz w:val="22"/>
          <w:szCs w:val="22"/>
        </w:rPr>
        <w:t xml:space="preserve">Gut microbial communities are susceptible to change dependent on the individual’s diet </w:t>
      </w:r>
      <w:r w:rsidR="00243569">
        <w:rPr>
          <w:rFonts w:ascii="Calibri" w:hAnsi="Calibri"/>
          <w:sz w:val="22"/>
          <w:szCs w:val="22"/>
        </w:rPr>
        <w:t xml:space="preserve">(Castillo et al. 2007) </w:t>
      </w:r>
      <w:r>
        <w:rPr>
          <w:rFonts w:ascii="Calibri" w:hAnsi="Calibri"/>
          <w:sz w:val="22"/>
          <w:szCs w:val="22"/>
        </w:rPr>
        <w:t>which can</w:t>
      </w:r>
      <w:r w:rsidRPr="00CF0B20">
        <w:rPr>
          <w:rFonts w:ascii="Calibri" w:hAnsi="Calibri"/>
          <w:sz w:val="22"/>
          <w:szCs w:val="22"/>
        </w:rPr>
        <w:t xml:space="preserve"> significantly impact a range of </w:t>
      </w:r>
      <w:proofErr w:type="spellStart"/>
      <w:r w:rsidRPr="00CF0B20">
        <w:rPr>
          <w:rFonts w:ascii="Calibri" w:hAnsi="Calibri"/>
          <w:sz w:val="22"/>
          <w:szCs w:val="22"/>
        </w:rPr>
        <w:t>behaviours</w:t>
      </w:r>
      <w:proofErr w:type="spellEnd"/>
      <w:r w:rsidR="00243569">
        <w:rPr>
          <w:rFonts w:ascii="Calibri" w:hAnsi="Calibri"/>
          <w:sz w:val="22"/>
          <w:szCs w:val="22"/>
        </w:rPr>
        <w:t xml:space="preserve"> </w:t>
      </w:r>
      <w:r w:rsidR="00932CC2">
        <w:rPr>
          <w:rFonts w:ascii="Calibri" w:hAnsi="Calibri"/>
          <w:sz w:val="22"/>
          <w:szCs w:val="22"/>
        </w:rPr>
        <w:t>(</w:t>
      </w:r>
      <w:proofErr w:type="spellStart"/>
      <w:r w:rsidR="00932CC2">
        <w:rPr>
          <w:rFonts w:ascii="Calibri" w:hAnsi="Calibri"/>
          <w:sz w:val="22"/>
          <w:szCs w:val="22"/>
        </w:rPr>
        <w:t>Heijtz</w:t>
      </w:r>
      <w:proofErr w:type="spellEnd"/>
      <w:r w:rsidR="00932CC2">
        <w:rPr>
          <w:rFonts w:ascii="Calibri" w:hAnsi="Calibri"/>
          <w:sz w:val="22"/>
          <w:szCs w:val="22"/>
        </w:rPr>
        <w:t xml:space="preserve"> et al. 2011)</w:t>
      </w:r>
      <w:r w:rsidRPr="00CF0B20">
        <w:rPr>
          <w:rFonts w:ascii="Calibri" w:hAnsi="Calibri"/>
          <w:sz w:val="22"/>
          <w:szCs w:val="22"/>
        </w:rPr>
        <w:t>.</w:t>
      </w:r>
      <w:r w:rsidR="00C85AC5">
        <w:rPr>
          <w:rFonts w:ascii="Calibri" w:hAnsi="Calibri"/>
          <w:sz w:val="22"/>
          <w:szCs w:val="22"/>
        </w:rPr>
        <w:t xml:space="preserve"> Changing </w:t>
      </w:r>
      <w:proofErr w:type="spellStart"/>
      <w:r w:rsidR="00C85AC5">
        <w:rPr>
          <w:rFonts w:ascii="Calibri" w:hAnsi="Calibri"/>
          <w:sz w:val="22"/>
          <w:szCs w:val="22"/>
        </w:rPr>
        <w:t>fibre</w:t>
      </w:r>
      <w:proofErr w:type="spellEnd"/>
      <w:r w:rsidR="00C85AC5">
        <w:rPr>
          <w:rFonts w:ascii="Calibri" w:hAnsi="Calibri"/>
          <w:sz w:val="22"/>
          <w:szCs w:val="22"/>
        </w:rPr>
        <w:t xml:space="preserve"> content of a diet can change the structure of the gut microbiome (Bach Knudsen and Jensen, 1991). </w:t>
      </w:r>
      <w:r w:rsidR="00EC6797">
        <w:rPr>
          <w:rFonts w:ascii="Calibri" w:hAnsi="Calibri"/>
          <w:sz w:val="22"/>
          <w:szCs w:val="22"/>
        </w:rPr>
        <w:t xml:space="preserve">Experiments on mice reveal that the subjects’ ability to cope with stress </w:t>
      </w:r>
      <w:r w:rsidR="00A331A8">
        <w:rPr>
          <w:rFonts w:ascii="Calibri" w:hAnsi="Calibri"/>
          <w:sz w:val="22"/>
          <w:szCs w:val="22"/>
        </w:rPr>
        <w:t>and exhibited lower anxiety levels</w:t>
      </w:r>
      <w:r w:rsidR="00962E38">
        <w:rPr>
          <w:rFonts w:ascii="Calibri" w:hAnsi="Calibri"/>
          <w:sz w:val="22"/>
          <w:szCs w:val="22"/>
        </w:rPr>
        <w:t xml:space="preserve"> is influenced by the gut microbiome</w:t>
      </w:r>
      <w:r w:rsidR="00A331A8">
        <w:rPr>
          <w:rFonts w:ascii="Calibri" w:hAnsi="Calibri"/>
          <w:sz w:val="22"/>
          <w:szCs w:val="22"/>
        </w:rPr>
        <w:t xml:space="preserve"> (</w:t>
      </w:r>
      <w:proofErr w:type="spellStart"/>
      <w:r w:rsidR="00DC2CB6">
        <w:rPr>
          <w:rFonts w:ascii="Calibri" w:hAnsi="Calibri"/>
          <w:sz w:val="22"/>
          <w:szCs w:val="22"/>
        </w:rPr>
        <w:t>Crumeyrolle</w:t>
      </w:r>
      <w:proofErr w:type="spellEnd"/>
      <w:r w:rsidR="00DC2CB6">
        <w:rPr>
          <w:rFonts w:ascii="Calibri" w:hAnsi="Calibri"/>
          <w:sz w:val="22"/>
          <w:szCs w:val="22"/>
        </w:rPr>
        <w:t>-Arias et al. 2014</w:t>
      </w:r>
      <w:r w:rsidR="00A331A8">
        <w:rPr>
          <w:rFonts w:ascii="Calibri" w:hAnsi="Calibri"/>
          <w:sz w:val="22"/>
          <w:szCs w:val="22"/>
        </w:rPr>
        <w:t xml:space="preserve">). </w:t>
      </w:r>
      <w:r w:rsidR="00962E38">
        <w:rPr>
          <w:rFonts w:ascii="Calibri" w:hAnsi="Calibri"/>
          <w:sz w:val="22"/>
          <w:szCs w:val="22"/>
        </w:rPr>
        <w:t xml:space="preserve">Humans’ stress, anxiety and social </w:t>
      </w:r>
      <w:proofErr w:type="spellStart"/>
      <w:r w:rsidR="00962E38">
        <w:rPr>
          <w:rFonts w:ascii="Calibri" w:hAnsi="Calibri"/>
          <w:sz w:val="22"/>
          <w:szCs w:val="22"/>
        </w:rPr>
        <w:t>behaviours</w:t>
      </w:r>
      <w:proofErr w:type="spellEnd"/>
      <w:r w:rsidR="00962E38">
        <w:rPr>
          <w:rFonts w:ascii="Calibri" w:hAnsi="Calibri"/>
          <w:sz w:val="22"/>
          <w:szCs w:val="22"/>
        </w:rPr>
        <w:t xml:space="preserve"> are also influenced by the gut microbiota composition </w:t>
      </w:r>
      <w:r w:rsidR="000D7E00">
        <w:rPr>
          <w:rFonts w:ascii="Calibri" w:hAnsi="Calibri"/>
          <w:sz w:val="22"/>
          <w:szCs w:val="22"/>
        </w:rPr>
        <w:t>(</w:t>
      </w:r>
      <w:proofErr w:type="spellStart"/>
      <w:r w:rsidR="000D7E00">
        <w:rPr>
          <w:rFonts w:ascii="Calibri" w:hAnsi="Calibri"/>
          <w:sz w:val="22"/>
          <w:szCs w:val="22"/>
        </w:rPr>
        <w:t>Parashar</w:t>
      </w:r>
      <w:proofErr w:type="spellEnd"/>
      <w:r w:rsidR="000D7E00">
        <w:rPr>
          <w:rFonts w:ascii="Calibri" w:hAnsi="Calibri"/>
          <w:sz w:val="22"/>
          <w:szCs w:val="22"/>
        </w:rPr>
        <w:t xml:space="preserve"> and </w:t>
      </w:r>
      <w:proofErr w:type="spellStart"/>
      <w:r w:rsidR="000D7E00">
        <w:rPr>
          <w:rFonts w:ascii="Calibri" w:hAnsi="Calibri"/>
          <w:sz w:val="22"/>
          <w:szCs w:val="22"/>
        </w:rPr>
        <w:t>Udayabunu</w:t>
      </w:r>
      <w:proofErr w:type="spellEnd"/>
      <w:r w:rsidR="000D7E00">
        <w:rPr>
          <w:rFonts w:ascii="Calibri" w:hAnsi="Calibri"/>
          <w:sz w:val="22"/>
          <w:szCs w:val="22"/>
        </w:rPr>
        <w:t xml:space="preserve"> 2016. </w:t>
      </w:r>
      <w:r w:rsidR="00A331A8">
        <w:rPr>
          <w:rFonts w:ascii="Calibri" w:hAnsi="Calibri"/>
          <w:sz w:val="22"/>
          <w:szCs w:val="22"/>
        </w:rPr>
        <w:t xml:space="preserve">Many of the impacts of gut microbiota on </w:t>
      </w:r>
      <w:proofErr w:type="spellStart"/>
      <w:r w:rsidR="00A331A8">
        <w:rPr>
          <w:rFonts w:ascii="Calibri" w:hAnsi="Calibri"/>
          <w:sz w:val="22"/>
          <w:szCs w:val="22"/>
        </w:rPr>
        <w:t>behaviour</w:t>
      </w:r>
      <w:proofErr w:type="spellEnd"/>
      <w:r w:rsidR="00A331A8">
        <w:rPr>
          <w:rFonts w:ascii="Calibri" w:hAnsi="Calibri"/>
          <w:sz w:val="22"/>
          <w:szCs w:val="22"/>
        </w:rPr>
        <w:t xml:space="preserve"> have be</w:t>
      </w:r>
      <w:r w:rsidR="00962E38">
        <w:rPr>
          <w:rFonts w:ascii="Calibri" w:hAnsi="Calibri"/>
          <w:sz w:val="22"/>
          <w:szCs w:val="22"/>
        </w:rPr>
        <w:t>en</w:t>
      </w:r>
      <w:r w:rsidR="00A331A8">
        <w:rPr>
          <w:rFonts w:ascii="Calibri" w:hAnsi="Calibri"/>
          <w:sz w:val="22"/>
          <w:szCs w:val="22"/>
        </w:rPr>
        <w:t xml:space="preserve"> experimentally </w:t>
      </w:r>
      <w:r w:rsidR="00962E38">
        <w:rPr>
          <w:rFonts w:ascii="Calibri" w:hAnsi="Calibri"/>
          <w:sz w:val="22"/>
          <w:szCs w:val="22"/>
        </w:rPr>
        <w:t xml:space="preserve">studied </w:t>
      </w:r>
      <w:r w:rsidR="00A331A8">
        <w:rPr>
          <w:rFonts w:ascii="Calibri" w:hAnsi="Calibri"/>
          <w:sz w:val="22"/>
          <w:szCs w:val="22"/>
        </w:rPr>
        <w:t xml:space="preserve">on </w:t>
      </w:r>
      <w:r w:rsidR="00962E38">
        <w:rPr>
          <w:rFonts w:ascii="Calibri" w:hAnsi="Calibri"/>
          <w:sz w:val="22"/>
          <w:szCs w:val="22"/>
        </w:rPr>
        <w:t xml:space="preserve">pigs (Bach Knudsen and Jensen 1991) and </w:t>
      </w:r>
      <w:r w:rsidR="00A331A8">
        <w:rPr>
          <w:rFonts w:ascii="Calibri" w:hAnsi="Calibri"/>
          <w:sz w:val="22"/>
          <w:szCs w:val="22"/>
        </w:rPr>
        <w:t xml:space="preserve">mice to draw parallels with </w:t>
      </w:r>
      <w:r w:rsidR="00A331A8">
        <w:rPr>
          <w:rFonts w:ascii="Calibri" w:hAnsi="Calibri"/>
          <w:sz w:val="22"/>
          <w:szCs w:val="22"/>
        </w:rPr>
        <w:lastRenderedPageBreak/>
        <w:t xml:space="preserve">human </w:t>
      </w:r>
      <w:proofErr w:type="spellStart"/>
      <w:r w:rsidR="00A331A8">
        <w:rPr>
          <w:rFonts w:ascii="Calibri" w:hAnsi="Calibri"/>
          <w:sz w:val="22"/>
          <w:szCs w:val="22"/>
        </w:rPr>
        <w:t>behaviour</w:t>
      </w:r>
      <w:proofErr w:type="spellEnd"/>
      <w:r w:rsidR="00A331A8">
        <w:rPr>
          <w:rFonts w:ascii="Calibri" w:hAnsi="Calibri"/>
          <w:sz w:val="22"/>
          <w:szCs w:val="22"/>
        </w:rPr>
        <w:t xml:space="preserve"> (Kelly et al. 2016). </w:t>
      </w:r>
      <w:r w:rsidR="00DF2CBA">
        <w:rPr>
          <w:rFonts w:ascii="Calibri" w:hAnsi="Calibri"/>
          <w:sz w:val="22"/>
          <w:szCs w:val="22"/>
        </w:rPr>
        <w:t xml:space="preserve">The relationship between diet, microbiome communities and subsequent </w:t>
      </w:r>
      <w:proofErr w:type="spellStart"/>
      <w:r w:rsidR="00DF2CBA">
        <w:rPr>
          <w:rFonts w:ascii="Calibri" w:hAnsi="Calibri"/>
          <w:sz w:val="22"/>
          <w:szCs w:val="22"/>
        </w:rPr>
        <w:t>behaviour</w:t>
      </w:r>
      <w:proofErr w:type="spellEnd"/>
      <w:r w:rsidR="00DF2CBA">
        <w:rPr>
          <w:rFonts w:ascii="Calibri" w:hAnsi="Calibri"/>
          <w:sz w:val="22"/>
          <w:szCs w:val="22"/>
        </w:rPr>
        <w:t xml:space="preserve"> is another reason why diet quality can impact </w:t>
      </w:r>
      <w:proofErr w:type="spellStart"/>
      <w:r w:rsidR="00DF2CBA">
        <w:rPr>
          <w:rFonts w:ascii="Calibri" w:hAnsi="Calibri"/>
          <w:sz w:val="22"/>
          <w:szCs w:val="22"/>
        </w:rPr>
        <w:t>behaviour</w:t>
      </w:r>
      <w:proofErr w:type="spellEnd"/>
      <w:r w:rsidR="00DF2CBA">
        <w:rPr>
          <w:rFonts w:ascii="Calibri" w:hAnsi="Calibri"/>
          <w:sz w:val="22"/>
          <w:szCs w:val="22"/>
        </w:rPr>
        <w:t xml:space="preserve">. </w:t>
      </w:r>
    </w:p>
    <w:p w14:paraId="12C8D896" w14:textId="77777777" w:rsidR="00EE6EFC" w:rsidRDefault="003F570B" w:rsidP="006E6B0B">
      <w:pPr>
        <w:pStyle w:val="BodyA"/>
        <w:spacing w:line="480" w:lineRule="auto"/>
        <w:ind w:firstLine="720"/>
        <w:rPr>
          <w:rFonts w:ascii="Calibri" w:hAnsi="Calibri"/>
        </w:rPr>
      </w:pPr>
      <w:r>
        <w:rPr>
          <w:rFonts w:ascii="Calibri" w:hAnsi="Calibri"/>
        </w:rPr>
        <w:t xml:space="preserve">Diet quality </w:t>
      </w:r>
      <w:r w:rsidR="00DC5368">
        <w:rPr>
          <w:rFonts w:ascii="Calibri" w:hAnsi="Calibri"/>
        </w:rPr>
        <w:t xml:space="preserve">also </w:t>
      </w:r>
      <w:r>
        <w:rPr>
          <w:rFonts w:ascii="Calibri" w:hAnsi="Calibri"/>
        </w:rPr>
        <w:t>regulates neuroendocrine mechanisms which influence</w:t>
      </w:r>
      <w:r w:rsidR="00C67A41">
        <w:rPr>
          <w:rFonts w:ascii="Calibri" w:hAnsi="Calibri"/>
        </w:rPr>
        <w:t>s</w:t>
      </w:r>
      <w:r>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r w:rsidR="004D3949" w:rsidRPr="00CF0B20">
        <w:rPr>
          <w:rFonts w:ascii="Calibri" w:hAnsi="Calibri"/>
        </w:rPr>
        <w:t xml:space="preserve">In cases where the gene is pleiotropic, the </w:t>
      </w:r>
      <w:proofErr w:type="spellStart"/>
      <w:r w:rsidR="004D3949" w:rsidRPr="00CF0B20">
        <w:rPr>
          <w:rFonts w:ascii="Calibri" w:hAnsi="Calibri"/>
        </w:rPr>
        <w:t>behavioural</w:t>
      </w:r>
      <w:proofErr w:type="spellEnd"/>
      <w:r w:rsidR="004D3949" w:rsidRPr="00CF0B20">
        <w:rPr>
          <w:rFonts w:ascii="Calibri" w:hAnsi="Calibri"/>
        </w:rPr>
        <w:t xml:space="preserve"> changes will be correlated. Thus, environmental effects, such as diet quality, greatly impact </w:t>
      </w:r>
      <w:proofErr w:type="spellStart"/>
      <w:r w:rsidR="004D3949" w:rsidRPr="00CF0B20">
        <w:rPr>
          <w:rFonts w:ascii="Calibri" w:hAnsi="Calibri"/>
        </w:rPr>
        <w:t>behavioural</w:t>
      </w:r>
      <w:proofErr w:type="spellEnd"/>
      <w:r w:rsidR="004D3949" w:rsidRPr="00CF0B20">
        <w:rPr>
          <w:rFonts w:ascii="Calibri" w:hAnsi="Calibri"/>
        </w:rPr>
        <w:t xml:space="preserve"> correlations. </w:t>
      </w:r>
    </w:p>
    <w:p w14:paraId="764E6121" w14:textId="697700BF" w:rsidR="00130720" w:rsidRDefault="00BD7D76" w:rsidP="00EE6EFC">
      <w:pPr>
        <w:pStyle w:val="BodyA"/>
        <w:spacing w:line="480" w:lineRule="auto"/>
        <w:ind w:firstLine="720"/>
        <w:rPr>
          <w:rFonts w:asciiTheme="minorHAnsi" w:hAnsiTheme="minorHAnsi"/>
        </w:rPr>
      </w:pPr>
      <w:r>
        <w:rPr>
          <w:rFonts w:ascii="Calibri" w:hAnsi="Calibri"/>
        </w:rPr>
        <w:t xml:space="preserve">Diet </w:t>
      </w:r>
      <w:r w:rsidR="00315598">
        <w:rPr>
          <w:rFonts w:ascii="Calibri" w:hAnsi="Calibri"/>
        </w:rPr>
        <w:t xml:space="preserve">has varied </w:t>
      </w:r>
      <w:r>
        <w:rPr>
          <w:rFonts w:ascii="Calibri" w:hAnsi="Calibri"/>
        </w:rPr>
        <w:t xml:space="preserve">impacts </w:t>
      </w:r>
      <w:r w:rsidR="00315598">
        <w:rPr>
          <w:rFonts w:ascii="Calibri" w:hAnsi="Calibri"/>
        </w:rPr>
        <w:t xml:space="preserve">on genetic correlations underlying </w:t>
      </w:r>
      <w:proofErr w:type="spellStart"/>
      <w:r w:rsidR="00315598">
        <w:rPr>
          <w:rFonts w:ascii="Calibri" w:hAnsi="Calibri"/>
        </w:rPr>
        <w:t>behavioural</w:t>
      </w:r>
      <w:proofErr w:type="spellEnd"/>
      <w:r w:rsidR="00315598">
        <w:rPr>
          <w:rFonts w:ascii="Calibri" w:hAnsi="Calibri"/>
        </w:rPr>
        <w:t xml:space="preserve"> syndromes with </w:t>
      </w:r>
      <w:r w:rsidR="00EE6EFC">
        <w:rPr>
          <w:rFonts w:ascii="Calibri" w:hAnsi="Calibri"/>
        </w:rPr>
        <w:t>both nutritionally balanced (</w:t>
      </w:r>
      <w:proofErr w:type="spellStart"/>
      <w:r w:rsidR="00EE6EFC">
        <w:rPr>
          <w:rFonts w:ascii="Calibri" w:hAnsi="Calibri"/>
        </w:rPr>
        <w:t>Charmantier</w:t>
      </w:r>
      <w:proofErr w:type="spellEnd"/>
      <w:r w:rsidR="00EE6EFC">
        <w:rPr>
          <w:rFonts w:ascii="Calibri" w:hAnsi="Calibri"/>
        </w:rPr>
        <w:t xml:space="preserve"> and </w:t>
      </w:r>
      <w:proofErr w:type="spellStart"/>
      <w:r w:rsidR="00EE6EFC">
        <w:rPr>
          <w:rFonts w:ascii="Calibri" w:hAnsi="Calibri"/>
        </w:rPr>
        <w:t>Garant</w:t>
      </w:r>
      <w:proofErr w:type="spellEnd"/>
      <w:r w:rsidR="00EE6EFC">
        <w:rPr>
          <w:rFonts w:ascii="Calibri" w:hAnsi="Calibri"/>
        </w:rPr>
        <w:t xml:space="preserve"> 2005) and nutritionally imbalanced environments inducing an increase in genetic variability </w:t>
      </w:r>
      <w:r w:rsidR="00C904B2">
        <w:rPr>
          <w:rFonts w:ascii="Calibri" w:hAnsi="Calibri"/>
        </w:rPr>
        <w:t xml:space="preserve">(Han and </w:t>
      </w:r>
      <w:proofErr w:type="spellStart"/>
      <w:r w:rsidR="00C904B2">
        <w:rPr>
          <w:rFonts w:ascii="Calibri" w:hAnsi="Calibri"/>
        </w:rPr>
        <w:t>Dingemanse</w:t>
      </w:r>
      <w:proofErr w:type="spellEnd"/>
      <w:r w:rsidR="00C904B2">
        <w:rPr>
          <w:rFonts w:ascii="Calibri" w:hAnsi="Calibri"/>
        </w:rPr>
        <w:t xml:space="preserve"> 2015). </w:t>
      </w:r>
      <w:r w:rsidR="00EE6EFC">
        <w:rPr>
          <w:rFonts w:ascii="Calibri" w:hAnsi="Calibri"/>
        </w:rPr>
        <w:t xml:space="preserve">The latter occurring when the imbalance increases the expression of a particular </w:t>
      </w:r>
      <w:proofErr w:type="spellStart"/>
      <w:r w:rsidR="00EE6EFC">
        <w:rPr>
          <w:rFonts w:ascii="Calibri" w:hAnsi="Calibri"/>
        </w:rPr>
        <w:t>behaviour</w:t>
      </w:r>
      <w:proofErr w:type="spellEnd"/>
      <w:r w:rsidR="00EE6EFC">
        <w:rPr>
          <w:rFonts w:ascii="Calibri" w:hAnsi="Calibri"/>
        </w:rPr>
        <w:t xml:space="preserve">. As such, </w:t>
      </w:r>
      <w:proofErr w:type="spellStart"/>
      <w:r w:rsidR="00EE6EFC">
        <w:rPr>
          <w:rFonts w:asciiTheme="minorHAnsi" w:hAnsiTheme="minorHAnsi"/>
        </w:rPr>
        <w:t>b</w:t>
      </w:r>
      <w:r w:rsidR="00211D93">
        <w:rPr>
          <w:rFonts w:asciiTheme="minorHAnsi" w:hAnsiTheme="minorHAnsi"/>
        </w:rPr>
        <w:t>ehavioural</w:t>
      </w:r>
      <w:proofErr w:type="spellEnd"/>
      <w:r w:rsidR="00211D93">
        <w:rPr>
          <w:rFonts w:asciiTheme="minorHAnsi" w:hAnsiTheme="minorHAnsi"/>
        </w:rPr>
        <w:t xml:space="preserve"> syndromes can be an evolutionary constraint when the underlying genetic correlations restricts the adaptability of a population to environmental selection pressures moving in the opposite direction of the syndrome (</w:t>
      </w:r>
      <w:proofErr w:type="spellStart"/>
      <w:r w:rsidR="00211D93">
        <w:rPr>
          <w:rFonts w:asciiTheme="minorHAnsi" w:hAnsiTheme="minorHAnsi"/>
        </w:rPr>
        <w:t>Dochtermann</w:t>
      </w:r>
      <w:proofErr w:type="spellEnd"/>
      <w:r w:rsidR="00211D93">
        <w:rPr>
          <w:rFonts w:asciiTheme="minorHAnsi" w:hAnsiTheme="minorHAnsi"/>
        </w:rPr>
        <w:t xml:space="preserve"> and </w:t>
      </w:r>
      <w:proofErr w:type="spellStart"/>
      <w:r w:rsidR="00211D93">
        <w:rPr>
          <w:rFonts w:asciiTheme="minorHAnsi" w:hAnsiTheme="minorHAnsi"/>
        </w:rPr>
        <w:t>Dingemanse</w:t>
      </w:r>
      <w:proofErr w:type="spellEnd"/>
      <w:r w:rsidR="00211D93">
        <w:rPr>
          <w:rFonts w:asciiTheme="minorHAnsi" w:hAnsiTheme="minorHAnsi"/>
        </w:rPr>
        <w:t xml:space="preserve"> 2013). </w:t>
      </w:r>
      <w:r w:rsidR="00EE6EFC">
        <w:rPr>
          <w:rFonts w:asciiTheme="minorHAnsi" w:hAnsiTheme="minorHAnsi"/>
        </w:rPr>
        <w:t xml:space="preserve">Considering both high- and low-quality diets can increase variability and subsequent </w:t>
      </w:r>
      <w:proofErr w:type="spellStart"/>
      <w:r w:rsidR="00EE6EFC">
        <w:rPr>
          <w:rFonts w:asciiTheme="minorHAnsi" w:hAnsiTheme="minorHAnsi"/>
        </w:rPr>
        <w:t>behavioural</w:t>
      </w:r>
      <w:proofErr w:type="spellEnd"/>
      <w:r w:rsidR="00EE6EFC">
        <w:rPr>
          <w:rFonts w:asciiTheme="minorHAnsi" w:hAnsiTheme="minorHAnsi"/>
        </w:rPr>
        <w:t xml:space="preserve"> syndromes dependent on the species and responses, it is difficult to predict how any one species’ </w:t>
      </w:r>
      <w:proofErr w:type="spellStart"/>
      <w:r w:rsidR="00EE6EFC">
        <w:rPr>
          <w:rFonts w:asciiTheme="minorHAnsi" w:hAnsiTheme="minorHAnsi"/>
        </w:rPr>
        <w:t>behavioural</w:t>
      </w:r>
      <w:proofErr w:type="spellEnd"/>
      <w:r w:rsidR="00EE6EFC">
        <w:rPr>
          <w:rFonts w:asciiTheme="minorHAnsi" w:hAnsiTheme="minorHAnsi"/>
        </w:rPr>
        <w:t xml:space="preserve"> syndromes will be impacted.</w:t>
      </w:r>
      <w:r w:rsidR="00747E24">
        <w:rPr>
          <w:rFonts w:asciiTheme="minorHAnsi" w:hAnsiTheme="minorHAnsi"/>
        </w:rPr>
        <w:t xml:space="preserve"> Positive correlations between boldness and aggression in sticklebacks have weakened or disappeared entirely in populations under less pressure (Bell and </w:t>
      </w:r>
      <w:proofErr w:type="spellStart"/>
      <w:r w:rsidR="00747E24">
        <w:rPr>
          <w:rFonts w:asciiTheme="minorHAnsi" w:hAnsiTheme="minorHAnsi"/>
        </w:rPr>
        <w:t>Sih</w:t>
      </w:r>
      <w:proofErr w:type="spellEnd"/>
      <w:r w:rsidR="00747E24">
        <w:rPr>
          <w:rFonts w:asciiTheme="minorHAnsi" w:hAnsiTheme="minorHAnsi"/>
        </w:rPr>
        <w:t xml:space="preserve"> 2007). Whether such shifts in </w:t>
      </w:r>
      <w:proofErr w:type="spellStart"/>
      <w:r w:rsidR="00747E24">
        <w:rPr>
          <w:rFonts w:asciiTheme="minorHAnsi" w:hAnsiTheme="minorHAnsi"/>
        </w:rPr>
        <w:t>behavioural</w:t>
      </w:r>
      <w:proofErr w:type="spellEnd"/>
      <w:r w:rsidR="00747E24">
        <w:rPr>
          <w:rFonts w:asciiTheme="minorHAnsi" w:hAnsiTheme="minorHAnsi"/>
        </w:rPr>
        <w:t xml:space="preserve"> syndrome exist when diet quality is altered is yet to be completely understood.</w:t>
      </w:r>
    </w:p>
    <w:p w14:paraId="60AAB877" w14:textId="344C3336" w:rsidR="004D3949" w:rsidRPr="00CF0B20" w:rsidRDefault="00A143F6" w:rsidP="00A143F6">
      <w:pPr>
        <w:pStyle w:val="BodyA"/>
        <w:spacing w:line="480" w:lineRule="auto"/>
        <w:ind w:firstLine="720"/>
        <w:rPr>
          <w:rFonts w:ascii="Calibri" w:hAnsi="Calibri"/>
        </w:rPr>
      </w:pPr>
      <w:r>
        <w:rPr>
          <w:rFonts w:ascii="Calibri" w:hAnsi="Calibri"/>
        </w:rPr>
        <w:t>Ectotherms are</w:t>
      </w:r>
      <w:r w:rsidR="004D3949" w:rsidRPr="00CF0B20">
        <w:rPr>
          <w:rFonts w:ascii="Calibri" w:hAnsi="Calibri"/>
        </w:rPr>
        <w:t xml:space="preserve"> thought to have lower heritability of morphological traits than endotherms (</w:t>
      </w:r>
      <w:proofErr w:type="spellStart"/>
      <w:r w:rsidR="004D3949" w:rsidRPr="00CF0B20">
        <w:rPr>
          <w:rFonts w:ascii="Calibri" w:hAnsi="Calibri"/>
        </w:rPr>
        <w:t>Mousseau</w:t>
      </w:r>
      <w:proofErr w:type="spellEnd"/>
      <w:r w:rsidR="004D3949" w:rsidRPr="00CF0B20">
        <w:rPr>
          <w:rFonts w:ascii="Calibri" w:hAnsi="Calibri"/>
        </w:rPr>
        <w:t xml:space="preserve"> and </w:t>
      </w:r>
      <w:proofErr w:type="spellStart"/>
      <w:r w:rsidR="004D3949" w:rsidRPr="00CF0B20">
        <w:rPr>
          <w:rFonts w:ascii="Calibri" w:hAnsi="Calibri"/>
        </w:rPr>
        <w:t>Roff</w:t>
      </w:r>
      <w:proofErr w:type="spellEnd"/>
      <w:r w:rsidR="004D3949" w:rsidRPr="00CF0B20">
        <w:rPr>
          <w:rFonts w:ascii="Calibri" w:hAnsi="Calibri"/>
        </w:rPr>
        <w:t xml:space="preserve"> 1987), largely due to their dependence on external factors. Whether </w:t>
      </w:r>
      <w:r w:rsidR="00DC5368">
        <w:rPr>
          <w:rFonts w:ascii="Calibri" w:hAnsi="Calibri"/>
        </w:rPr>
        <w:t>personality</w:t>
      </w:r>
      <w:r w:rsidR="004D3949" w:rsidRPr="00CF0B20">
        <w:rPr>
          <w:rFonts w:ascii="Calibri" w:hAnsi="Calibri"/>
        </w:rPr>
        <w:t xml:space="preserve"> follows the same trend in ectotherms is yet to be completely explored, with preliminary meta-analyses suggesting it does (Bell et al. 2009). However, we know that low quality diets reduce </w:t>
      </w:r>
      <w:proofErr w:type="spellStart"/>
      <w:r w:rsidR="004D3949" w:rsidRPr="00CF0B20">
        <w:rPr>
          <w:rFonts w:ascii="Calibri" w:hAnsi="Calibri"/>
        </w:rPr>
        <w:t>behavioural</w:t>
      </w:r>
      <w:proofErr w:type="spellEnd"/>
      <w:r w:rsidR="004D3949" w:rsidRPr="00CF0B20">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004D3949" w:rsidRPr="00CF0B20">
        <w:rPr>
          <w:rFonts w:ascii="Calibri" w:hAnsi="Calibri"/>
        </w:rPr>
        <w:t>behavioural</w:t>
      </w:r>
      <w:proofErr w:type="spellEnd"/>
      <w:r w:rsidR="004D3949" w:rsidRPr="00CF0B20">
        <w:rPr>
          <w:rFonts w:ascii="Calibri" w:hAnsi="Calibri"/>
        </w:rPr>
        <w:t xml:space="preserve"> trait in question (Andrew 1972, Wingfield 1994). </w:t>
      </w:r>
      <w:r w:rsidR="004D3949" w:rsidRPr="00CF0B20">
        <w:rPr>
          <w:rFonts w:ascii="Calibri" w:hAnsi="Calibri"/>
          <w:i/>
          <w:iCs/>
        </w:rPr>
        <w:t>L. delicata,</w:t>
      </w:r>
      <w:r w:rsidR="004D3949" w:rsidRPr="00CF0B20">
        <w:rPr>
          <w:rFonts w:ascii="Calibri" w:hAnsi="Calibri"/>
        </w:rPr>
        <w:t xml:space="preserve"> specifically, have shown </w:t>
      </w:r>
      <w:r w:rsidR="004D3949" w:rsidRPr="00CF0B20">
        <w:rPr>
          <w:rFonts w:ascii="Calibri" w:hAnsi="Calibri"/>
        </w:rPr>
        <w:lastRenderedPageBreak/>
        <w:t xml:space="preserve">little evidence that suggests sexual differences in </w:t>
      </w:r>
      <w:proofErr w:type="spellStart"/>
      <w:r w:rsidR="004D3949" w:rsidRPr="00CF0B20">
        <w:rPr>
          <w:rFonts w:ascii="Calibri" w:hAnsi="Calibri"/>
        </w:rPr>
        <w:t>behavioural</w:t>
      </w:r>
      <w:proofErr w:type="spellEnd"/>
      <w:r w:rsidR="004D3949" w:rsidRPr="00CF0B20">
        <w:rPr>
          <w:rFonts w:ascii="Calibri" w:hAnsi="Calibri"/>
        </w:rPr>
        <w:t xml:space="preserve">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impacts of diet quality </w:t>
      </w:r>
      <w:r>
        <w:rPr>
          <w:rFonts w:ascii="Calibri" w:hAnsi="Calibri"/>
        </w:rPr>
        <w:t xml:space="preserve">could </w:t>
      </w:r>
      <w:r w:rsidR="004D3949" w:rsidRPr="00CF0B20">
        <w:rPr>
          <w:rFonts w:ascii="Calibri" w:hAnsi="Calibri"/>
        </w:rPr>
        <w:t>differ</w:t>
      </w:r>
      <w:r w:rsidR="00130720">
        <w:rPr>
          <w:rFonts w:ascii="Calibri" w:hAnsi="Calibri"/>
        </w:rPr>
        <w:t xml:space="preserve"> since they have di</w:t>
      </w:r>
      <w:r w:rsidR="00AB1936">
        <w:rPr>
          <w:rFonts w:ascii="Calibri" w:hAnsi="Calibri"/>
        </w:rPr>
        <w:t>fferent nutritional demands (</w:t>
      </w:r>
      <w:proofErr w:type="spellStart"/>
      <w:r w:rsidR="00AB1936">
        <w:rPr>
          <w:rFonts w:ascii="Calibri" w:hAnsi="Calibri"/>
        </w:rPr>
        <w:t>Reddiex</w:t>
      </w:r>
      <w:proofErr w:type="spellEnd"/>
      <w:r w:rsidR="00AB1936">
        <w:rPr>
          <w:rFonts w:ascii="Calibri" w:hAnsi="Calibri"/>
        </w:rPr>
        <w:t xml:space="preserve"> et al. 2013</w:t>
      </w:r>
      <w:r w:rsidR="00130720">
        <w:rPr>
          <w:rFonts w:ascii="Calibri" w:hAnsi="Calibri"/>
        </w:rPr>
        <w:t>)</w:t>
      </w:r>
      <w:r w:rsidR="004D3949" w:rsidRPr="00CF0B20">
        <w:rPr>
          <w:rFonts w:ascii="Calibri" w:hAnsi="Calibri"/>
        </w:rPr>
        <w:t xml:space="preserve">. </w:t>
      </w:r>
    </w:p>
    <w:p w14:paraId="3B454CE2" w14:textId="4CEE4779" w:rsidR="004D3949" w:rsidRPr="009B2EAF" w:rsidRDefault="00A317AE" w:rsidP="00496637">
      <w:pPr>
        <w:pStyle w:val="BodyA"/>
        <w:spacing w:line="480" w:lineRule="auto"/>
        <w:ind w:firstLine="720"/>
        <w:jc w:val="both"/>
        <w:rPr>
          <w:rFonts w:ascii="Calibri" w:hAnsi="Calibri"/>
        </w:rPr>
      </w:pPr>
      <w:proofErr w:type="spellStart"/>
      <w:r>
        <w:rPr>
          <w:rFonts w:ascii="Calibri" w:hAnsi="Calibri"/>
        </w:rPr>
        <w:t>Behaviour</w:t>
      </w:r>
      <w:proofErr w:type="spellEnd"/>
      <w:r>
        <w:rPr>
          <w:rFonts w:ascii="Calibri" w:hAnsi="Calibri"/>
        </w:rPr>
        <w:t xml:space="preserve"> has been extensively studied in fi</w:t>
      </w:r>
      <w:r w:rsidR="00774386">
        <w:rPr>
          <w:rFonts w:ascii="Calibri" w:hAnsi="Calibri"/>
        </w:rPr>
        <w:t>sh, birds and mammals while relatively little has b</w:t>
      </w:r>
      <w:r w:rsidR="00F72F29">
        <w:rPr>
          <w:rFonts w:ascii="Calibri" w:hAnsi="Calibri"/>
        </w:rPr>
        <w:t>een carried ou</w:t>
      </w:r>
      <w:r w:rsidR="00AA7277">
        <w:rPr>
          <w:rFonts w:ascii="Calibri" w:hAnsi="Calibri"/>
        </w:rPr>
        <w:t>t on reptiles (Waters et al. 2017</w:t>
      </w:r>
      <w:r w:rsidR="00F72F29">
        <w:rPr>
          <w:rFonts w:ascii="Calibri" w:hAnsi="Calibri"/>
        </w:rPr>
        <w:t xml:space="preserve">). </w:t>
      </w:r>
      <w:r w:rsidR="00AA7277">
        <w:rPr>
          <w:rFonts w:ascii="Calibri" w:hAnsi="Calibri"/>
        </w:rPr>
        <w:t xml:space="preserve">Many of the meta-analyses have included very few reptiles in their analysis of </w:t>
      </w:r>
      <w:proofErr w:type="spellStart"/>
      <w:r w:rsidR="00AA7277">
        <w:rPr>
          <w:rFonts w:ascii="Calibri" w:hAnsi="Calibri"/>
        </w:rPr>
        <w:t>behaviour</w:t>
      </w:r>
      <w:proofErr w:type="spellEnd"/>
      <w:r w:rsidR="00AA7277">
        <w:rPr>
          <w:rFonts w:ascii="Calibri" w:hAnsi="Calibri"/>
        </w:rPr>
        <w:t xml:space="preserve"> </w:t>
      </w:r>
      <w:r w:rsidR="004D3949" w:rsidRPr="00CF0B20">
        <w:rPr>
          <w:rFonts w:ascii="Calibri" w:hAnsi="Calibri"/>
        </w:rPr>
        <w:t xml:space="preserve">This project aims to </w:t>
      </w:r>
      <w:r w:rsidR="00F72F29">
        <w:rPr>
          <w:rFonts w:ascii="Calibri" w:hAnsi="Calibri"/>
        </w:rPr>
        <w:t xml:space="preserve">fill this gap and </w:t>
      </w:r>
      <w:r w:rsidR="004D3949" w:rsidRPr="00CF0B20">
        <w:rPr>
          <w:rFonts w:ascii="Calibri" w:hAnsi="Calibri"/>
        </w:rPr>
        <w:t xml:space="preserve">provide insight into the </w:t>
      </w:r>
      <w:proofErr w:type="spellStart"/>
      <w:r w:rsidR="004D3949" w:rsidRPr="00CF0B20">
        <w:rPr>
          <w:rFonts w:ascii="Calibri" w:hAnsi="Calibri"/>
        </w:rPr>
        <w:t>behavioural</w:t>
      </w:r>
      <w:proofErr w:type="spellEnd"/>
      <w:r w:rsidR="004D3949" w:rsidRPr="00CF0B20">
        <w:rPr>
          <w:rFonts w:ascii="Calibri" w:hAnsi="Calibri"/>
        </w:rPr>
        <w:t xml:space="preserve"> implications of diet quality in</w:t>
      </w:r>
      <w:r w:rsidR="00F72F29">
        <w:rPr>
          <w:rFonts w:ascii="Calibri" w:hAnsi="Calibri"/>
        </w:rPr>
        <w:t xml:space="preserve"> the delicate skink,</w:t>
      </w:r>
      <w:r w:rsidR="004D3949" w:rsidRPr="00CF0B20">
        <w:rPr>
          <w:rFonts w:ascii="Calibri" w:hAnsi="Calibri"/>
        </w:rPr>
        <w:t xml:space="preserve"> </w:t>
      </w:r>
      <w:r w:rsidR="009B2EAF">
        <w:rPr>
          <w:rFonts w:ascii="Calibri" w:hAnsi="Calibri"/>
          <w:i/>
        </w:rPr>
        <w:t>Lampropholis delicata</w:t>
      </w:r>
      <w:r w:rsidR="009B2EAF">
        <w:rPr>
          <w:rFonts w:ascii="Calibri" w:hAnsi="Calibri"/>
        </w:rPr>
        <w:t xml:space="preserve">. </w:t>
      </w:r>
    </w:p>
    <w:p w14:paraId="70AD65A0" w14:textId="77777777" w:rsidR="00130720" w:rsidRDefault="00130720" w:rsidP="00130720">
      <w:pPr>
        <w:pStyle w:val="BodyA"/>
        <w:spacing w:line="480" w:lineRule="auto"/>
        <w:ind w:firstLine="720"/>
        <w:rPr>
          <w:rFonts w:asciiTheme="minorHAnsi" w:hAnsiTheme="minorHAnsi"/>
        </w:rPr>
      </w:pPr>
      <w:r>
        <w:rPr>
          <w:rFonts w:asciiTheme="minorHAnsi" w:hAnsiTheme="minorHAnsi"/>
        </w:rPr>
        <w:t>This study used female delicate skinks (</w:t>
      </w:r>
      <w:r>
        <w:rPr>
          <w:rFonts w:asciiTheme="minorHAnsi" w:hAnsiTheme="minorHAnsi"/>
          <w:i/>
        </w:rPr>
        <w:t>Lampropholis delicata</w:t>
      </w:r>
      <w:r>
        <w:rPr>
          <w:rFonts w:asciiTheme="minorHAnsi" w:hAnsiTheme="minorHAnsi"/>
        </w:rPr>
        <w:t xml:space="preserve">) to compare the effects of a high-quality diet and a low-quality diet on </w:t>
      </w:r>
      <w:proofErr w:type="spellStart"/>
      <w:r>
        <w:rPr>
          <w:rFonts w:asciiTheme="minorHAnsi" w:hAnsiTheme="minorHAnsi"/>
        </w:rPr>
        <w:t>behaviour</w:t>
      </w:r>
      <w:proofErr w:type="spellEnd"/>
      <w:r>
        <w:rPr>
          <w:rFonts w:asciiTheme="minorHAnsi" w:hAnsiTheme="minorHAnsi"/>
        </w:rPr>
        <w:t xml:space="preserve"> and </w:t>
      </w:r>
      <w:proofErr w:type="spellStart"/>
      <w:r>
        <w:rPr>
          <w:rFonts w:asciiTheme="minorHAnsi" w:hAnsiTheme="minorHAnsi"/>
        </w:rPr>
        <w:t>behavioural</w:t>
      </w:r>
      <w:proofErr w:type="spellEnd"/>
      <w:r>
        <w:rPr>
          <w:rFonts w:asciiTheme="minorHAnsi" w:hAnsiTheme="minorHAnsi"/>
        </w:rPr>
        <w:t xml:space="preserve"> syndromes. They are an invasive species that are now abundant in Eastern Australia, New Zealand, Hawaii and Lord Howe Island (Peace 2004). </w:t>
      </w:r>
      <w:r>
        <w:rPr>
          <w:rFonts w:asciiTheme="minorHAnsi" w:hAnsiTheme="minorHAnsi"/>
          <w:i/>
        </w:rPr>
        <w:t xml:space="preserve">L. delicata </w:t>
      </w:r>
      <w:r>
        <w:rPr>
          <w:rFonts w:asciiTheme="minorHAnsi" w:hAnsiTheme="minorHAnsi"/>
        </w:rPr>
        <w:t xml:space="preserve">are also generally highly social and exploratory (Chapple 2003, Duffield and Bull 2001) that have exploited novel environments to become successful colonizers (Chapple 2011). Plastic species that are able to respond to the changing environment tend to become better invaders (Lee 2002). As such, I expect higher levels of plasticity in the species and to, therefore, observe </w:t>
      </w:r>
      <w:proofErr w:type="spellStart"/>
      <w:r>
        <w:rPr>
          <w:rFonts w:asciiTheme="minorHAnsi" w:hAnsiTheme="minorHAnsi"/>
        </w:rPr>
        <w:t>behavioural</w:t>
      </w:r>
      <w:proofErr w:type="spellEnd"/>
      <w:r>
        <w:rPr>
          <w:rFonts w:asciiTheme="minorHAnsi" w:hAnsiTheme="minorHAnsi"/>
        </w:rPr>
        <w:t xml:space="preserve"> changes in response to diet quality. Specifically, I </w:t>
      </w:r>
      <w:proofErr w:type="spellStart"/>
      <w:r>
        <w:rPr>
          <w:rFonts w:asciiTheme="minorHAnsi" w:hAnsiTheme="minorHAnsi"/>
        </w:rPr>
        <w:t>hypothesise</w:t>
      </w:r>
      <w:proofErr w:type="spellEnd"/>
      <w:r>
        <w:rPr>
          <w:rFonts w:asciiTheme="minorHAnsi" w:hAnsiTheme="minorHAnsi"/>
        </w:rPr>
        <w:t xml:space="preserve"> that there will be increased levels of sociability and exploration, and more neophobic individuals when </w:t>
      </w:r>
      <w:r w:rsidRPr="00DE3F61">
        <w:rPr>
          <w:rFonts w:asciiTheme="minorHAnsi" w:hAnsiTheme="minorHAnsi"/>
        </w:rPr>
        <w:t>they</w:t>
      </w:r>
      <w:r>
        <w:rPr>
          <w:rFonts w:asciiTheme="minorHAnsi" w:hAnsiTheme="minorHAnsi"/>
        </w:rPr>
        <w:t xml:space="preserve"> are fed low quality diets. </w:t>
      </w:r>
    </w:p>
    <w:p w14:paraId="589E25CE" w14:textId="13C42582" w:rsidR="00823BD8" w:rsidRDefault="00130720" w:rsidP="008C6B47">
      <w:pPr>
        <w:pStyle w:val="BodyA"/>
        <w:spacing w:line="480" w:lineRule="auto"/>
        <w:ind w:firstLine="720"/>
        <w:rPr>
          <w:rFonts w:asciiTheme="minorHAnsi" w:hAnsiTheme="minorHAnsi"/>
        </w:rPr>
      </w:pPr>
      <w:r>
        <w:rPr>
          <w:rFonts w:asciiTheme="minorHAnsi" w:hAnsiTheme="minorHAnsi"/>
        </w:rPr>
        <w:t>More exploratory delicate skinks are also more social and less neophobic (</w:t>
      </w:r>
      <w:proofErr w:type="spellStart"/>
      <w:r>
        <w:rPr>
          <w:rFonts w:asciiTheme="minorHAnsi" w:hAnsiTheme="minorHAnsi"/>
        </w:rPr>
        <w:t>Michelangeli</w:t>
      </w:r>
      <w:proofErr w:type="spellEnd"/>
      <w:r>
        <w:rPr>
          <w:rFonts w:asciiTheme="minorHAnsi" w:hAnsiTheme="minorHAnsi"/>
        </w:rPr>
        <w:t xml:space="preserve"> 2016). Since </w:t>
      </w:r>
      <w:proofErr w:type="spellStart"/>
      <w:r>
        <w:rPr>
          <w:rFonts w:asciiTheme="minorHAnsi" w:hAnsiTheme="minorHAnsi"/>
        </w:rPr>
        <w:t>behavioural</w:t>
      </w:r>
      <w:proofErr w:type="spellEnd"/>
      <w:r>
        <w:rPr>
          <w:rFonts w:asciiTheme="minorHAnsi" w:hAnsiTheme="minorHAnsi"/>
        </w:rPr>
        <w:t xml:space="preserve"> syndromes can constrain the evolution of species in novel environments (</w:t>
      </w:r>
      <w:proofErr w:type="spellStart"/>
      <w:r>
        <w:rPr>
          <w:rFonts w:asciiTheme="minorHAnsi" w:hAnsiTheme="minorHAnsi"/>
        </w:rPr>
        <w:t>Dochtermann</w:t>
      </w:r>
      <w:proofErr w:type="spellEnd"/>
      <w:r>
        <w:rPr>
          <w:rFonts w:asciiTheme="minorHAnsi" w:hAnsiTheme="minorHAnsi"/>
        </w:rPr>
        <w:t xml:space="preserve"> and </w:t>
      </w:r>
      <w:proofErr w:type="spellStart"/>
      <w:r>
        <w:rPr>
          <w:rFonts w:asciiTheme="minorHAnsi" w:hAnsiTheme="minorHAnsi"/>
        </w:rPr>
        <w:t>Dingemanse</w:t>
      </w:r>
      <w:proofErr w:type="spellEnd"/>
      <w:r>
        <w:rPr>
          <w:rFonts w:asciiTheme="minorHAnsi" w:hAnsiTheme="minorHAnsi"/>
        </w:rPr>
        <w:t xml:space="preserve"> 2013), I predict that the successfully invasive delicate skink will have </w:t>
      </w:r>
      <w:proofErr w:type="spellStart"/>
      <w:r>
        <w:rPr>
          <w:rFonts w:asciiTheme="minorHAnsi" w:hAnsiTheme="minorHAnsi"/>
        </w:rPr>
        <w:t>behavioural</w:t>
      </w:r>
      <w:proofErr w:type="spellEnd"/>
      <w:r>
        <w:rPr>
          <w:rFonts w:asciiTheme="minorHAnsi" w:hAnsiTheme="minorHAnsi"/>
        </w:rPr>
        <w:t xml:space="preserve"> syndromes that readily respond to diet quality. In other words, there will be significant differences in the strength of the </w:t>
      </w:r>
      <w:proofErr w:type="spellStart"/>
      <w:r>
        <w:rPr>
          <w:rFonts w:asciiTheme="minorHAnsi" w:hAnsiTheme="minorHAnsi"/>
        </w:rPr>
        <w:t>beh</w:t>
      </w:r>
      <w:r w:rsidR="008C6B47">
        <w:rPr>
          <w:rFonts w:asciiTheme="minorHAnsi" w:hAnsiTheme="minorHAnsi"/>
        </w:rPr>
        <w:t>avioural</w:t>
      </w:r>
      <w:proofErr w:type="spellEnd"/>
      <w:r w:rsidR="008C6B47">
        <w:rPr>
          <w:rFonts w:asciiTheme="minorHAnsi" w:hAnsiTheme="minorHAnsi"/>
        </w:rPr>
        <w:t xml:space="preserve"> syndromes present</w:t>
      </w:r>
      <w:r>
        <w:rPr>
          <w:rFonts w:asciiTheme="minorHAnsi" w:hAnsiTheme="minorHAnsi"/>
        </w:rPr>
        <w:t>.</w:t>
      </w:r>
    </w:p>
    <w:p w14:paraId="66DFB4AE" w14:textId="77777777" w:rsidR="008C6B47" w:rsidRPr="008C6B47" w:rsidRDefault="008C6B47" w:rsidP="008C6B47">
      <w:pPr>
        <w:pStyle w:val="BodyA"/>
        <w:spacing w:line="480" w:lineRule="auto"/>
        <w:ind w:firstLine="720"/>
        <w:rPr>
          <w:rFonts w:asciiTheme="minorHAnsi" w:hAnsiTheme="minorHAnsi"/>
        </w:rPr>
      </w:pP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lastRenderedPageBreak/>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1"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w:t>
      </w:r>
      <w:r>
        <w:rPr>
          <w:rStyle w:val="s1"/>
          <w:rFonts w:ascii="Calibri" w:hAnsi="Calibri"/>
          <w:sz w:val="22"/>
          <w:szCs w:val="22"/>
        </w:rPr>
        <w:lastRenderedPageBreak/>
        <w:t>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0065B85B"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2"/>
      <w:r w:rsidRPr="00CF0B20">
        <w:rPr>
          <w:rStyle w:val="s1"/>
          <w:rFonts w:ascii="Calibri" w:hAnsi="Calibri"/>
          <w:iCs/>
          <w:sz w:val="22"/>
          <w:szCs w:val="22"/>
        </w:rPr>
        <w:t>Figure</w:t>
      </w:r>
      <w:commentRangeEnd w:id="2"/>
      <w:r w:rsidRPr="00CF0B20">
        <w:rPr>
          <w:rStyle w:val="CommentReference"/>
          <w:rFonts w:ascii="Calibri" w:hAnsi="Calibri" w:cstheme="minorBidi"/>
          <w:sz w:val="22"/>
          <w:szCs w:val="22"/>
        </w:rPr>
        <w:commentReference w:id="2"/>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0B09E805" w:rsidR="007D56D4" w:rsidRDefault="007D56D4" w:rsidP="007D56D4">
      <w:pPr>
        <w:pStyle w:val="p3"/>
        <w:spacing w:line="480" w:lineRule="auto"/>
        <w:rPr>
          <w:rStyle w:val="s1"/>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w:t>
      </w:r>
      <w:r>
        <w:rPr>
          <w:rStyle w:val="s1"/>
          <w:rFonts w:ascii="Calibri" w:hAnsi="Calibri"/>
          <w:sz w:val="22"/>
          <w:szCs w:val="22"/>
        </w:rPr>
        <w:lastRenderedPageBreak/>
        <w:t xml:space="preserve">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4" w:author="Daniel Noble" w:date="2017-10-11T11:24:00Z">
        <w:r>
          <w:rPr>
            <w:rStyle w:val="s1"/>
            <w:rFonts w:ascii="Calibri" w:hAnsi="Calibri"/>
            <w:sz w:val="22"/>
            <w:szCs w:val="22"/>
          </w:rPr>
          <w:t xml:space="preserve"> </w:t>
        </w:r>
      </w:ins>
      <w:commentRangeEnd w:id="3"/>
      <w:r>
        <w:rPr>
          <w:rStyle w:val="CommentReference"/>
          <w:rFonts w:ascii="Times New Roman" w:hAnsi="Times New Roman"/>
        </w:rPr>
        <w:commentReference w:id="3"/>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48AC43F7" w14:textId="643FAC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5"/>
      <w:r w:rsidRPr="00CF0B20">
        <w:rPr>
          <w:rStyle w:val="s1"/>
          <w:rFonts w:ascii="Calibri" w:hAnsi="Calibri"/>
          <w:sz w:val="22"/>
          <w:szCs w:val="22"/>
        </w:rPr>
        <w:t>(Fig</w:t>
      </w:r>
      <w:r w:rsidR="00E83077">
        <w:rPr>
          <w:rStyle w:val="s1"/>
          <w:rFonts w:ascii="Calibri" w:hAnsi="Calibri"/>
          <w:sz w:val="22"/>
          <w:szCs w:val="22"/>
        </w:rPr>
        <w:t>ure 3</w:t>
      </w:r>
      <w:r w:rsidRPr="00CF0B20">
        <w:rPr>
          <w:rStyle w:val="s1"/>
          <w:rFonts w:ascii="Calibri" w:hAnsi="Calibri"/>
          <w:sz w:val="22"/>
          <w:szCs w:val="22"/>
        </w:rPr>
        <w:t xml:space="preserve">). </w:t>
      </w:r>
      <w:commentRangeEnd w:id="5"/>
      <w:r>
        <w:rPr>
          <w:rStyle w:val="CommentReference"/>
          <w:rFonts w:ascii="Times New Roman" w:hAnsi="Times New Roman"/>
        </w:rPr>
        <w:commentReference w:id="5"/>
      </w:r>
      <w:r w:rsidR="00E83077">
        <w:rPr>
          <w:rStyle w:val="s1"/>
          <w:rFonts w:ascii="Calibri" w:hAnsi="Calibri"/>
          <w:sz w:val="22"/>
          <w:szCs w:val="22"/>
        </w:rPr>
        <w:t xml:space="preserve">Figure 4 is an example from the </w:t>
      </w:r>
      <w:proofErr w:type="spellStart"/>
      <w:r w:rsidR="00E83077">
        <w:rPr>
          <w:rStyle w:val="s1"/>
          <w:rFonts w:ascii="Calibri" w:hAnsi="Calibri"/>
          <w:sz w:val="22"/>
          <w:szCs w:val="22"/>
        </w:rPr>
        <w:t>neophobia</w:t>
      </w:r>
      <w:proofErr w:type="spellEnd"/>
      <w:r w:rsidR="00E83077">
        <w:rPr>
          <w:rStyle w:val="s1"/>
          <w:rFonts w:ascii="Calibri" w:hAnsi="Calibri"/>
          <w:sz w:val="22"/>
          <w:szCs w:val="22"/>
        </w:rPr>
        <w:t xml:space="preserve"> 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rPr>
        <w:drawing>
          <wp:inline distT="0" distB="0" distL="0" distR="0" wp14:anchorId="60E154E9" wp14:editId="3F83658E">
            <wp:extent cx="1994535" cy="1631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7">
                      <a:extLst>
                        <a:ext uri="{28A0092B-C50C-407E-A947-70E740481C1C}">
                          <a14:useLocalDpi xmlns:a14="http://schemas.microsoft.com/office/drawing/2010/main" val="0"/>
                        </a:ext>
                      </a:extLst>
                    </a:blip>
                    <a:stretch>
                      <a:fillRect/>
                    </a:stretch>
                  </pic:blipFill>
                  <pic:spPr>
                    <a:xfrm>
                      <a:off x="0" y="0"/>
                      <a:ext cx="2018503" cy="1651502"/>
                    </a:xfrm>
                    <a:prstGeom prst="rect">
                      <a:avLst/>
                    </a:prstGeom>
                  </pic:spPr>
                </pic:pic>
              </a:graphicData>
            </a:graphic>
          </wp:inline>
        </w:drawing>
      </w:r>
    </w:p>
    <w:p w14:paraId="339C6A44" w14:textId="1C1480DC" w:rsidR="00E83077" w:rsidRPr="00E83077" w:rsidRDefault="00E83077" w:rsidP="00E83077">
      <w:pPr>
        <w:pStyle w:val="p3"/>
        <w:spacing w:line="276" w:lineRule="auto"/>
        <w:ind w:firstLine="720"/>
        <w:jc w:val="center"/>
        <w:rPr>
          <w:rStyle w:val="s1"/>
          <w:rFonts w:ascii="Calibri" w:hAnsi="Calibri"/>
          <w:sz w:val="22"/>
          <w:szCs w:val="22"/>
        </w:rPr>
      </w:pPr>
      <w:r>
        <w:rPr>
          <w:rStyle w:val="s1"/>
          <w:rFonts w:ascii="Calibri" w:hAnsi="Calibri"/>
          <w:b/>
          <w:sz w:val="22"/>
          <w:szCs w:val="22"/>
        </w:rPr>
        <w:t xml:space="preserve">Figure 4 </w:t>
      </w:r>
      <w:proofErr w:type="spellStart"/>
      <w:r>
        <w:rPr>
          <w:rStyle w:val="s1"/>
          <w:rFonts w:ascii="Calibri" w:hAnsi="Calibri"/>
          <w:sz w:val="22"/>
          <w:szCs w:val="22"/>
        </w:rPr>
        <w:t>Heatmap</w:t>
      </w:r>
      <w:proofErr w:type="spellEnd"/>
      <w:r>
        <w:rPr>
          <w:rStyle w:val="s1"/>
          <w:rFonts w:ascii="Calibri" w:hAnsi="Calibri"/>
          <w:sz w:val="22"/>
          <w:szCs w:val="22"/>
        </w:rPr>
        <w:t xml:space="preserve"> from a </w:t>
      </w:r>
      <w:proofErr w:type="spellStart"/>
      <w:r>
        <w:rPr>
          <w:rStyle w:val="s1"/>
          <w:rFonts w:ascii="Calibri" w:hAnsi="Calibri"/>
          <w:sz w:val="22"/>
          <w:szCs w:val="22"/>
        </w:rPr>
        <w:t>neophobia</w:t>
      </w:r>
      <w:proofErr w:type="spellEnd"/>
      <w:r>
        <w:rPr>
          <w:rStyle w:val="s1"/>
          <w:rFonts w:ascii="Calibri" w:hAnsi="Calibri"/>
          <w:sz w:val="22"/>
          <w:szCs w:val="22"/>
        </w:rPr>
        <w:t xml:space="preserve">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w:t>
      </w:r>
      <w:r>
        <w:rPr>
          <w:rFonts w:ascii="Calibri" w:hAnsi="Calibri"/>
          <w:sz w:val="22"/>
          <w:szCs w:val="22"/>
        </w:rPr>
        <w:lastRenderedPageBreak/>
        <w:t xml:space="preserve">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covariation across the population while the within-individual matrices revealed the covariation between assays occurring in each individual. </w:t>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Pr>
          <w:rFonts w:ascii="Calibri" w:hAnsi="Calibri"/>
          <w:sz w:val="22"/>
          <w:szCs w:val="22"/>
        </w:rPr>
        <w:t>behavioural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lastRenderedPageBreak/>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6"/>
      <w:commentRangeStart w:id="7"/>
      <w:r>
        <w:rPr>
          <w:rFonts w:ascii="Calibri" w:hAnsi="Calibri"/>
          <w:sz w:val="22"/>
          <w:szCs w:val="22"/>
        </w:rPr>
        <w:t xml:space="preserve">600 samples </w:t>
      </w:r>
      <w:commentRangeEnd w:id="6"/>
      <w:r>
        <w:rPr>
          <w:rStyle w:val="CommentReference"/>
        </w:rPr>
        <w:commentReference w:id="6"/>
      </w:r>
      <w:commentRangeEnd w:id="7"/>
      <w:r w:rsidR="00D70259">
        <w:rPr>
          <w:rStyle w:val="CommentReference"/>
        </w:rPr>
        <w:commentReference w:id="7"/>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 xml:space="preserve">All </w:t>
      </w:r>
      <w:proofErr w:type="spellStart"/>
      <w:r>
        <w:rPr>
          <w:rFonts w:ascii="Calibri" w:hAnsi="Calibri"/>
          <w:sz w:val="22"/>
          <w:szCs w:val="22"/>
        </w:rPr>
        <w:t>behavioural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8"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lastRenderedPageBreak/>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117700">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5648D29" w14:textId="77777777" w:rsidR="00747E24" w:rsidRDefault="007D56D4" w:rsidP="001E737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Pr>
          <w:rFonts w:ascii="Calibri" w:hAnsi="Calibri"/>
          <w:sz w:val="22"/>
          <w:szCs w:val="22"/>
        </w:rPr>
        <w:t>behavioural</w:t>
      </w:r>
      <w:proofErr w:type="spellEnd"/>
      <w:r>
        <w:rPr>
          <w:rFonts w:ascii="Calibri" w:hAnsi="Calibri"/>
          <w:sz w:val="22"/>
          <w:szCs w:val="22"/>
        </w:rPr>
        <w:t xml:space="preserve"> traits formed a </w:t>
      </w:r>
      <w:proofErr w:type="spellStart"/>
      <w:r>
        <w:rPr>
          <w:rFonts w:ascii="Calibri" w:hAnsi="Calibri"/>
          <w:sz w:val="22"/>
          <w:szCs w:val="22"/>
        </w:rPr>
        <w:t>behavioural</w:t>
      </w:r>
      <w:proofErr w:type="spellEnd"/>
      <w:r>
        <w:rPr>
          <w:rFonts w:ascii="Calibri" w:hAnsi="Calibri"/>
          <w:sz w:val="22"/>
          <w:szCs w:val="22"/>
        </w:rPr>
        <w:t xml:space="preserve">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a). Sociality and novel latency also had strong 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time in the 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8A79453" w14:textId="77777777" w:rsidR="00747E24" w:rsidRDefault="00747E24" w:rsidP="001E7374">
      <w:pPr>
        <w:spacing w:line="480" w:lineRule="auto"/>
        <w:ind w:firstLine="720"/>
        <w:rPr>
          <w:rFonts w:ascii="Calibri" w:hAnsi="Calibri"/>
          <w:sz w:val="22"/>
          <w:szCs w:val="22"/>
        </w:rPr>
      </w:pPr>
    </w:p>
    <w:p w14:paraId="4FF23FAB" w14:textId="77777777" w:rsidR="00747E24" w:rsidRDefault="00747E24" w:rsidP="001E7374">
      <w:pPr>
        <w:spacing w:line="480" w:lineRule="auto"/>
        <w:ind w:firstLine="720"/>
        <w:rPr>
          <w:rFonts w:ascii="Calibri" w:hAnsi="Calibri"/>
          <w:sz w:val="22"/>
          <w:szCs w:val="22"/>
        </w:rPr>
      </w:pPr>
    </w:p>
    <w:p w14:paraId="1B81655B" w14:textId="77777777" w:rsidR="00747E24" w:rsidRDefault="00747E24" w:rsidP="001E7374">
      <w:pPr>
        <w:spacing w:line="480" w:lineRule="auto"/>
        <w:ind w:firstLine="720"/>
        <w:rPr>
          <w:rFonts w:ascii="Calibri" w:hAnsi="Calibri"/>
          <w:sz w:val="22"/>
          <w:szCs w:val="22"/>
        </w:rPr>
      </w:pPr>
    </w:p>
    <w:p w14:paraId="4E1A0C8E" w14:textId="77777777" w:rsidR="00747E24" w:rsidRDefault="00747E24" w:rsidP="001E7374">
      <w:pPr>
        <w:spacing w:line="480" w:lineRule="auto"/>
        <w:ind w:firstLine="720"/>
        <w:rPr>
          <w:rFonts w:ascii="Calibri" w:hAnsi="Calibri"/>
          <w:sz w:val="22"/>
          <w:szCs w:val="22"/>
        </w:rPr>
      </w:pPr>
    </w:p>
    <w:p w14:paraId="58607BC6" w14:textId="77777777" w:rsidR="00747E24" w:rsidRDefault="00747E24" w:rsidP="001E7374">
      <w:pPr>
        <w:spacing w:line="480" w:lineRule="auto"/>
        <w:ind w:firstLine="720"/>
        <w:rPr>
          <w:rFonts w:ascii="Calibri" w:hAnsi="Calibri"/>
          <w:sz w:val="22"/>
          <w:szCs w:val="22"/>
        </w:rPr>
      </w:pPr>
    </w:p>
    <w:p w14:paraId="0879531E" w14:textId="77777777" w:rsidR="00747E24" w:rsidRDefault="00747E24" w:rsidP="001E7374">
      <w:pPr>
        <w:spacing w:line="480" w:lineRule="auto"/>
        <w:ind w:firstLine="720"/>
        <w:rPr>
          <w:rFonts w:ascii="Calibri" w:hAnsi="Calibri"/>
          <w:sz w:val="22"/>
          <w:szCs w:val="22"/>
        </w:rPr>
      </w:pPr>
    </w:p>
    <w:p w14:paraId="1EA37368" w14:textId="4D881557" w:rsidR="007D56D4" w:rsidRDefault="007D56D4" w:rsidP="001E7374">
      <w:pPr>
        <w:spacing w:line="480" w:lineRule="auto"/>
        <w:ind w:firstLine="720"/>
        <w:rPr>
          <w:rFonts w:ascii="Calibri" w:hAnsi="Calibri"/>
          <w:sz w:val="22"/>
          <w:szCs w:val="22"/>
        </w:rPr>
      </w:pPr>
      <w:r>
        <w:rPr>
          <w:rFonts w:ascii="Calibri" w:hAnsi="Calibri"/>
          <w:sz w:val="22"/>
          <w:szCs w:val="22"/>
        </w:rPr>
        <w:t xml:space="preserve"> </w:t>
      </w:r>
    </w:p>
    <w:p w14:paraId="7F8F229C" w14:textId="77777777" w:rsidR="007D56D4" w:rsidRPr="00004405" w:rsidRDefault="007D56D4" w:rsidP="007D56D4">
      <w:pPr>
        <w:rPr>
          <w:rFonts w:ascii="Calibri" w:hAnsi="Calibri"/>
          <w:i/>
          <w:sz w:val="22"/>
        </w:rPr>
      </w:pPr>
      <w:r w:rsidRPr="00004405">
        <w:rPr>
          <w:rFonts w:ascii="Calibri" w:hAnsi="Calibri"/>
          <w:b/>
          <w:i/>
          <w:sz w:val="22"/>
        </w:rPr>
        <w:lastRenderedPageBreak/>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117700">
        <w:tc>
          <w:tcPr>
            <w:tcW w:w="1169" w:type="dxa"/>
          </w:tcPr>
          <w:p w14:paraId="312FC5F7" w14:textId="77777777" w:rsidR="007D56D4" w:rsidRPr="00661246" w:rsidRDefault="007D56D4" w:rsidP="00117700">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117700">
        <w:tc>
          <w:tcPr>
            <w:tcW w:w="1169" w:type="dxa"/>
          </w:tcPr>
          <w:p w14:paraId="4817A1E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117700">
        <w:trPr>
          <w:trHeight w:val="563"/>
        </w:trPr>
        <w:tc>
          <w:tcPr>
            <w:tcW w:w="1169" w:type="dxa"/>
          </w:tcPr>
          <w:p w14:paraId="50E8A51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117700">
        <w:tc>
          <w:tcPr>
            <w:tcW w:w="1169" w:type="dxa"/>
          </w:tcPr>
          <w:p w14:paraId="1BD725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117700">
        <w:trPr>
          <w:trHeight w:val="269"/>
        </w:trPr>
        <w:tc>
          <w:tcPr>
            <w:tcW w:w="1169" w:type="dxa"/>
          </w:tcPr>
          <w:p w14:paraId="55C45D2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117700">
        <w:tc>
          <w:tcPr>
            <w:tcW w:w="1169" w:type="dxa"/>
          </w:tcPr>
          <w:p w14:paraId="31B45F4F" w14:textId="77777777" w:rsidR="007D56D4" w:rsidRPr="00661246" w:rsidRDefault="007D56D4" w:rsidP="00117700">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117700">
        <w:tc>
          <w:tcPr>
            <w:tcW w:w="1169" w:type="dxa"/>
          </w:tcPr>
          <w:p w14:paraId="186C21A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117700">
        <w:tc>
          <w:tcPr>
            <w:tcW w:w="1169" w:type="dxa"/>
          </w:tcPr>
          <w:p w14:paraId="08E2BBC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117700">
        <w:tc>
          <w:tcPr>
            <w:tcW w:w="1169" w:type="dxa"/>
          </w:tcPr>
          <w:p w14:paraId="6498D2A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117700">
        <w:tc>
          <w:tcPr>
            <w:tcW w:w="1169" w:type="dxa"/>
          </w:tcPr>
          <w:p w14:paraId="0C86F34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Pr>
          <w:rFonts w:ascii="Calibri" w:hAnsi="Calibri"/>
          <w:sz w:val="22"/>
          <w:szCs w:val="22"/>
        </w:rPr>
        <w:t>behavioural</w:t>
      </w:r>
      <w:proofErr w:type="spellEnd"/>
      <w:r>
        <w:rPr>
          <w:rFonts w:ascii="Calibri" w:hAnsi="Calibri"/>
          <w:sz w:val="22"/>
          <w:szCs w:val="22"/>
        </w:rPr>
        <w:t xml:space="preserve">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117700">
        <w:tc>
          <w:tcPr>
            <w:tcW w:w="1039" w:type="dxa"/>
          </w:tcPr>
          <w:p w14:paraId="475EC793" w14:textId="77777777" w:rsidR="007D56D4" w:rsidRPr="00661246" w:rsidRDefault="007D56D4" w:rsidP="00117700">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117700">
        <w:tc>
          <w:tcPr>
            <w:tcW w:w="1039" w:type="dxa"/>
          </w:tcPr>
          <w:p w14:paraId="5E39BA8A"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117700">
        <w:tc>
          <w:tcPr>
            <w:tcW w:w="1039" w:type="dxa"/>
          </w:tcPr>
          <w:p w14:paraId="7612A74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117700">
        <w:tc>
          <w:tcPr>
            <w:tcW w:w="1039" w:type="dxa"/>
          </w:tcPr>
          <w:p w14:paraId="3D4AD74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117700">
        <w:trPr>
          <w:trHeight w:val="269"/>
        </w:trPr>
        <w:tc>
          <w:tcPr>
            <w:tcW w:w="1039" w:type="dxa"/>
          </w:tcPr>
          <w:p w14:paraId="72E1A62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117700">
        <w:tc>
          <w:tcPr>
            <w:tcW w:w="1129" w:type="dxa"/>
          </w:tcPr>
          <w:p w14:paraId="743270A8" w14:textId="77777777" w:rsidR="007D56D4" w:rsidRPr="00661246" w:rsidRDefault="007D56D4" w:rsidP="00117700">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117700">
        <w:tc>
          <w:tcPr>
            <w:tcW w:w="1129" w:type="dxa"/>
          </w:tcPr>
          <w:p w14:paraId="636018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117700">
        <w:tc>
          <w:tcPr>
            <w:tcW w:w="1129" w:type="dxa"/>
          </w:tcPr>
          <w:p w14:paraId="19192B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117700">
        <w:tc>
          <w:tcPr>
            <w:tcW w:w="1129" w:type="dxa"/>
          </w:tcPr>
          <w:p w14:paraId="2D16CA2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117700">
        <w:trPr>
          <w:trHeight w:val="269"/>
        </w:trPr>
        <w:tc>
          <w:tcPr>
            <w:tcW w:w="1129" w:type="dxa"/>
          </w:tcPr>
          <w:p w14:paraId="1FE13E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w:t>
      </w:r>
    </w:p>
    <w:p w14:paraId="6FDB0929" w14:textId="132FDD1A"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30F7E73C" w:rsidR="007D56D4" w:rsidRPr="001E7374" w:rsidRDefault="007D56D4" w:rsidP="001E737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w:t>
      </w:r>
      <w:r>
        <w:rPr>
          <w:rFonts w:ascii="Calibri" w:hAnsi="Calibri"/>
          <w:sz w:val="22"/>
          <w:szCs w:val="22"/>
        </w:rPr>
        <w:lastRenderedPageBreak/>
        <w:t>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117700">
        <w:tc>
          <w:tcPr>
            <w:tcW w:w="1259" w:type="dxa"/>
          </w:tcPr>
          <w:p w14:paraId="3E62F54D" w14:textId="77777777" w:rsidR="007D56D4" w:rsidRPr="00661246" w:rsidRDefault="007D56D4" w:rsidP="00117700">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117700">
        <w:tc>
          <w:tcPr>
            <w:tcW w:w="1259" w:type="dxa"/>
          </w:tcPr>
          <w:p w14:paraId="43C6E23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117700">
        <w:tc>
          <w:tcPr>
            <w:tcW w:w="1259" w:type="dxa"/>
          </w:tcPr>
          <w:p w14:paraId="4D310A6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117700">
        <w:tc>
          <w:tcPr>
            <w:tcW w:w="1259" w:type="dxa"/>
          </w:tcPr>
          <w:p w14:paraId="19B14C7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117700">
        <w:trPr>
          <w:trHeight w:val="269"/>
        </w:trPr>
        <w:tc>
          <w:tcPr>
            <w:tcW w:w="1259" w:type="dxa"/>
          </w:tcPr>
          <w:p w14:paraId="10FB42C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117700">
        <w:tc>
          <w:tcPr>
            <w:tcW w:w="1275" w:type="dxa"/>
          </w:tcPr>
          <w:p w14:paraId="107BC975" w14:textId="77777777" w:rsidR="007D56D4" w:rsidRPr="00661246" w:rsidRDefault="007D56D4" w:rsidP="00117700">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117700">
        <w:tc>
          <w:tcPr>
            <w:tcW w:w="1275" w:type="dxa"/>
          </w:tcPr>
          <w:p w14:paraId="1778A51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117700">
        <w:tc>
          <w:tcPr>
            <w:tcW w:w="1275" w:type="dxa"/>
          </w:tcPr>
          <w:p w14:paraId="1FE6422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117700">
        <w:tc>
          <w:tcPr>
            <w:tcW w:w="1275" w:type="dxa"/>
          </w:tcPr>
          <w:p w14:paraId="3D028A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117700">
        <w:trPr>
          <w:trHeight w:val="269"/>
        </w:trPr>
        <w:tc>
          <w:tcPr>
            <w:tcW w:w="1275" w:type="dxa"/>
          </w:tcPr>
          <w:p w14:paraId="77E9CA5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Pr>
          <w:rFonts w:ascii="Calibri" w:hAnsi="Calibri"/>
          <w:sz w:val="22"/>
          <w:szCs w:val="22"/>
        </w:rPr>
        <w:t>behavioural</w:t>
      </w:r>
      <w:proofErr w:type="spellEnd"/>
      <w:r>
        <w:rPr>
          <w:rFonts w:ascii="Calibri" w:hAnsi="Calibri"/>
          <w:sz w:val="22"/>
          <w:szCs w:val="22"/>
        </w:rPr>
        <w:t xml:space="preserve"> traits (i.e. </w:t>
      </w:r>
      <w:proofErr w:type="spellStart"/>
      <w:r>
        <w:rPr>
          <w:rFonts w:ascii="Calibri" w:hAnsi="Calibri"/>
          <w:sz w:val="22"/>
          <w:szCs w:val="22"/>
        </w:rPr>
        <w:t>behavioural</w:t>
      </w:r>
      <w:proofErr w:type="spellEnd"/>
      <w:r>
        <w:rPr>
          <w:rFonts w:ascii="Calibri" w:hAnsi="Calibri"/>
          <w:sz w:val="22"/>
          <w:szCs w:val="22"/>
        </w:rPr>
        <w:t xml:space="preserve">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xml:space="preserve">). Mantel tests comparing the </w:t>
      </w:r>
      <w:proofErr w:type="spellStart"/>
      <w:r>
        <w:rPr>
          <w:rFonts w:ascii="Calibri" w:hAnsi="Calibri"/>
          <w:sz w:val="22"/>
          <w:szCs w:val="22"/>
        </w:rPr>
        <w:t>behavioural</w:t>
      </w:r>
      <w:proofErr w:type="spellEnd"/>
      <w:r>
        <w:rPr>
          <w:rFonts w:ascii="Calibri" w:hAnsi="Calibri"/>
          <w:sz w:val="22"/>
          <w:szCs w:val="22"/>
        </w:rPr>
        <w:t xml:space="preserve"> correlations within </w:t>
      </w:r>
      <w:r>
        <w:rPr>
          <w:rFonts w:ascii="Calibri" w:hAnsi="Calibri"/>
          <w:sz w:val="22"/>
          <w:szCs w:val="22"/>
        </w:rPr>
        <w:lastRenderedPageBreak/>
        <w:t>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sidR="007D56D4">
        <w:rPr>
          <w:rFonts w:asciiTheme="minorHAnsi" w:hAnsiTheme="minorHAnsi"/>
          <w:i/>
          <w:sz w:val="21"/>
          <w:lang w:val="en-AU"/>
        </w:rPr>
        <w:t>Df</w:t>
      </w:r>
      <w:proofErr w:type="spellEnd"/>
      <w:r w:rsidR="007D56D4">
        <w:rPr>
          <w:rFonts w:asciiTheme="minorHAnsi" w:hAnsiTheme="minorHAnsi"/>
          <w:i/>
          <w:sz w:val="21"/>
          <w:lang w:val="en-AU"/>
        </w:rPr>
        <w:t xml:space="preserve">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77777777" w:rsidR="00B90291" w:rsidRPr="00C93DAD" w:rsidRDefault="00B90291" w:rsidP="00B90291">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w:t>
      </w:r>
      <w:proofErr w:type="spellStart"/>
      <w:r>
        <w:rPr>
          <w:rFonts w:asciiTheme="minorHAnsi" w:hAnsiTheme="minorHAnsi"/>
          <w:sz w:val="22"/>
        </w:rPr>
        <w:t>behavioural</w:t>
      </w:r>
      <w:proofErr w:type="spellEnd"/>
      <w:r>
        <w:rPr>
          <w:rFonts w:asciiTheme="minorHAnsi" w:hAnsiTheme="minorHAnsi"/>
          <w:sz w:val="22"/>
        </w:rPr>
        <w:t xml:space="preserve">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remain constrained in their </w:t>
      </w:r>
      <w:proofErr w:type="spellStart"/>
      <w:r>
        <w:rPr>
          <w:rFonts w:asciiTheme="minorHAnsi" w:hAnsiTheme="minorHAnsi"/>
          <w:sz w:val="22"/>
        </w:rPr>
        <w:t>behaviour</w:t>
      </w:r>
      <w:proofErr w:type="spellEnd"/>
      <w:r>
        <w:rPr>
          <w:rFonts w:asciiTheme="minorHAnsi" w:hAnsiTheme="minorHAnsi"/>
          <w:sz w:val="22"/>
        </w:rPr>
        <w:t xml:space="preserve"> – days with high activity also meant lizards were more social and neophobic. Nonetheless, individuals also behave consistently over time (personality) and these personality traits form a </w:t>
      </w:r>
      <w:proofErr w:type="spellStart"/>
      <w:r>
        <w:rPr>
          <w:rFonts w:asciiTheme="minorHAnsi" w:hAnsiTheme="minorHAnsi"/>
          <w:sz w:val="22"/>
        </w:rPr>
        <w:t>behavioural</w:t>
      </w:r>
      <w:proofErr w:type="spellEnd"/>
      <w:r>
        <w:rPr>
          <w:rFonts w:asciiTheme="minorHAnsi" w:hAnsiTheme="minorHAnsi"/>
          <w:sz w:val="22"/>
        </w:rPr>
        <w:t xml:space="preserve"> syndrome within the population providing evidence that </w:t>
      </w:r>
      <w:proofErr w:type="spellStart"/>
      <w:r>
        <w:rPr>
          <w:rFonts w:asciiTheme="minorHAnsi" w:hAnsiTheme="minorHAnsi"/>
          <w:sz w:val="22"/>
        </w:rPr>
        <w:t>behaviours</w:t>
      </w:r>
      <w:proofErr w:type="spellEnd"/>
      <w:r>
        <w:rPr>
          <w:rFonts w:asciiTheme="minorHAnsi" w:hAnsiTheme="minorHAnsi"/>
          <w:sz w:val="22"/>
        </w:rPr>
        <w:t xml:space="preserve">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 xml:space="preserve">Personality and </w:t>
      </w:r>
      <w:proofErr w:type="spellStart"/>
      <w:r w:rsidRPr="00A53229">
        <w:rPr>
          <w:rStyle w:val="s1"/>
          <w:rFonts w:ascii="Calibri" w:hAnsi="Calibri"/>
          <w:b/>
          <w:bCs/>
          <w:i/>
        </w:rPr>
        <w:t>behavioural</w:t>
      </w:r>
      <w:proofErr w:type="spellEnd"/>
      <w:r w:rsidRPr="00A53229">
        <w:rPr>
          <w:rStyle w:val="s1"/>
          <w:rFonts w:ascii="Calibri" w:hAnsi="Calibri"/>
          <w:b/>
          <w:bCs/>
          <w:i/>
        </w:rPr>
        <w:t xml:space="preserve"> syndromes in Lampropholis delicata</w:t>
      </w:r>
    </w:p>
    <w:p w14:paraId="073F640C" w14:textId="1071B34F" w:rsidR="00B90291" w:rsidRPr="00DF1B74" w:rsidRDefault="00B90291" w:rsidP="00B90291">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partitioning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is recognized as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w:t>
      </w:r>
      <w:r w:rsidR="00A92257">
        <w:rPr>
          <w:rFonts w:asciiTheme="minorHAnsi" w:hAnsiTheme="minorHAnsi"/>
          <w:sz w:val="22"/>
        </w:rPr>
        <w:t>areau</w:t>
      </w:r>
      <w:proofErr w:type="spellEnd"/>
      <w:r w:rsidR="00A92257">
        <w:rPr>
          <w:rFonts w:asciiTheme="minorHAnsi" w:hAnsiTheme="minorHAnsi"/>
          <w:sz w:val="22"/>
        </w:rPr>
        <w:t xml:space="preserve"> and </w:t>
      </w:r>
      <w:r>
        <w:rPr>
          <w:rFonts w:asciiTheme="minorHAnsi" w:hAnsiTheme="minorHAnsi"/>
          <w:sz w:val="22"/>
        </w:rPr>
        <w:t>Wilson, 2017</w:t>
      </w:r>
      <w:r w:rsidR="00A92257">
        <w:rPr>
          <w:rFonts w:asciiTheme="minorHAnsi" w:hAnsiTheme="minorHAnsi"/>
          <w:sz w:val="22"/>
        </w:rPr>
        <w:t>)</w:t>
      </w:r>
    </w:p>
    <w:p w14:paraId="1D613789" w14:textId="166A3B3D" w:rsidR="002E1899" w:rsidRDefault="00B90291" w:rsidP="002E1899">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 species (e.g. </w:t>
      </w:r>
      <w:proofErr w:type="spellStart"/>
      <w:r>
        <w:rPr>
          <w:rFonts w:asciiTheme="minorHAnsi" w:hAnsiTheme="minorHAnsi"/>
          <w:sz w:val="22"/>
        </w:rPr>
        <w:t>Michelangeli</w:t>
      </w:r>
      <w:proofErr w:type="spellEnd"/>
      <w:r>
        <w:rPr>
          <w:rFonts w:asciiTheme="minorHAnsi" w:hAnsiTheme="minorHAnsi"/>
          <w:sz w:val="22"/>
        </w:rPr>
        <w:t xml:space="preserve"> 2016) which can be highly beneficial if they are in the right environmental context (</w:t>
      </w:r>
      <w:proofErr w:type="spellStart"/>
      <w:r>
        <w:rPr>
          <w:rFonts w:asciiTheme="minorHAnsi" w:hAnsiTheme="minorHAnsi"/>
          <w:sz w:val="22"/>
        </w:rPr>
        <w:t>Sih</w:t>
      </w:r>
      <w:proofErr w:type="spellEnd"/>
      <w:r>
        <w:rPr>
          <w:rFonts w:asciiTheme="minorHAnsi" w:hAnsiTheme="minorHAnsi"/>
          <w:sz w:val="22"/>
        </w:rPr>
        <w:t xml:space="preserve"> et al. 2012</w:t>
      </w:r>
      <w:r w:rsidR="00BD7A7B">
        <w:rPr>
          <w:rFonts w:asciiTheme="minorHAnsi" w:hAnsiTheme="minorHAnsi"/>
          <w:sz w:val="22"/>
        </w:rPr>
        <w:t>a</w:t>
      </w:r>
      <w:r>
        <w:rPr>
          <w:rFonts w:asciiTheme="minorHAnsi" w:hAnsiTheme="minorHAnsi"/>
          <w:sz w:val="22"/>
        </w:rPr>
        <w:t xml:space="preserve">). </w:t>
      </w:r>
      <w:r w:rsidR="0082521D">
        <w:rPr>
          <w:rFonts w:asciiTheme="minorHAnsi" w:hAnsiTheme="minorHAnsi"/>
          <w:sz w:val="22"/>
        </w:rPr>
        <w:t>More</w:t>
      </w:r>
      <w:r>
        <w:rPr>
          <w:rFonts w:asciiTheme="minorHAnsi" w:hAnsiTheme="minorHAnsi"/>
          <w:sz w:val="22"/>
        </w:rPr>
        <w:t xml:space="preserve"> exploratory and </w:t>
      </w:r>
      <w:proofErr w:type="spellStart"/>
      <w:r>
        <w:rPr>
          <w:rFonts w:asciiTheme="minorHAnsi" w:hAnsiTheme="minorHAnsi"/>
          <w:sz w:val="22"/>
        </w:rPr>
        <w:t>neophilic</w:t>
      </w:r>
      <w:proofErr w:type="spellEnd"/>
      <w:r>
        <w:rPr>
          <w:rFonts w:asciiTheme="minorHAnsi" w:hAnsiTheme="minorHAnsi"/>
          <w:sz w:val="22"/>
        </w:rPr>
        <w:t xml:space="preserve"> individuals</w:t>
      </w:r>
      <w:r w:rsidR="0082521D">
        <w:rPr>
          <w:rFonts w:asciiTheme="minorHAnsi" w:hAnsiTheme="minorHAnsi"/>
          <w:sz w:val="22"/>
        </w:rPr>
        <w:t>, for example</w:t>
      </w:r>
      <w:r>
        <w:rPr>
          <w:rFonts w:asciiTheme="minorHAnsi" w:hAnsiTheme="minorHAnsi"/>
          <w:sz w:val="22"/>
        </w:rPr>
        <w:t xml:space="preserve">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w:t>
      </w:r>
      <w:r w:rsidR="00BD7A7B">
        <w:rPr>
          <w:rFonts w:asciiTheme="minorHAnsi" w:hAnsiTheme="minorHAnsi"/>
          <w:sz w:val="22"/>
        </w:rPr>
        <w:t>a</w:t>
      </w:r>
      <w:r>
        <w:rPr>
          <w:rFonts w:asciiTheme="minorHAnsi" w:hAnsiTheme="minorHAnsi"/>
          <w:sz w:val="22"/>
        </w:rPr>
        <w:t xml:space="preserve">). </w:t>
      </w:r>
      <w:r>
        <w:rPr>
          <w:rFonts w:asciiTheme="minorHAnsi" w:hAnsiTheme="minorHAnsi"/>
          <w:i/>
          <w:sz w:val="22"/>
        </w:rPr>
        <w:t xml:space="preserve">Lampropholis delicata </w:t>
      </w:r>
      <w:r>
        <w:rPr>
          <w:rFonts w:asciiTheme="minorHAnsi" w:hAnsiTheme="minorHAnsi"/>
          <w:sz w:val="22"/>
        </w:rPr>
        <w:t xml:space="preserve">is an invasive species (Chapple et al. 2011) that would need to exploit new environments. </w:t>
      </w:r>
      <w:r w:rsidR="002E1899">
        <w:rPr>
          <w:rFonts w:asciiTheme="minorHAnsi" w:hAnsiTheme="minorHAnsi"/>
          <w:sz w:val="22"/>
        </w:rPr>
        <w:t xml:space="preserve">The exploration-sociability syndrome in lizards has often been linked to dispersal tendency with social individuals exploring more in low population densities (Cote and </w:t>
      </w:r>
      <w:proofErr w:type="spellStart"/>
      <w:r w:rsidR="002E1899">
        <w:rPr>
          <w:rFonts w:asciiTheme="minorHAnsi" w:hAnsiTheme="minorHAnsi"/>
          <w:sz w:val="22"/>
        </w:rPr>
        <w:t>Clobert</w:t>
      </w:r>
      <w:proofErr w:type="spellEnd"/>
      <w:r w:rsidR="002E1899">
        <w:rPr>
          <w:rFonts w:asciiTheme="minorHAnsi" w:hAnsiTheme="minorHAnsi"/>
          <w:sz w:val="22"/>
        </w:rPr>
        <w:t xml:space="preserve"> 2007). This syndrome is highly beneficial as individuals have a greater chance of finding a mate (</w:t>
      </w:r>
      <w:proofErr w:type="spellStart"/>
      <w:r w:rsidR="002E1899">
        <w:rPr>
          <w:rFonts w:asciiTheme="minorHAnsi" w:hAnsiTheme="minorHAnsi"/>
          <w:sz w:val="22"/>
        </w:rPr>
        <w:t>Michelangeli</w:t>
      </w:r>
      <w:proofErr w:type="spellEnd"/>
      <w:r w:rsidR="002E1899">
        <w:rPr>
          <w:rFonts w:asciiTheme="minorHAnsi" w:hAnsiTheme="minorHAnsi"/>
          <w:sz w:val="22"/>
        </w:rPr>
        <w:t xml:space="preserve"> et al. 2016). The results from my study show the same </w:t>
      </w:r>
      <w:r w:rsidR="002E1899">
        <w:rPr>
          <w:rFonts w:asciiTheme="minorHAnsi" w:hAnsiTheme="minorHAnsi"/>
          <w:sz w:val="22"/>
        </w:rPr>
        <w:lastRenderedPageBreak/>
        <w:t>exploration-sociability-</w:t>
      </w:r>
      <w:proofErr w:type="spellStart"/>
      <w:r w:rsidR="002E1899">
        <w:rPr>
          <w:rFonts w:asciiTheme="minorHAnsi" w:hAnsiTheme="minorHAnsi"/>
          <w:sz w:val="22"/>
        </w:rPr>
        <w:t>neophobia</w:t>
      </w:r>
      <w:proofErr w:type="spellEnd"/>
      <w:r w:rsidR="002E1899">
        <w:rPr>
          <w:rFonts w:asciiTheme="minorHAnsi" w:hAnsiTheme="minorHAnsi"/>
          <w:sz w:val="22"/>
        </w:rPr>
        <w:t xml:space="preserve"> syndromes that have also previously been observed in delicate skinks (</w:t>
      </w:r>
      <w:proofErr w:type="spellStart"/>
      <w:r w:rsidR="002E1899">
        <w:rPr>
          <w:rFonts w:asciiTheme="minorHAnsi" w:hAnsiTheme="minorHAnsi"/>
          <w:sz w:val="22"/>
        </w:rPr>
        <w:t>Moule</w:t>
      </w:r>
      <w:proofErr w:type="spellEnd"/>
      <w:r w:rsidR="002E1899">
        <w:rPr>
          <w:rFonts w:asciiTheme="minorHAnsi" w:hAnsiTheme="minorHAnsi"/>
          <w:sz w:val="22"/>
        </w:rPr>
        <w:t xml:space="preserve"> et al. 2015). </w:t>
      </w:r>
      <w:r w:rsidR="00A92257">
        <w:rPr>
          <w:rFonts w:asciiTheme="minorHAnsi" w:hAnsiTheme="minorHAnsi"/>
          <w:sz w:val="22"/>
        </w:rPr>
        <w:t>Since the</w:t>
      </w:r>
      <w:r w:rsidR="005D6FB4">
        <w:rPr>
          <w:rFonts w:asciiTheme="minorHAnsi" w:hAnsiTheme="minorHAnsi"/>
          <w:sz w:val="22"/>
        </w:rPr>
        <w:t xml:space="preserve"> exploration-sociability-</w:t>
      </w:r>
      <w:proofErr w:type="spellStart"/>
      <w:r w:rsidR="005D6FB4">
        <w:rPr>
          <w:rFonts w:asciiTheme="minorHAnsi" w:hAnsiTheme="minorHAnsi"/>
          <w:sz w:val="22"/>
        </w:rPr>
        <w:t>neophobia</w:t>
      </w:r>
      <w:proofErr w:type="spellEnd"/>
      <w:r w:rsidR="005D6FB4">
        <w:rPr>
          <w:rFonts w:asciiTheme="minorHAnsi" w:hAnsiTheme="minorHAnsi"/>
          <w:sz w:val="22"/>
        </w:rPr>
        <w:t xml:space="preserve"> syndrome allows individuals to successfully navigate and exploit new environments</w:t>
      </w:r>
      <w:r w:rsidR="00A92257">
        <w:rPr>
          <w:rFonts w:asciiTheme="minorHAnsi" w:hAnsiTheme="minorHAnsi"/>
          <w:sz w:val="22"/>
        </w:rPr>
        <w:t xml:space="preserve">, </w:t>
      </w:r>
      <w:r w:rsidR="00A92257">
        <w:rPr>
          <w:rFonts w:asciiTheme="minorHAnsi" w:hAnsiTheme="minorHAnsi"/>
          <w:i/>
          <w:sz w:val="22"/>
        </w:rPr>
        <w:t xml:space="preserve">L. delicata </w:t>
      </w:r>
      <w:r w:rsidR="00A92257">
        <w:rPr>
          <w:rFonts w:asciiTheme="minorHAnsi" w:hAnsiTheme="minorHAnsi"/>
          <w:sz w:val="22"/>
        </w:rPr>
        <w:t>have benefitted from this syndrome in that context</w:t>
      </w:r>
      <w:r w:rsidR="00D70259">
        <w:rPr>
          <w:rFonts w:asciiTheme="minorHAnsi" w:hAnsiTheme="minorHAnsi"/>
          <w:sz w:val="22"/>
        </w:rPr>
        <w:t>.</w:t>
      </w:r>
      <w:r>
        <w:rPr>
          <w:rFonts w:asciiTheme="minorHAnsi" w:hAnsiTheme="minorHAnsi"/>
          <w:sz w:val="22"/>
        </w:rPr>
        <w:t xml:space="preserve"> </w:t>
      </w:r>
    </w:p>
    <w:p w14:paraId="2AE3A4E9" w14:textId="7FBD46CF" w:rsidR="00B90291" w:rsidRDefault="002E1899" w:rsidP="00DE7461">
      <w:pPr>
        <w:spacing w:line="480" w:lineRule="auto"/>
        <w:ind w:firstLine="720"/>
        <w:rPr>
          <w:rFonts w:ascii="AdvGARMT" w:hAnsi="AdvGARMT"/>
          <w:sz w:val="18"/>
          <w:szCs w:val="18"/>
        </w:rPr>
      </w:pPr>
      <w:r>
        <w:rPr>
          <w:rFonts w:asciiTheme="minorHAnsi" w:hAnsiTheme="minorHAnsi"/>
          <w:sz w:val="22"/>
        </w:rPr>
        <w:t xml:space="preserve">However, in other environments, </w:t>
      </w:r>
      <w:proofErr w:type="spellStart"/>
      <w:r>
        <w:rPr>
          <w:rFonts w:asciiTheme="minorHAnsi" w:hAnsiTheme="minorHAnsi"/>
          <w:sz w:val="22"/>
        </w:rPr>
        <w:t>behavioural</w:t>
      </w:r>
      <w:proofErr w:type="spellEnd"/>
      <w:r>
        <w:rPr>
          <w:rFonts w:asciiTheme="minorHAnsi" w:hAnsiTheme="minorHAnsi"/>
          <w:sz w:val="22"/>
        </w:rPr>
        <w:t xml:space="preserve"> syndromes can actually be maladaptive. </w:t>
      </w:r>
      <w:proofErr w:type="spellStart"/>
      <w:r>
        <w:rPr>
          <w:rFonts w:asciiTheme="minorHAnsi" w:hAnsiTheme="minorHAnsi"/>
          <w:sz w:val="22"/>
        </w:rPr>
        <w:t>Behavioural</w:t>
      </w:r>
      <w:proofErr w:type="spellEnd"/>
      <w:r>
        <w:rPr>
          <w:rFonts w:asciiTheme="minorHAnsi" w:hAnsiTheme="minorHAnsi"/>
          <w:sz w:val="22"/>
        </w:rPr>
        <w:t xml:space="preserve"> syndromes limit plasticity and can limit population success (</w:t>
      </w:r>
      <w:proofErr w:type="spellStart"/>
      <w:r>
        <w:rPr>
          <w:rFonts w:asciiTheme="minorHAnsi" w:hAnsiTheme="minorHAnsi"/>
          <w:sz w:val="22"/>
        </w:rPr>
        <w:t>Sih</w:t>
      </w:r>
      <w:proofErr w:type="spellEnd"/>
      <w:r>
        <w:rPr>
          <w:rFonts w:asciiTheme="minorHAnsi" w:hAnsiTheme="minorHAnsi"/>
          <w:sz w:val="22"/>
        </w:rPr>
        <w:t xml:space="preserve"> et al. 2012</w:t>
      </w:r>
      <w:r w:rsidR="00BD7A7B">
        <w:rPr>
          <w:rFonts w:asciiTheme="minorHAnsi" w:hAnsiTheme="minorHAnsi"/>
          <w:sz w:val="22"/>
        </w:rPr>
        <w:t>b</w:t>
      </w:r>
      <w:r>
        <w:rPr>
          <w:rFonts w:asciiTheme="minorHAnsi" w:hAnsiTheme="minorHAnsi"/>
          <w:sz w:val="22"/>
        </w:rPr>
        <w:t xml:space="preserve">). </w:t>
      </w:r>
      <w:r w:rsidR="0032514D">
        <w:rPr>
          <w:rFonts w:asciiTheme="minorHAnsi" w:hAnsiTheme="minorHAnsi"/>
          <w:sz w:val="22"/>
        </w:rPr>
        <w:t>The selection pressures of an environment can therefore cull the population to be, for example, less social and exploratory but also more neophobic wh</w:t>
      </w:r>
      <w:r w:rsidR="00BD7A7B">
        <w:rPr>
          <w:rFonts w:asciiTheme="minorHAnsi" w:hAnsiTheme="minorHAnsi"/>
          <w:sz w:val="22"/>
        </w:rPr>
        <w:t>en in a particularly hostile environment (</w:t>
      </w:r>
      <w:proofErr w:type="spellStart"/>
      <w:r w:rsidR="00BD7A7B">
        <w:rPr>
          <w:rFonts w:asciiTheme="minorHAnsi" w:hAnsiTheme="minorHAnsi"/>
          <w:sz w:val="22"/>
        </w:rPr>
        <w:t>Sih</w:t>
      </w:r>
      <w:proofErr w:type="spellEnd"/>
      <w:r w:rsidR="00BD7A7B">
        <w:rPr>
          <w:rFonts w:asciiTheme="minorHAnsi" w:hAnsiTheme="minorHAnsi"/>
          <w:sz w:val="22"/>
        </w:rPr>
        <w:t xml:space="preserve"> et al. </w:t>
      </w:r>
      <w:r w:rsidR="00B074B8">
        <w:rPr>
          <w:rFonts w:asciiTheme="minorHAnsi" w:hAnsiTheme="minorHAnsi"/>
          <w:sz w:val="22"/>
        </w:rPr>
        <w:t xml:space="preserve">2012a). That population will not necessarily be successful colonizers but will survive while the “better invaders” will be selected against. Thus, the benefits of </w:t>
      </w:r>
      <w:proofErr w:type="spellStart"/>
      <w:r w:rsidR="00B074B8">
        <w:rPr>
          <w:rFonts w:asciiTheme="minorHAnsi" w:hAnsiTheme="minorHAnsi"/>
          <w:sz w:val="22"/>
        </w:rPr>
        <w:t>behavioural</w:t>
      </w:r>
      <w:proofErr w:type="spellEnd"/>
      <w:r w:rsidR="00B074B8">
        <w:rPr>
          <w:rFonts w:asciiTheme="minorHAnsi" w:hAnsiTheme="minorHAnsi"/>
          <w:sz w:val="22"/>
        </w:rPr>
        <w:t xml:space="preserve"> syndromes are largely dependent on the environmental context. If environments change rapidly, the lack of plasticity will prove problematic as the population is unable to respond accordingly (</w:t>
      </w:r>
      <w:proofErr w:type="spellStart"/>
      <w:r w:rsidR="00B074B8">
        <w:rPr>
          <w:rFonts w:asciiTheme="minorHAnsi" w:hAnsiTheme="minorHAnsi"/>
          <w:sz w:val="22"/>
        </w:rPr>
        <w:t>Koolhaas</w:t>
      </w:r>
      <w:proofErr w:type="spellEnd"/>
      <w:r w:rsidR="00B074B8">
        <w:rPr>
          <w:rFonts w:asciiTheme="minorHAnsi" w:hAnsiTheme="minorHAnsi"/>
          <w:sz w:val="22"/>
        </w:rPr>
        <w:t xml:space="preserve"> et al. 2007).</w:t>
      </w:r>
      <w:r w:rsidR="00747E24">
        <w:rPr>
          <w:rFonts w:asciiTheme="minorHAnsi" w:hAnsiTheme="minorHAnsi"/>
          <w:sz w:val="22"/>
        </w:rPr>
        <w:t xml:space="preserve"> </w:t>
      </w:r>
      <w:proofErr w:type="spellStart"/>
      <w:r w:rsidR="00747E24">
        <w:rPr>
          <w:rFonts w:asciiTheme="minorHAnsi" w:hAnsiTheme="minorHAnsi"/>
          <w:sz w:val="22"/>
        </w:rPr>
        <w:t>Behavourial</w:t>
      </w:r>
      <w:proofErr w:type="spellEnd"/>
      <w:r w:rsidR="00747E24">
        <w:rPr>
          <w:rFonts w:asciiTheme="minorHAnsi" w:hAnsiTheme="minorHAnsi"/>
          <w:sz w:val="22"/>
        </w:rPr>
        <w:t xml:space="preserve"> syndromes in </w:t>
      </w:r>
      <w:r w:rsidR="00747E24">
        <w:rPr>
          <w:rFonts w:asciiTheme="minorHAnsi" w:hAnsiTheme="minorHAnsi"/>
          <w:i/>
          <w:sz w:val="22"/>
        </w:rPr>
        <w:t>L. delicata</w:t>
      </w:r>
      <w:r w:rsidR="00747E24">
        <w:rPr>
          <w:rFonts w:asciiTheme="minorHAnsi" w:hAnsiTheme="minorHAnsi"/>
          <w:sz w:val="22"/>
        </w:rPr>
        <w:t xml:space="preserve"> are, therefore, only beneficial in non-hostile environments. </w:t>
      </w:r>
      <w:r w:rsidR="00DE7461">
        <w:rPr>
          <w:rFonts w:asciiTheme="minorHAnsi" w:hAnsiTheme="minorHAnsi"/>
          <w:sz w:val="22"/>
        </w:rPr>
        <w:t xml:space="preserve">The nature of </w:t>
      </w:r>
      <w:proofErr w:type="spellStart"/>
      <w:r w:rsidR="00DE7461">
        <w:rPr>
          <w:rFonts w:asciiTheme="minorHAnsi" w:hAnsiTheme="minorHAnsi"/>
          <w:sz w:val="22"/>
        </w:rPr>
        <w:t>b</w:t>
      </w:r>
      <w:r w:rsidR="00747E24">
        <w:rPr>
          <w:rFonts w:asciiTheme="minorHAnsi" w:hAnsiTheme="minorHAnsi"/>
          <w:sz w:val="22"/>
        </w:rPr>
        <w:t>ehavioural</w:t>
      </w:r>
      <w:proofErr w:type="spellEnd"/>
      <w:r w:rsidR="00747E24">
        <w:rPr>
          <w:rFonts w:asciiTheme="minorHAnsi" w:hAnsiTheme="minorHAnsi"/>
          <w:sz w:val="22"/>
        </w:rPr>
        <w:t xml:space="preserve"> correlations between ecologically relevant </w:t>
      </w:r>
      <w:proofErr w:type="spellStart"/>
      <w:r w:rsidR="00747E24">
        <w:rPr>
          <w:rFonts w:asciiTheme="minorHAnsi" w:hAnsiTheme="minorHAnsi"/>
          <w:sz w:val="22"/>
        </w:rPr>
        <w:t>behav</w:t>
      </w:r>
      <w:r w:rsidR="00DE7461">
        <w:rPr>
          <w:rFonts w:asciiTheme="minorHAnsi" w:hAnsiTheme="minorHAnsi"/>
          <w:sz w:val="22"/>
        </w:rPr>
        <w:t>iours</w:t>
      </w:r>
      <w:proofErr w:type="spellEnd"/>
      <w:r w:rsidR="00DE7461">
        <w:rPr>
          <w:rFonts w:asciiTheme="minorHAnsi" w:hAnsiTheme="minorHAnsi"/>
          <w:sz w:val="22"/>
        </w:rPr>
        <w:t>, such as sociability and exploration</w:t>
      </w:r>
      <w:r w:rsidR="00214D33">
        <w:rPr>
          <w:rFonts w:asciiTheme="minorHAnsi" w:hAnsiTheme="minorHAnsi"/>
          <w:sz w:val="22"/>
        </w:rPr>
        <w:t xml:space="preserve"> </w:t>
      </w:r>
      <w:r w:rsidR="00DE7461">
        <w:rPr>
          <w:rFonts w:asciiTheme="minorHAnsi" w:hAnsiTheme="minorHAnsi"/>
          <w:sz w:val="22"/>
        </w:rPr>
        <w:t>can explain the success of a species’ by providing insight into the trade-offs associated (</w:t>
      </w:r>
      <w:proofErr w:type="spellStart"/>
      <w:r w:rsidR="00DE7461">
        <w:rPr>
          <w:rFonts w:asciiTheme="minorHAnsi" w:hAnsiTheme="minorHAnsi"/>
          <w:sz w:val="22"/>
        </w:rPr>
        <w:t>Sih</w:t>
      </w:r>
      <w:proofErr w:type="spellEnd"/>
      <w:r w:rsidR="00DE7461">
        <w:rPr>
          <w:rFonts w:asciiTheme="minorHAnsi" w:hAnsiTheme="minorHAnsi"/>
          <w:sz w:val="22"/>
        </w:rPr>
        <w:t xml:space="preserve"> et al. 2012b).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 xml:space="preserve">Dietary Impacts on Personality and </w:t>
      </w:r>
      <w:proofErr w:type="spellStart"/>
      <w:r w:rsidRPr="00164F66">
        <w:rPr>
          <w:rStyle w:val="s1"/>
          <w:rFonts w:ascii="Calibri" w:hAnsi="Calibri"/>
          <w:b/>
          <w:bCs/>
          <w:i/>
        </w:rPr>
        <w:t>Behavioural</w:t>
      </w:r>
      <w:proofErr w:type="spellEnd"/>
      <w:r w:rsidRPr="00164F66">
        <w:rPr>
          <w:rStyle w:val="s1"/>
          <w:rFonts w:ascii="Calibri" w:hAnsi="Calibri"/>
          <w:b/>
          <w:bCs/>
          <w:i/>
        </w:rPr>
        <w:t xml:space="preserve"> Syndromes</w:t>
      </w:r>
      <w:r w:rsidRPr="00C13216">
        <w:rPr>
          <w:rFonts w:asciiTheme="minorHAnsi" w:hAnsiTheme="minorHAnsi"/>
          <w:b/>
          <w:i/>
        </w:rPr>
        <w:t xml:space="preserve"> </w:t>
      </w:r>
    </w:p>
    <w:p w14:paraId="28B53D80" w14:textId="5068A8EE" w:rsidR="00B90291" w:rsidRDefault="0030035B" w:rsidP="00B90291">
      <w:pPr>
        <w:spacing w:line="480" w:lineRule="auto"/>
        <w:ind w:firstLine="720"/>
        <w:rPr>
          <w:rFonts w:asciiTheme="minorHAnsi" w:hAnsiTheme="minorHAnsi"/>
          <w:sz w:val="22"/>
        </w:rPr>
      </w:pPr>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w:t>
      </w:r>
      <w:proofErr w:type="spellStart"/>
      <w:r w:rsidR="00E91AE7">
        <w:rPr>
          <w:rFonts w:asciiTheme="minorHAnsi" w:hAnsiTheme="minorHAnsi"/>
          <w:sz w:val="22"/>
        </w:rPr>
        <w:t>behaviour</w:t>
      </w:r>
      <w:proofErr w:type="spellEnd"/>
      <w:r w:rsidR="00E91AE7">
        <w:rPr>
          <w:rFonts w:asciiTheme="minorHAnsi" w:hAnsiTheme="minorHAnsi"/>
          <w:sz w:val="22"/>
        </w:rPr>
        <w:t xml:space="preserve">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nce that shows otherwise</w:t>
      </w:r>
      <w:r w:rsidR="00B90291">
        <w:rPr>
          <w:rFonts w:asciiTheme="minorHAnsi" w:hAnsiTheme="minorHAnsi"/>
          <w:sz w:val="22"/>
        </w:rPr>
        <w:t xml:space="preserve"> (Han and </w:t>
      </w:r>
      <w:proofErr w:type="spellStart"/>
      <w:r w:rsidR="00B90291">
        <w:rPr>
          <w:rFonts w:asciiTheme="minorHAnsi" w:hAnsiTheme="minorHAnsi"/>
          <w:sz w:val="22"/>
        </w:rPr>
        <w:t>Dingemanse</w:t>
      </w:r>
      <w:proofErr w:type="spellEnd"/>
      <w:r w:rsidR="00B90291">
        <w:rPr>
          <w:rFonts w:asciiTheme="minorHAnsi" w:hAnsiTheme="minorHAnsi"/>
          <w:sz w:val="22"/>
        </w:rPr>
        <w:t xml:space="preserve"> 2017, </w:t>
      </w:r>
      <w:proofErr w:type="spellStart"/>
      <w:r w:rsidR="00B90291">
        <w:rPr>
          <w:rFonts w:asciiTheme="minorHAnsi" w:hAnsiTheme="minorHAnsi"/>
          <w:sz w:val="22"/>
        </w:rPr>
        <w:t>Mettke</w:t>
      </w:r>
      <w:proofErr w:type="spellEnd"/>
      <w:r w:rsidR="00B90291">
        <w:rPr>
          <w:rFonts w:asciiTheme="minorHAnsi" w:hAnsiTheme="minorHAnsi"/>
          <w:sz w:val="22"/>
        </w:rPr>
        <w:t>-Hoffman 2002). Previous studies show that exploration increases in response to a nutrient rich diet in insects (</w:t>
      </w:r>
      <w:proofErr w:type="spellStart"/>
      <w:r w:rsidR="00B90291">
        <w:rPr>
          <w:rFonts w:asciiTheme="minorHAnsi" w:hAnsiTheme="minorHAnsi"/>
          <w:sz w:val="22"/>
        </w:rPr>
        <w:t>Tremmel</w:t>
      </w:r>
      <w:proofErr w:type="spellEnd"/>
      <w:r w:rsidR="00B90291">
        <w:rPr>
          <w:rFonts w:asciiTheme="minorHAnsi" w:hAnsiTheme="minorHAnsi"/>
          <w:sz w:val="22"/>
        </w:rPr>
        <w:t xml:space="preserve"> and Mueller 2013, </w:t>
      </w:r>
      <w:proofErr w:type="spellStart"/>
      <w:r w:rsidR="00B90291">
        <w:rPr>
          <w:rFonts w:asciiTheme="minorHAnsi" w:hAnsiTheme="minorHAnsi"/>
          <w:sz w:val="22"/>
        </w:rPr>
        <w:t>Dingemanse</w:t>
      </w:r>
      <w:proofErr w:type="spellEnd"/>
      <w:r w:rsidR="00B90291">
        <w:rPr>
          <w:rFonts w:asciiTheme="minorHAnsi" w:hAnsiTheme="minorHAnsi"/>
          <w:sz w:val="22"/>
        </w:rPr>
        <w:t xml:space="preserve"> and Wolf 2010) and cattle become bolder (less neophobic) in dietary constrained seasons (</w:t>
      </w:r>
      <w:proofErr w:type="spellStart"/>
      <w:r w:rsidR="00B90291">
        <w:rPr>
          <w:rFonts w:asciiTheme="minorHAnsi" w:hAnsiTheme="minorHAnsi"/>
          <w:sz w:val="22"/>
        </w:rPr>
        <w:t>Bouvier</w:t>
      </w:r>
      <w:proofErr w:type="spellEnd"/>
      <w:r w:rsidR="00B90291">
        <w:rPr>
          <w:rFonts w:asciiTheme="minorHAnsi" w:hAnsiTheme="minorHAnsi"/>
          <w:sz w:val="22"/>
        </w:rPr>
        <w:t xml:space="preserve"> and </w:t>
      </w:r>
      <w:proofErr w:type="spellStart"/>
      <w:r w:rsidR="00B90291">
        <w:rPr>
          <w:rFonts w:asciiTheme="minorHAnsi" w:hAnsiTheme="minorHAnsi"/>
          <w:sz w:val="22"/>
        </w:rPr>
        <w:t>Hylander</w:t>
      </w:r>
      <w:proofErr w:type="spellEnd"/>
      <w:r w:rsidR="00B90291">
        <w:rPr>
          <w:rFonts w:asciiTheme="minorHAnsi" w:hAnsiTheme="minorHAnsi"/>
          <w:sz w:val="22"/>
        </w:rPr>
        <w:t xml:space="preserve"> 1982). Sociability, in particular, appears to be closely tied to diet quality as neurological mechanisms that influence social </w:t>
      </w:r>
      <w:proofErr w:type="spellStart"/>
      <w:r w:rsidR="00B90291">
        <w:rPr>
          <w:rFonts w:asciiTheme="minorHAnsi" w:hAnsiTheme="minorHAnsi"/>
          <w:sz w:val="22"/>
        </w:rPr>
        <w:t>behaviour</w:t>
      </w:r>
      <w:proofErr w:type="spellEnd"/>
      <w:r w:rsidR="00B90291">
        <w:rPr>
          <w:rFonts w:asciiTheme="minorHAnsi" w:hAnsiTheme="minorHAnsi"/>
          <w:sz w:val="22"/>
        </w:rPr>
        <w:t xml:space="preserve"> are regulated by diet (</w:t>
      </w:r>
      <w:proofErr w:type="spellStart"/>
      <w:r w:rsidR="00B90291">
        <w:rPr>
          <w:rFonts w:asciiTheme="minorHAnsi" w:hAnsiTheme="minorHAnsi"/>
          <w:sz w:val="22"/>
        </w:rPr>
        <w:t>Soares</w:t>
      </w:r>
      <w:proofErr w:type="spellEnd"/>
      <w:r w:rsidR="00B90291">
        <w:rPr>
          <w:rFonts w:asciiTheme="minorHAnsi" w:hAnsiTheme="minorHAnsi"/>
          <w:sz w:val="22"/>
        </w:rPr>
        <w:t xml:space="preserve"> et al 2010, </w:t>
      </w:r>
      <w:proofErr w:type="spellStart"/>
      <w:r w:rsidR="00B90291">
        <w:rPr>
          <w:rFonts w:asciiTheme="minorHAnsi" w:hAnsiTheme="minorHAnsi"/>
          <w:sz w:val="22"/>
        </w:rPr>
        <w:t>Akman</w:t>
      </w:r>
      <w:proofErr w:type="spellEnd"/>
      <w:r w:rsidR="00B90291">
        <w:rPr>
          <w:rFonts w:asciiTheme="minorHAnsi" w:hAnsiTheme="minorHAnsi"/>
          <w:sz w:val="22"/>
        </w:rPr>
        <w:t xml:space="preserve"> et al 2012). Cooperative </w:t>
      </w:r>
      <w:proofErr w:type="spellStart"/>
      <w:r w:rsidR="00B90291">
        <w:rPr>
          <w:rFonts w:asciiTheme="minorHAnsi" w:hAnsiTheme="minorHAnsi"/>
          <w:sz w:val="22"/>
        </w:rPr>
        <w:t>behaviour</w:t>
      </w:r>
      <w:proofErr w:type="spellEnd"/>
      <w:r w:rsidR="00B90291">
        <w:rPr>
          <w:rFonts w:asciiTheme="minorHAnsi" w:hAnsiTheme="minorHAnsi"/>
          <w:sz w:val="22"/>
        </w:rPr>
        <w:t xml:space="preserve"> also benefits individuals sharing foraging information, as seen in guppy populations (</w:t>
      </w:r>
      <w:proofErr w:type="spellStart"/>
      <w:r w:rsidR="00B90291">
        <w:rPr>
          <w:rFonts w:asciiTheme="minorHAnsi" w:hAnsiTheme="minorHAnsi"/>
          <w:sz w:val="22"/>
        </w:rPr>
        <w:t>Trompf</w:t>
      </w:r>
      <w:proofErr w:type="spellEnd"/>
      <w:r w:rsidR="00B90291">
        <w:rPr>
          <w:rFonts w:asciiTheme="minorHAnsi" w:hAnsiTheme="minorHAnsi"/>
          <w:sz w:val="22"/>
        </w:rPr>
        <w:t xml:space="preserve"> and Brown 2014). Given that </w:t>
      </w:r>
      <w:r w:rsidR="00B90291" w:rsidRPr="007006C6">
        <w:rPr>
          <w:rFonts w:asciiTheme="minorHAnsi" w:hAnsiTheme="minorHAnsi"/>
          <w:i/>
          <w:sz w:val="22"/>
        </w:rPr>
        <w:t>L. delicata</w:t>
      </w:r>
      <w:r w:rsidR="00B90291">
        <w:rPr>
          <w:rFonts w:asciiTheme="minorHAnsi" w:hAnsiTheme="minorHAnsi"/>
          <w:sz w:val="22"/>
        </w:rPr>
        <w:t xml:space="preserve"> </w:t>
      </w:r>
      <w:r w:rsidR="00B90291">
        <w:rPr>
          <w:rFonts w:asciiTheme="minorHAnsi" w:hAnsiTheme="minorHAnsi"/>
          <w:sz w:val="22"/>
        </w:rPr>
        <w:lastRenderedPageBreak/>
        <w:t xml:space="preserve">can reach high densities and exhibit highly social </w:t>
      </w:r>
      <w:proofErr w:type="spellStart"/>
      <w:r w:rsidR="00B90291">
        <w:rPr>
          <w:rFonts w:asciiTheme="minorHAnsi" w:hAnsiTheme="minorHAnsi"/>
          <w:sz w:val="22"/>
        </w:rPr>
        <w:t>behaviours</w:t>
      </w:r>
      <w:proofErr w:type="spellEnd"/>
      <w:r w:rsidR="00B90291">
        <w:rPr>
          <w:rFonts w:asciiTheme="minorHAnsi" w:hAnsiTheme="minorHAnsi"/>
          <w:sz w:val="22"/>
        </w:rPr>
        <w:t xml:space="preserve"> (Chapple 2003, Duffield and Bull 2001), they were expected to follow similar patterns as those seen in other highly social species. The discrepancies between our results and current literature could be due to the study species, the specific details of the diet manipulation or the developmental stage of the subjects.</w:t>
      </w:r>
    </w:p>
    <w:p w14:paraId="0EEC9E4E" w14:textId="3AD9194D" w:rsidR="00042672" w:rsidRDefault="00042672" w:rsidP="00042672">
      <w:pPr>
        <w:spacing w:line="480" w:lineRule="auto"/>
        <w:ind w:firstLine="720"/>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 Environmental conditions during early development have long term effects on the fitness of birds and mammals (</w:t>
      </w:r>
      <w:proofErr w:type="spellStart"/>
      <w:r>
        <w:rPr>
          <w:rFonts w:asciiTheme="minorHAnsi" w:hAnsiTheme="minorHAnsi"/>
          <w:sz w:val="22"/>
        </w:rPr>
        <w:t>Lindstorm</w:t>
      </w:r>
      <w:proofErr w:type="spellEnd"/>
      <w:r>
        <w:rPr>
          <w:rFonts w:asciiTheme="minorHAnsi" w:hAnsiTheme="minorHAnsi"/>
          <w:sz w:val="22"/>
        </w:rPr>
        <w:t xml:space="preserve"> 1999). Reptiles are also influenced by early life conditions as temperature impacts the development of the spinal cord and brain in turtles (</w:t>
      </w:r>
      <w:proofErr w:type="spellStart"/>
      <w:r>
        <w:rPr>
          <w:rFonts w:asciiTheme="minorHAnsi" w:hAnsiTheme="minorHAnsi"/>
          <w:sz w:val="22"/>
        </w:rPr>
        <w:t>Radmilovich</w:t>
      </w:r>
      <w:proofErr w:type="spellEnd"/>
      <w:r>
        <w:rPr>
          <w:rFonts w:asciiTheme="minorHAnsi" w:hAnsiTheme="minorHAnsi"/>
          <w:sz w:val="22"/>
        </w:rPr>
        <w:t xml:space="preserve"> et al. 2003). Diet, in particular, impacts the growth rate of hatchling lizards with low quality diets yielding slower growing individuals that also, upon maturity, exploit the environment to “catch up” to their high-quality diet counterparts (</w:t>
      </w:r>
      <w:proofErr w:type="spellStart"/>
      <w:r>
        <w:rPr>
          <w:rFonts w:asciiTheme="minorHAnsi" w:hAnsiTheme="minorHAnsi"/>
          <w:sz w:val="22"/>
        </w:rPr>
        <w:t>Radder</w:t>
      </w:r>
      <w:proofErr w:type="spellEnd"/>
      <w:r>
        <w:rPr>
          <w:rFonts w:asciiTheme="minorHAnsi" w:hAnsiTheme="minorHAnsi"/>
          <w:sz w:val="22"/>
        </w:rPr>
        <w:t xml:space="preserve"> et al. 2007). This would explain why it would appear that this species’ </w:t>
      </w:r>
      <w:proofErr w:type="spellStart"/>
      <w:r>
        <w:rPr>
          <w:rFonts w:asciiTheme="minorHAnsi" w:hAnsiTheme="minorHAnsi"/>
          <w:sz w:val="22"/>
        </w:rPr>
        <w:t>behaviour</w:t>
      </w:r>
      <w:proofErr w:type="spellEnd"/>
      <w:r>
        <w:rPr>
          <w:rFonts w:asciiTheme="minorHAnsi" w:hAnsiTheme="minorHAnsi"/>
          <w:sz w:val="22"/>
        </w:rPr>
        <w:t xml:space="preserve"> is not impacted by diet quality when the subjects were all adults.</w:t>
      </w:r>
    </w:p>
    <w:p w14:paraId="4C052041" w14:textId="236271D7" w:rsidR="00B90291" w:rsidRPr="00F77377" w:rsidRDefault="00B90291" w:rsidP="00B90291">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L. delicata</w:t>
      </w:r>
      <w:r>
        <w:rPr>
          <w:rFonts w:asciiTheme="minorHAnsi" w:hAnsiTheme="minorHAnsi"/>
          <w:sz w:val="22"/>
        </w:rPr>
        <w:t xml:space="preserve"> does not have distinct </w:t>
      </w:r>
      <w:proofErr w:type="spellStart"/>
      <w:r>
        <w:rPr>
          <w:rFonts w:asciiTheme="minorHAnsi" w:hAnsiTheme="minorHAnsi"/>
          <w:sz w:val="22"/>
        </w:rPr>
        <w:t>behavioural</w:t>
      </w:r>
      <w:proofErr w:type="spellEnd"/>
      <w:r>
        <w:rPr>
          <w:rFonts w:asciiTheme="minorHAnsi" w:hAnsiTheme="minorHAnsi"/>
          <w:sz w:val="22"/>
        </w:rPr>
        <w:t xml:space="preserve">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t>Dingemanse</w:t>
      </w:r>
      <w:proofErr w:type="spellEnd"/>
      <w:r>
        <w:rPr>
          <w:rFonts w:asciiTheme="minorHAnsi" w:hAnsiTheme="minorHAnsi"/>
          <w:sz w:val="22"/>
        </w:rPr>
        <w:t xml:space="preserve"> 2014, </w:t>
      </w:r>
      <w:proofErr w:type="spellStart"/>
      <w:r>
        <w:rPr>
          <w:rFonts w:asciiTheme="minorHAnsi" w:hAnsiTheme="minorHAnsi"/>
          <w:sz w:val="22"/>
        </w:rPr>
        <w:t>Mettke</w:t>
      </w:r>
      <w:proofErr w:type="spellEnd"/>
      <w:r>
        <w:rPr>
          <w:rFonts w:asciiTheme="minorHAnsi" w:hAnsiTheme="minorHAnsi"/>
          <w:sz w:val="22"/>
        </w:rPr>
        <w:t xml:space="preserve">-Hoffman 2002). Across taxa, high sociability and exploratory </w:t>
      </w:r>
      <w:proofErr w:type="spellStart"/>
      <w:r>
        <w:rPr>
          <w:rFonts w:asciiTheme="minorHAnsi" w:hAnsiTheme="minorHAnsi"/>
          <w:sz w:val="22"/>
        </w:rPr>
        <w:t>behaviours</w:t>
      </w:r>
      <w:proofErr w:type="spellEnd"/>
      <w:r>
        <w:rPr>
          <w:rFonts w:asciiTheme="minorHAnsi" w:hAnsiTheme="minorHAnsi"/>
          <w:sz w:val="22"/>
        </w:rPr>
        <w:t xml:space="preserve"> are </w:t>
      </w:r>
      <w:proofErr w:type="spellStart"/>
      <w:r>
        <w:rPr>
          <w:rFonts w:asciiTheme="minorHAnsi" w:hAnsiTheme="minorHAnsi"/>
          <w:sz w:val="22"/>
        </w:rPr>
        <w:t>favourable</w:t>
      </w:r>
      <w:proofErr w:type="spellEnd"/>
      <w:r>
        <w:rPr>
          <w:rFonts w:asciiTheme="minorHAnsi" w:hAnsiTheme="minorHAnsi"/>
          <w:sz w:val="22"/>
        </w:rPr>
        <w:t xml:space="preserve"> in low-resource environments where individuals benefit from shared parental care and foraging information (Chapple 2003, </w:t>
      </w:r>
      <w:proofErr w:type="spellStart"/>
      <w:r>
        <w:rPr>
          <w:rFonts w:asciiTheme="minorHAnsi" w:hAnsiTheme="minorHAnsi"/>
          <w:sz w:val="22"/>
        </w:rPr>
        <w:t>Trompf</w:t>
      </w:r>
      <w:proofErr w:type="spellEnd"/>
      <w:r>
        <w:rPr>
          <w:rFonts w:asciiTheme="minorHAnsi" w:hAnsiTheme="minorHAnsi"/>
          <w:sz w:val="22"/>
        </w:rPr>
        <w:t xml:space="preserve"> and Brown 2014). </w:t>
      </w:r>
      <w:r w:rsidR="00F23A14">
        <w:rPr>
          <w:rFonts w:asciiTheme="minorHAnsi" w:hAnsiTheme="minorHAnsi"/>
          <w:sz w:val="22"/>
        </w:rPr>
        <w:t xml:space="preserve">The delicate skink is </w:t>
      </w:r>
      <w:r>
        <w:rPr>
          <w:rFonts w:asciiTheme="minorHAnsi" w:hAnsiTheme="minorHAnsi"/>
          <w:sz w:val="22"/>
        </w:rPr>
        <w:t>quite an exploratory and social species relative to other skinks (Chapple 2003, Chapple et al. 2011)</w:t>
      </w:r>
      <w:r w:rsidR="00F23A14">
        <w:rPr>
          <w:rFonts w:asciiTheme="minorHAnsi" w:hAnsiTheme="minorHAnsi"/>
          <w:sz w:val="22"/>
        </w:rPr>
        <w:t xml:space="preserve"> and did not exhibit any </w:t>
      </w:r>
      <w:proofErr w:type="spellStart"/>
      <w:r w:rsidR="00F23A14">
        <w:rPr>
          <w:rFonts w:asciiTheme="minorHAnsi" w:hAnsiTheme="minorHAnsi"/>
          <w:sz w:val="22"/>
        </w:rPr>
        <w:t>behavioural</w:t>
      </w:r>
      <w:proofErr w:type="spellEnd"/>
      <w:r w:rsidR="00F23A14">
        <w:rPr>
          <w:rFonts w:asciiTheme="minorHAnsi" w:hAnsiTheme="minorHAnsi"/>
          <w:sz w:val="22"/>
        </w:rPr>
        <w:t xml:space="preserve"> responses to changes in diet quality</w:t>
      </w:r>
    </w:p>
    <w:p w14:paraId="1E3EDBC3" w14:textId="55E86C44" w:rsidR="00B90291" w:rsidRDefault="00B90291" w:rsidP="00B90291">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a specific macronutrient, like </w:t>
      </w:r>
      <w:proofErr w:type="spellStart"/>
      <w:proofErr w:type="gramStart"/>
      <w:r>
        <w:rPr>
          <w:rFonts w:asciiTheme="minorHAnsi" w:hAnsiTheme="minorHAnsi"/>
          <w:sz w:val="22"/>
        </w:rPr>
        <w:t>protein:carbohydrate</w:t>
      </w:r>
      <w:proofErr w:type="spellEnd"/>
      <w:proofErr w:type="gramEnd"/>
      <w:r>
        <w:rPr>
          <w:rFonts w:asciiTheme="minorHAnsi" w:hAnsiTheme="minorHAnsi"/>
          <w:sz w:val="22"/>
        </w:rPr>
        <w:t xml:space="preserve"> ratios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have been found to be one the biggest factors in changing the gut microbe community (Zhang et al. 2010), which directly affects </w:t>
      </w:r>
      <w:proofErr w:type="spellStart"/>
      <w:r>
        <w:rPr>
          <w:rFonts w:asciiTheme="minorHAnsi" w:hAnsiTheme="minorHAnsi"/>
          <w:sz w:val="22"/>
        </w:rPr>
        <w:t>behaviour</w:t>
      </w:r>
      <w:proofErr w:type="spellEnd"/>
      <w:r>
        <w:rPr>
          <w:rFonts w:asciiTheme="minorHAnsi" w:hAnsiTheme="minorHAnsi"/>
          <w:sz w:val="22"/>
        </w:rPr>
        <w:t xml:space="preserve"> (</w:t>
      </w:r>
      <w:proofErr w:type="spellStart"/>
      <w:r>
        <w:rPr>
          <w:rFonts w:asciiTheme="minorHAnsi" w:hAnsiTheme="minorHAnsi"/>
          <w:sz w:val="22"/>
        </w:rPr>
        <w:t>Parashar</w:t>
      </w:r>
      <w:proofErr w:type="spellEnd"/>
      <w:r>
        <w:rPr>
          <w:rFonts w:asciiTheme="minorHAnsi" w:hAnsiTheme="minorHAnsi"/>
          <w:sz w:val="22"/>
        </w:rPr>
        <w:t xml:space="preserve"> and </w:t>
      </w:r>
      <w:proofErr w:type="spellStart"/>
      <w:r>
        <w:rPr>
          <w:rFonts w:asciiTheme="minorHAnsi" w:hAnsiTheme="minorHAnsi"/>
          <w:sz w:val="22"/>
        </w:rPr>
        <w:t>Udayabanu</w:t>
      </w:r>
      <w:proofErr w:type="spellEnd"/>
      <w:r>
        <w:rPr>
          <w:rFonts w:asciiTheme="minorHAnsi" w:hAnsiTheme="minorHAnsi"/>
          <w:sz w:val="22"/>
        </w:rPr>
        <w:t xml:space="preserve"> 2016, Diaz </w:t>
      </w:r>
      <w:proofErr w:type="spellStart"/>
      <w:r>
        <w:rPr>
          <w:rFonts w:asciiTheme="minorHAnsi" w:hAnsiTheme="minorHAnsi"/>
          <w:sz w:val="22"/>
        </w:rPr>
        <w:t>Heijtz</w:t>
      </w:r>
      <w:proofErr w:type="spellEnd"/>
      <w:r>
        <w:rPr>
          <w:rFonts w:asciiTheme="minorHAnsi" w:hAnsiTheme="minorHAnsi"/>
          <w:sz w:val="22"/>
        </w:rPr>
        <w:t xml:space="preserve"> et al. 2011). Considering no single macronutrient was targeted in the diet manipulation, </w:t>
      </w:r>
      <w:r>
        <w:rPr>
          <w:rFonts w:asciiTheme="minorHAnsi" w:hAnsiTheme="minorHAnsi"/>
          <w:sz w:val="22"/>
        </w:rPr>
        <w:lastRenderedPageBreak/>
        <w:t xml:space="preserve">the protein, carbohydrate and fat content of the diets may not have been different enough to generate different gut microbiomes that would lead to subsequent </w:t>
      </w:r>
      <w:proofErr w:type="spellStart"/>
      <w:r>
        <w:rPr>
          <w:rFonts w:asciiTheme="minorHAnsi" w:hAnsiTheme="minorHAnsi"/>
          <w:sz w:val="22"/>
        </w:rPr>
        <w:t>behavioural</w:t>
      </w:r>
      <w:proofErr w:type="spellEnd"/>
      <w:r>
        <w:rPr>
          <w:rFonts w:asciiTheme="minorHAnsi" w:hAnsiTheme="minorHAnsi"/>
          <w:sz w:val="22"/>
        </w:rPr>
        <w:t xml:space="preserve"> changes. Diet has been found to significantly impact </w:t>
      </w:r>
      <w:proofErr w:type="spellStart"/>
      <w:r>
        <w:rPr>
          <w:rFonts w:asciiTheme="minorHAnsi" w:hAnsiTheme="minorHAnsi"/>
          <w:sz w:val="22"/>
        </w:rPr>
        <w:t>behavioural</w:t>
      </w:r>
      <w:proofErr w:type="spellEnd"/>
      <w:r>
        <w:rPr>
          <w:rFonts w:asciiTheme="minorHAnsi" w:hAnsiTheme="minorHAnsi"/>
          <w:sz w:val="22"/>
        </w:rPr>
        <w:t xml:space="preserve"> syndromes (Han and </w:t>
      </w:r>
      <w:proofErr w:type="spellStart"/>
      <w:r>
        <w:rPr>
          <w:rFonts w:asciiTheme="minorHAnsi" w:hAnsiTheme="minorHAnsi"/>
          <w:sz w:val="22"/>
        </w:rPr>
        <w:t>Dingemanse</w:t>
      </w:r>
      <w:proofErr w:type="spellEnd"/>
      <w:r>
        <w:rPr>
          <w:rFonts w:asciiTheme="minorHAnsi" w:hAnsiTheme="minorHAnsi"/>
          <w:sz w:val="22"/>
        </w:rPr>
        <w:t xml:space="preserve"> 2015), yet my study did not find the same results. </w:t>
      </w:r>
      <w:proofErr w:type="spellStart"/>
      <w:r>
        <w:rPr>
          <w:rFonts w:asciiTheme="minorHAnsi" w:hAnsiTheme="minorHAnsi"/>
          <w:sz w:val="22"/>
        </w:rPr>
        <w:t>Behavioural</w:t>
      </w:r>
      <w:proofErr w:type="spellEnd"/>
      <w:r>
        <w:rPr>
          <w:rFonts w:asciiTheme="minorHAnsi" w:hAnsiTheme="minorHAnsi"/>
          <w:sz w:val="22"/>
        </w:rPr>
        <w:t xml:space="preserve"> correlations are derived from the covariance of traits within and between individuals (Han and </w:t>
      </w:r>
      <w:proofErr w:type="spellStart"/>
      <w:r>
        <w:rPr>
          <w:rFonts w:asciiTheme="minorHAnsi" w:hAnsiTheme="minorHAnsi"/>
          <w:sz w:val="22"/>
        </w:rPr>
        <w:t>Dingemanse</w:t>
      </w:r>
      <w:proofErr w:type="spellEnd"/>
      <w:r>
        <w:rPr>
          <w:rFonts w:asciiTheme="minorHAnsi" w:hAnsiTheme="minorHAnsi"/>
          <w:sz w:val="22"/>
        </w:rPr>
        <w:t xml:space="preserve"> 2017). Between-individual variance seemed to be most impacted by diet quality in different species. Single food diets generate increased between-individual variance across taxa (Senior et al. 2015) but, ultimately, does not significantly change the strength and nature of the </w:t>
      </w:r>
      <w:proofErr w:type="spellStart"/>
      <w:r>
        <w:rPr>
          <w:rFonts w:asciiTheme="minorHAnsi" w:hAnsiTheme="minorHAnsi"/>
          <w:sz w:val="22"/>
        </w:rPr>
        <w:t>behavioural</w:t>
      </w:r>
      <w:proofErr w:type="spellEnd"/>
      <w:r>
        <w:rPr>
          <w:rFonts w:asciiTheme="minorHAnsi" w:hAnsiTheme="minorHAnsi"/>
          <w:sz w:val="22"/>
        </w:rPr>
        <w:t xml:space="preserve"> correlation (Han and </w:t>
      </w:r>
      <w:proofErr w:type="spellStart"/>
      <w:r>
        <w:rPr>
          <w:rFonts w:asciiTheme="minorHAnsi" w:hAnsiTheme="minorHAnsi"/>
          <w:sz w:val="22"/>
        </w:rPr>
        <w:t>Dingemanse</w:t>
      </w:r>
      <w:proofErr w:type="spellEnd"/>
      <w:r>
        <w:rPr>
          <w:rFonts w:asciiTheme="minorHAnsi" w:hAnsiTheme="minorHAnsi"/>
          <w:sz w:val="22"/>
        </w:rPr>
        <w:t xml:space="preserv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r w:rsidR="009B0067">
        <w:rPr>
          <w:rFonts w:asciiTheme="minorHAnsi" w:hAnsiTheme="minorHAnsi"/>
          <w:sz w:val="22"/>
        </w:rPr>
        <w:t xml:space="preserve">. </w:t>
      </w:r>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 xml:space="preserve">which could explain the non-significant results.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2017).</w:t>
      </w:r>
      <w:r w:rsidR="0037201E">
        <w:rPr>
          <w:rFonts w:asciiTheme="minorHAnsi" w:hAnsiTheme="minorHAnsi"/>
          <w:sz w:val="22"/>
        </w:rPr>
        <w:t xml:space="preserve"> </w:t>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5002A4A0" w:rsidR="008307AE" w:rsidRPr="00025890" w:rsidRDefault="00B90291" w:rsidP="00025890">
      <w:pPr>
        <w:spacing w:line="480" w:lineRule="auto"/>
        <w:rPr>
          <w:rFonts w:asciiTheme="minorHAnsi" w:hAnsiTheme="minorHAnsi"/>
          <w:sz w:val="22"/>
        </w:rPr>
      </w:pPr>
      <w:r>
        <w:rPr>
          <w:rFonts w:asciiTheme="minorHAnsi" w:hAnsiTheme="minorHAnsi"/>
          <w:sz w:val="22"/>
        </w:rPr>
        <w:t xml:space="preserve">My study shows that </w:t>
      </w:r>
      <w:proofErr w:type="spellStart"/>
      <w:r>
        <w:rPr>
          <w:rFonts w:asciiTheme="minorHAnsi" w:hAnsiTheme="minorHAnsi"/>
          <w:sz w:val="22"/>
        </w:rPr>
        <w:t>behaviours</w:t>
      </w:r>
      <w:proofErr w:type="spellEnd"/>
      <w:r>
        <w:rPr>
          <w:rFonts w:asciiTheme="minorHAnsi" w:hAnsiTheme="minorHAnsi"/>
          <w:sz w:val="22"/>
        </w:rPr>
        <w:t xml:space="preserve"> of adult</w:t>
      </w:r>
      <w:r w:rsidR="00E20A29">
        <w:rPr>
          <w:rFonts w:asciiTheme="minorHAnsi" w:hAnsiTheme="minorHAnsi"/>
          <w:sz w:val="22"/>
        </w:rPr>
        <w:t xml:space="preserve">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esting they have limited ability to respond to environmental changes</w:t>
      </w:r>
      <w:r>
        <w:rPr>
          <w:rFonts w:asciiTheme="minorHAnsi" w:hAnsiTheme="minorHAnsi"/>
          <w:sz w:val="22"/>
        </w:rPr>
        <w:t xml:space="preserve">. Should a specific macronutrient be targeted in future studies, we can gain more insight into the delicate skink’s ability to resist phenotypic changes. Comparisons between adult and juvenile, as well as male and female, and their </w:t>
      </w:r>
      <w:proofErr w:type="spellStart"/>
      <w:r>
        <w:rPr>
          <w:rFonts w:asciiTheme="minorHAnsi" w:hAnsiTheme="minorHAnsi"/>
          <w:sz w:val="22"/>
        </w:rPr>
        <w:t>behavioural</w:t>
      </w:r>
      <w:proofErr w:type="spellEnd"/>
      <w:r>
        <w:rPr>
          <w:rFonts w:asciiTheme="minorHAnsi" w:hAnsiTheme="minorHAnsi"/>
          <w:sz w:val="22"/>
        </w:rPr>
        <w:t xml:space="preserve"> responses to diet quality would also thoroughly explore how </w:t>
      </w:r>
      <w:r>
        <w:rPr>
          <w:rFonts w:asciiTheme="minorHAnsi" w:hAnsiTheme="minorHAnsi"/>
          <w:i/>
          <w:sz w:val="22"/>
        </w:rPr>
        <w:t xml:space="preserve">L. delicata </w:t>
      </w:r>
      <w:r>
        <w:rPr>
          <w:rFonts w:asciiTheme="minorHAnsi" w:hAnsiTheme="minorHAnsi"/>
          <w:sz w:val="22"/>
        </w:rPr>
        <w:t xml:space="preserve">are impacted. </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 Human-induced rapid environmental change is fast becoming a source of evolutionary novelty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2011). Species vary greatly in their ability to adequately respond to such rapid change, even within the same genus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w:t>
      </w:r>
      <w:proofErr w:type="spellStart"/>
      <w:r w:rsidR="00DE7461">
        <w:rPr>
          <w:rFonts w:asciiTheme="minorHAnsi" w:hAnsiTheme="minorHAnsi"/>
          <w:sz w:val="22"/>
        </w:rPr>
        <w:t>behavioural</w:t>
      </w:r>
      <w:proofErr w:type="spellEnd"/>
      <w:r w:rsidR="00DE7461">
        <w:rPr>
          <w:rFonts w:asciiTheme="minorHAnsi" w:hAnsiTheme="minorHAnsi"/>
          <w:sz w:val="22"/>
        </w:rPr>
        <w:t xml:space="preserve"> syndromes and how they are impacted by the environment across many species. </w:t>
      </w:r>
    </w:p>
    <w:sectPr w:rsidR="008307AE" w:rsidRPr="00025890"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yelle.03@gmail.com" w:date="2017-09-05T12:41:00Z" w:initials="k">
    <w:p w14:paraId="1B182A65" w14:textId="77777777" w:rsidR="007D56D4" w:rsidRDefault="007D56D4" w:rsidP="007D56D4">
      <w:pPr>
        <w:pStyle w:val="CommentText"/>
      </w:pPr>
      <w:r>
        <w:rPr>
          <w:rStyle w:val="CommentReference"/>
        </w:rPr>
        <w:annotationRef/>
      </w:r>
      <w:r>
        <w:t xml:space="preserve">NTS: A figure will show what’s going on better than words will. Draw figure. </w:t>
      </w:r>
    </w:p>
  </w:comment>
  <w:comment w:id="3" w:author="kayelle.03@gmail.com" w:date="2017-09-28T17:16:00Z" w:initials="k">
    <w:p w14:paraId="091F2AC1"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7D56D4" w:rsidRDefault="007D56D4" w:rsidP="007D56D4">
      <w:pPr>
        <w:pStyle w:val="CommentText"/>
      </w:pPr>
      <w:r>
        <w:t xml:space="preserve">Also draw this. </w:t>
      </w:r>
    </w:p>
  </w:comment>
  <w:comment w:id="5" w:author="kayelle.03@gmail.com" w:date="2017-09-28T17:16:00Z" w:initials="k">
    <w:p w14:paraId="2761DA86"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7D56D4" w:rsidRDefault="007D56D4" w:rsidP="007D56D4">
      <w:pPr>
        <w:pStyle w:val="CommentText"/>
      </w:pPr>
      <w:r>
        <w:t>DRAW THIS</w:t>
      </w:r>
    </w:p>
    <w:p w14:paraId="2420FA51" w14:textId="77777777" w:rsidR="007D56D4" w:rsidRDefault="007D56D4" w:rsidP="007D56D4">
      <w:pPr>
        <w:pStyle w:val="CommentText"/>
      </w:pPr>
    </w:p>
  </w:comment>
  <w:comment w:id="6" w:author="Daniel Noble" w:date="2017-10-11T14:29:00Z" w:initials="DN">
    <w:p w14:paraId="627B88FC" w14:textId="38431D24" w:rsidR="00D70259" w:rsidRDefault="007D56D4" w:rsidP="007D56D4">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7" w:author="kayelle.03@gmail.com" w:date="2017-10-24T14:07:00Z" w:initials="k">
    <w:p w14:paraId="01C1AFA5" w14:textId="75C9FECF" w:rsidR="00D70259" w:rsidRDefault="00D70259">
      <w:pPr>
        <w:pStyle w:val="CommentText"/>
      </w:pPr>
      <w:r>
        <w:rPr>
          <w:rStyle w:val="CommentReference"/>
        </w:rPr>
        <w:annotationRef/>
      </w:r>
      <w:r>
        <w:t>Most of them said 600. There were a couple that had 800 and like 1 with 1000</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182A65" w15:done="0"/>
  <w15:commentEx w15:paraId="0BB7DB39" w15:done="0"/>
  <w15:commentEx w15:paraId="2420FA51" w15:done="0"/>
  <w15:commentEx w15:paraId="627B88FC" w15:done="0"/>
  <w15:commentEx w15:paraId="01C1AFA5" w15:paraIdParent="627B88F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dvGAR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CD9"/>
    <w:rsid w:val="0001702C"/>
    <w:rsid w:val="000251C0"/>
    <w:rsid w:val="00025890"/>
    <w:rsid w:val="0002709B"/>
    <w:rsid w:val="000305FB"/>
    <w:rsid w:val="00042672"/>
    <w:rsid w:val="00042BB1"/>
    <w:rsid w:val="0004403B"/>
    <w:rsid w:val="00047ECC"/>
    <w:rsid w:val="00053011"/>
    <w:rsid w:val="00057615"/>
    <w:rsid w:val="0006232F"/>
    <w:rsid w:val="00064A6E"/>
    <w:rsid w:val="000678D2"/>
    <w:rsid w:val="00071DA0"/>
    <w:rsid w:val="000760CC"/>
    <w:rsid w:val="0008579F"/>
    <w:rsid w:val="0009227E"/>
    <w:rsid w:val="000A236C"/>
    <w:rsid w:val="000A6726"/>
    <w:rsid w:val="000B4A23"/>
    <w:rsid w:val="000B6E56"/>
    <w:rsid w:val="000B6F5F"/>
    <w:rsid w:val="000C6AF9"/>
    <w:rsid w:val="000D3DEF"/>
    <w:rsid w:val="000D4B0C"/>
    <w:rsid w:val="000D7E00"/>
    <w:rsid w:val="000E1132"/>
    <w:rsid w:val="000E13D1"/>
    <w:rsid w:val="000F0BBA"/>
    <w:rsid w:val="000F7172"/>
    <w:rsid w:val="00102BFD"/>
    <w:rsid w:val="00105516"/>
    <w:rsid w:val="00106210"/>
    <w:rsid w:val="00106769"/>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52E3"/>
    <w:rsid w:val="001C73B6"/>
    <w:rsid w:val="001D3095"/>
    <w:rsid w:val="001D4133"/>
    <w:rsid w:val="001E0ED6"/>
    <w:rsid w:val="001E1F8B"/>
    <w:rsid w:val="001E592F"/>
    <w:rsid w:val="001E6305"/>
    <w:rsid w:val="001E7374"/>
    <w:rsid w:val="001F55E6"/>
    <w:rsid w:val="001F650F"/>
    <w:rsid w:val="00205D2A"/>
    <w:rsid w:val="00206103"/>
    <w:rsid w:val="002076A2"/>
    <w:rsid w:val="00211D93"/>
    <w:rsid w:val="00214D33"/>
    <w:rsid w:val="00214DD1"/>
    <w:rsid w:val="00215E72"/>
    <w:rsid w:val="002228AF"/>
    <w:rsid w:val="002231B3"/>
    <w:rsid w:val="00231303"/>
    <w:rsid w:val="002355E1"/>
    <w:rsid w:val="002410E8"/>
    <w:rsid w:val="00243569"/>
    <w:rsid w:val="00245CE1"/>
    <w:rsid w:val="00252ECC"/>
    <w:rsid w:val="00263D44"/>
    <w:rsid w:val="00264585"/>
    <w:rsid w:val="00282DF7"/>
    <w:rsid w:val="00282DF9"/>
    <w:rsid w:val="0028578B"/>
    <w:rsid w:val="002867EE"/>
    <w:rsid w:val="00287022"/>
    <w:rsid w:val="00287BC8"/>
    <w:rsid w:val="00290FAE"/>
    <w:rsid w:val="0029654D"/>
    <w:rsid w:val="002A0D25"/>
    <w:rsid w:val="002A7C11"/>
    <w:rsid w:val="002B2243"/>
    <w:rsid w:val="002C625F"/>
    <w:rsid w:val="002D3ACB"/>
    <w:rsid w:val="002E056F"/>
    <w:rsid w:val="002E1899"/>
    <w:rsid w:val="002E2C85"/>
    <w:rsid w:val="002E5630"/>
    <w:rsid w:val="002F5046"/>
    <w:rsid w:val="002F5FC7"/>
    <w:rsid w:val="0030035B"/>
    <w:rsid w:val="00305F03"/>
    <w:rsid w:val="00310545"/>
    <w:rsid w:val="0031391C"/>
    <w:rsid w:val="00315598"/>
    <w:rsid w:val="0032514D"/>
    <w:rsid w:val="0033598D"/>
    <w:rsid w:val="0033779B"/>
    <w:rsid w:val="00345320"/>
    <w:rsid w:val="003460F2"/>
    <w:rsid w:val="0035399A"/>
    <w:rsid w:val="0036256C"/>
    <w:rsid w:val="00367C99"/>
    <w:rsid w:val="003710FD"/>
    <w:rsid w:val="0037201E"/>
    <w:rsid w:val="003721D1"/>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C0578"/>
    <w:rsid w:val="003C450A"/>
    <w:rsid w:val="003D170B"/>
    <w:rsid w:val="003E67AF"/>
    <w:rsid w:val="003F0857"/>
    <w:rsid w:val="003F570B"/>
    <w:rsid w:val="003F742B"/>
    <w:rsid w:val="004000E2"/>
    <w:rsid w:val="004075D1"/>
    <w:rsid w:val="00410519"/>
    <w:rsid w:val="00412C36"/>
    <w:rsid w:val="00413029"/>
    <w:rsid w:val="00414FC8"/>
    <w:rsid w:val="00424F9A"/>
    <w:rsid w:val="00425F19"/>
    <w:rsid w:val="0043021F"/>
    <w:rsid w:val="004323BC"/>
    <w:rsid w:val="00445652"/>
    <w:rsid w:val="00446052"/>
    <w:rsid w:val="004475F5"/>
    <w:rsid w:val="00455B7F"/>
    <w:rsid w:val="00462AAA"/>
    <w:rsid w:val="0046724F"/>
    <w:rsid w:val="00472738"/>
    <w:rsid w:val="00484D6B"/>
    <w:rsid w:val="00484F7F"/>
    <w:rsid w:val="00491527"/>
    <w:rsid w:val="00493C26"/>
    <w:rsid w:val="00493EFB"/>
    <w:rsid w:val="00494C08"/>
    <w:rsid w:val="00496637"/>
    <w:rsid w:val="004A0268"/>
    <w:rsid w:val="004B37E3"/>
    <w:rsid w:val="004C38B3"/>
    <w:rsid w:val="004D286F"/>
    <w:rsid w:val="004D2962"/>
    <w:rsid w:val="004D3949"/>
    <w:rsid w:val="004E0EA2"/>
    <w:rsid w:val="004E165E"/>
    <w:rsid w:val="004E2AEB"/>
    <w:rsid w:val="004E49EE"/>
    <w:rsid w:val="004E7369"/>
    <w:rsid w:val="004F04F4"/>
    <w:rsid w:val="005043C8"/>
    <w:rsid w:val="005070B0"/>
    <w:rsid w:val="005155E4"/>
    <w:rsid w:val="00516DF9"/>
    <w:rsid w:val="00517839"/>
    <w:rsid w:val="00522898"/>
    <w:rsid w:val="00523115"/>
    <w:rsid w:val="0054333A"/>
    <w:rsid w:val="005434A2"/>
    <w:rsid w:val="00543B6E"/>
    <w:rsid w:val="00545E66"/>
    <w:rsid w:val="00547725"/>
    <w:rsid w:val="005532EC"/>
    <w:rsid w:val="005604FF"/>
    <w:rsid w:val="00563A3E"/>
    <w:rsid w:val="00567875"/>
    <w:rsid w:val="00575F99"/>
    <w:rsid w:val="005A0D8C"/>
    <w:rsid w:val="005A3F6D"/>
    <w:rsid w:val="005A68EB"/>
    <w:rsid w:val="005B36EB"/>
    <w:rsid w:val="005B4B32"/>
    <w:rsid w:val="005C3CA9"/>
    <w:rsid w:val="005C5C64"/>
    <w:rsid w:val="005D6FB4"/>
    <w:rsid w:val="005E7050"/>
    <w:rsid w:val="005F1CC8"/>
    <w:rsid w:val="005F72B1"/>
    <w:rsid w:val="00600305"/>
    <w:rsid w:val="00611BFD"/>
    <w:rsid w:val="00614BA4"/>
    <w:rsid w:val="00630FC3"/>
    <w:rsid w:val="006333FE"/>
    <w:rsid w:val="006403B1"/>
    <w:rsid w:val="006427FE"/>
    <w:rsid w:val="00653BE5"/>
    <w:rsid w:val="0065790A"/>
    <w:rsid w:val="00661246"/>
    <w:rsid w:val="0066290A"/>
    <w:rsid w:val="00662C74"/>
    <w:rsid w:val="006649D9"/>
    <w:rsid w:val="00685973"/>
    <w:rsid w:val="00696A81"/>
    <w:rsid w:val="006A4361"/>
    <w:rsid w:val="006A6D6C"/>
    <w:rsid w:val="006B128C"/>
    <w:rsid w:val="006B16CA"/>
    <w:rsid w:val="006B73E5"/>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40386"/>
    <w:rsid w:val="00747E24"/>
    <w:rsid w:val="007525F2"/>
    <w:rsid w:val="00755F42"/>
    <w:rsid w:val="0077115B"/>
    <w:rsid w:val="00774386"/>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DBF"/>
    <w:rsid w:val="007E7D47"/>
    <w:rsid w:val="007F60A2"/>
    <w:rsid w:val="0080318C"/>
    <w:rsid w:val="0080558E"/>
    <w:rsid w:val="00807B00"/>
    <w:rsid w:val="00823785"/>
    <w:rsid w:val="00823BD8"/>
    <w:rsid w:val="0082521D"/>
    <w:rsid w:val="008270A4"/>
    <w:rsid w:val="008307AE"/>
    <w:rsid w:val="008402A2"/>
    <w:rsid w:val="0085190B"/>
    <w:rsid w:val="0085437B"/>
    <w:rsid w:val="008554A0"/>
    <w:rsid w:val="0085787D"/>
    <w:rsid w:val="00861549"/>
    <w:rsid w:val="008647DA"/>
    <w:rsid w:val="008678C4"/>
    <w:rsid w:val="0088450D"/>
    <w:rsid w:val="008A1BB6"/>
    <w:rsid w:val="008B0EA8"/>
    <w:rsid w:val="008B4E3E"/>
    <w:rsid w:val="008B59A7"/>
    <w:rsid w:val="008B7221"/>
    <w:rsid w:val="008C6B47"/>
    <w:rsid w:val="008E16F7"/>
    <w:rsid w:val="008F587F"/>
    <w:rsid w:val="009029F2"/>
    <w:rsid w:val="00910220"/>
    <w:rsid w:val="00914CE7"/>
    <w:rsid w:val="009253C3"/>
    <w:rsid w:val="00927DEA"/>
    <w:rsid w:val="00932CC2"/>
    <w:rsid w:val="00935D24"/>
    <w:rsid w:val="00937A77"/>
    <w:rsid w:val="00947FB3"/>
    <w:rsid w:val="009617F1"/>
    <w:rsid w:val="00962E38"/>
    <w:rsid w:val="00963861"/>
    <w:rsid w:val="009653D1"/>
    <w:rsid w:val="00967BE2"/>
    <w:rsid w:val="009927D6"/>
    <w:rsid w:val="00993206"/>
    <w:rsid w:val="009A776F"/>
    <w:rsid w:val="009A7AAF"/>
    <w:rsid w:val="009B0067"/>
    <w:rsid w:val="009B2EAF"/>
    <w:rsid w:val="009C1BFE"/>
    <w:rsid w:val="009E5B3F"/>
    <w:rsid w:val="009F1345"/>
    <w:rsid w:val="009F1EFB"/>
    <w:rsid w:val="00A00BBD"/>
    <w:rsid w:val="00A0151A"/>
    <w:rsid w:val="00A063B1"/>
    <w:rsid w:val="00A069E8"/>
    <w:rsid w:val="00A078E3"/>
    <w:rsid w:val="00A125D6"/>
    <w:rsid w:val="00A143F6"/>
    <w:rsid w:val="00A20F2C"/>
    <w:rsid w:val="00A31758"/>
    <w:rsid w:val="00A317AE"/>
    <w:rsid w:val="00A331A8"/>
    <w:rsid w:val="00A464EE"/>
    <w:rsid w:val="00A46D22"/>
    <w:rsid w:val="00A7018D"/>
    <w:rsid w:val="00A71F3A"/>
    <w:rsid w:val="00A77024"/>
    <w:rsid w:val="00A831A8"/>
    <w:rsid w:val="00A83825"/>
    <w:rsid w:val="00A8554F"/>
    <w:rsid w:val="00A85753"/>
    <w:rsid w:val="00A85D1F"/>
    <w:rsid w:val="00A91A5A"/>
    <w:rsid w:val="00A92257"/>
    <w:rsid w:val="00A93EFF"/>
    <w:rsid w:val="00A956C0"/>
    <w:rsid w:val="00AA3BE8"/>
    <w:rsid w:val="00AA7277"/>
    <w:rsid w:val="00AB0FCC"/>
    <w:rsid w:val="00AB1936"/>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4AE4"/>
    <w:rsid w:val="00B35946"/>
    <w:rsid w:val="00B4483C"/>
    <w:rsid w:val="00B459FF"/>
    <w:rsid w:val="00B462DF"/>
    <w:rsid w:val="00B56F64"/>
    <w:rsid w:val="00B61F72"/>
    <w:rsid w:val="00B64FE7"/>
    <w:rsid w:val="00B67374"/>
    <w:rsid w:val="00B728AB"/>
    <w:rsid w:val="00B739CF"/>
    <w:rsid w:val="00B73C6A"/>
    <w:rsid w:val="00B87405"/>
    <w:rsid w:val="00B90291"/>
    <w:rsid w:val="00B923F9"/>
    <w:rsid w:val="00B973A5"/>
    <w:rsid w:val="00BA502F"/>
    <w:rsid w:val="00BA5AF1"/>
    <w:rsid w:val="00BA6DC1"/>
    <w:rsid w:val="00BB2443"/>
    <w:rsid w:val="00BB4F15"/>
    <w:rsid w:val="00BB5E80"/>
    <w:rsid w:val="00BB5FE9"/>
    <w:rsid w:val="00BC2B1B"/>
    <w:rsid w:val="00BC58DC"/>
    <w:rsid w:val="00BD7A7B"/>
    <w:rsid w:val="00BD7D76"/>
    <w:rsid w:val="00BE3705"/>
    <w:rsid w:val="00BE6A9A"/>
    <w:rsid w:val="00BE7AC2"/>
    <w:rsid w:val="00BF2897"/>
    <w:rsid w:val="00BF3BC2"/>
    <w:rsid w:val="00BF4355"/>
    <w:rsid w:val="00C02955"/>
    <w:rsid w:val="00C07546"/>
    <w:rsid w:val="00C113CF"/>
    <w:rsid w:val="00C13868"/>
    <w:rsid w:val="00C21DFE"/>
    <w:rsid w:val="00C22B9A"/>
    <w:rsid w:val="00C258F1"/>
    <w:rsid w:val="00C26F46"/>
    <w:rsid w:val="00C31995"/>
    <w:rsid w:val="00C32C14"/>
    <w:rsid w:val="00C42250"/>
    <w:rsid w:val="00C51C39"/>
    <w:rsid w:val="00C54B99"/>
    <w:rsid w:val="00C54E7B"/>
    <w:rsid w:val="00C6658E"/>
    <w:rsid w:val="00C67A41"/>
    <w:rsid w:val="00C85AC5"/>
    <w:rsid w:val="00C904B2"/>
    <w:rsid w:val="00CA1725"/>
    <w:rsid w:val="00CA3990"/>
    <w:rsid w:val="00CA7F47"/>
    <w:rsid w:val="00CB48D8"/>
    <w:rsid w:val="00CB55EC"/>
    <w:rsid w:val="00CC0CD1"/>
    <w:rsid w:val="00CC4950"/>
    <w:rsid w:val="00CC5D25"/>
    <w:rsid w:val="00CD51DD"/>
    <w:rsid w:val="00CF4ADF"/>
    <w:rsid w:val="00D002BB"/>
    <w:rsid w:val="00D0322F"/>
    <w:rsid w:val="00D042AC"/>
    <w:rsid w:val="00D05DA5"/>
    <w:rsid w:val="00D0784C"/>
    <w:rsid w:val="00D20250"/>
    <w:rsid w:val="00D20671"/>
    <w:rsid w:val="00D2131B"/>
    <w:rsid w:val="00D24423"/>
    <w:rsid w:val="00D31013"/>
    <w:rsid w:val="00D429B5"/>
    <w:rsid w:val="00D4462F"/>
    <w:rsid w:val="00D45A28"/>
    <w:rsid w:val="00D4624E"/>
    <w:rsid w:val="00D4690D"/>
    <w:rsid w:val="00D50191"/>
    <w:rsid w:val="00D51589"/>
    <w:rsid w:val="00D51ACF"/>
    <w:rsid w:val="00D60596"/>
    <w:rsid w:val="00D65049"/>
    <w:rsid w:val="00D70259"/>
    <w:rsid w:val="00D727C8"/>
    <w:rsid w:val="00D73CA6"/>
    <w:rsid w:val="00D8315C"/>
    <w:rsid w:val="00D8745D"/>
    <w:rsid w:val="00D918EE"/>
    <w:rsid w:val="00D92246"/>
    <w:rsid w:val="00D93730"/>
    <w:rsid w:val="00D940EE"/>
    <w:rsid w:val="00DA382B"/>
    <w:rsid w:val="00DB4EAE"/>
    <w:rsid w:val="00DB623C"/>
    <w:rsid w:val="00DB747A"/>
    <w:rsid w:val="00DC1560"/>
    <w:rsid w:val="00DC2CB6"/>
    <w:rsid w:val="00DC5368"/>
    <w:rsid w:val="00DD05CF"/>
    <w:rsid w:val="00DD0BFB"/>
    <w:rsid w:val="00DD5FBA"/>
    <w:rsid w:val="00DE3F61"/>
    <w:rsid w:val="00DE5CDA"/>
    <w:rsid w:val="00DE6159"/>
    <w:rsid w:val="00DE72D2"/>
    <w:rsid w:val="00DE7461"/>
    <w:rsid w:val="00DF2CBA"/>
    <w:rsid w:val="00E06D2E"/>
    <w:rsid w:val="00E15139"/>
    <w:rsid w:val="00E1734A"/>
    <w:rsid w:val="00E20A29"/>
    <w:rsid w:val="00E245F0"/>
    <w:rsid w:val="00E368BD"/>
    <w:rsid w:val="00E41BC5"/>
    <w:rsid w:val="00E42BBD"/>
    <w:rsid w:val="00E464CE"/>
    <w:rsid w:val="00E50ACD"/>
    <w:rsid w:val="00E54890"/>
    <w:rsid w:val="00E550C8"/>
    <w:rsid w:val="00E617AB"/>
    <w:rsid w:val="00E71255"/>
    <w:rsid w:val="00E723F1"/>
    <w:rsid w:val="00E72C9C"/>
    <w:rsid w:val="00E74310"/>
    <w:rsid w:val="00E83077"/>
    <w:rsid w:val="00E91AE7"/>
    <w:rsid w:val="00E929BD"/>
    <w:rsid w:val="00E94911"/>
    <w:rsid w:val="00EB5BB6"/>
    <w:rsid w:val="00EC22FE"/>
    <w:rsid w:val="00EC6797"/>
    <w:rsid w:val="00ED1751"/>
    <w:rsid w:val="00ED5290"/>
    <w:rsid w:val="00EE11F1"/>
    <w:rsid w:val="00EE6EFC"/>
    <w:rsid w:val="00EF295B"/>
    <w:rsid w:val="00EF5683"/>
    <w:rsid w:val="00EF5C53"/>
    <w:rsid w:val="00F02DA4"/>
    <w:rsid w:val="00F04180"/>
    <w:rsid w:val="00F23A14"/>
    <w:rsid w:val="00F2560B"/>
    <w:rsid w:val="00F263C2"/>
    <w:rsid w:val="00F27C0D"/>
    <w:rsid w:val="00F35A8D"/>
    <w:rsid w:val="00F36A9B"/>
    <w:rsid w:val="00F42026"/>
    <w:rsid w:val="00F47F2A"/>
    <w:rsid w:val="00F50687"/>
    <w:rsid w:val="00F5149E"/>
    <w:rsid w:val="00F51CE9"/>
    <w:rsid w:val="00F565DA"/>
    <w:rsid w:val="00F60D2D"/>
    <w:rsid w:val="00F63B00"/>
    <w:rsid w:val="00F72F29"/>
    <w:rsid w:val="00F765BB"/>
    <w:rsid w:val="00F77377"/>
    <w:rsid w:val="00F8147B"/>
    <w:rsid w:val="00F85182"/>
    <w:rsid w:val="00F93AD4"/>
    <w:rsid w:val="00FA2A94"/>
    <w:rsid w:val="00FA5811"/>
    <w:rsid w:val="00FB01A0"/>
    <w:rsid w:val="00FB29CC"/>
    <w:rsid w:val="00FB3495"/>
    <w:rsid w:val="00FB5A30"/>
    <w:rsid w:val="00FC1A3C"/>
    <w:rsid w:val="00FC23B3"/>
    <w:rsid w:val="00FC7EB2"/>
    <w:rsid w:val="00FD04DB"/>
    <w:rsid w:val="00FD057E"/>
    <w:rsid w:val="00FD4797"/>
    <w:rsid w:val="00FE0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1629</TotalTime>
  <Pages>22</Pages>
  <Words>6563</Words>
  <Characters>37414</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44</cp:revision>
  <dcterms:created xsi:type="dcterms:W3CDTF">2017-10-01T03:06:00Z</dcterms:created>
  <dcterms:modified xsi:type="dcterms:W3CDTF">2017-10-24T04:26:00Z</dcterms:modified>
</cp:coreProperties>
</file>