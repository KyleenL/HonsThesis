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9C1A6" w14:textId="01F45657" w:rsidR="007B0FFA" w:rsidRDefault="007B0FFA" w:rsidP="007B0FFA">
      <w:pPr>
        <w:pStyle w:val="Heading1"/>
        <w:jc w:val="center"/>
      </w:pPr>
      <w:r>
        <w:t xml:space="preserve">Impact of diet quality on personality and behavioural syndromes of the delicate </w:t>
      </w:r>
      <w:commentRangeStart w:id="0"/>
      <w:r>
        <w:t>skink</w:t>
      </w:r>
      <w:commentRangeEnd w:id="0"/>
      <w:r w:rsidR="001E16EA">
        <w:rPr>
          <w:rStyle w:val="CommentReference"/>
          <w:rFonts w:ascii="Times New Roman" w:eastAsiaTheme="minorHAnsi" w:hAnsi="Times New Roman" w:cs="Times New Roman"/>
          <w:color w:val="auto"/>
        </w:rPr>
        <w:commentReference w:id="0"/>
      </w:r>
    </w:p>
    <w:p w14:paraId="30C7F44F" w14:textId="77777777" w:rsidR="007B0FFA" w:rsidRDefault="007B0FFA" w:rsidP="007B0FFA"/>
    <w:p w14:paraId="15A100B4" w14:textId="77777777" w:rsidR="007B0FFA" w:rsidRPr="007B0FFA" w:rsidRDefault="007B0FFA" w:rsidP="007B0FFA"/>
    <w:p w14:paraId="6B18C87D" w14:textId="77777777" w:rsidR="00A92257" w:rsidRDefault="00A92257" w:rsidP="00F565DA">
      <w:pPr>
        <w:pStyle w:val="Subtitle"/>
      </w:pPr>
      <w:r>
        <w:t>ABSTRACT</w:t>
      </w:r>
    </w:p>
    <w:p w14:paraId="7908FD93" w14:textId="18957F88" w:rsidR="00AB0FCC" w:rsidDel="007E0868" w:rsidRDefault="00614BA4" w:rsidP="00AB0FCC">
      <w:pPr>
        <w:spacing w:line="480" w:lineRule="auto"/>
        <w:ind w:firstLine="720"/>
        <w:rPr>
          <w:del w:id="2" w:author="Daniel Noble" w:date="2017-10-24T15:50:00Z"/>
          <w:rFonts w:asciiTheme="minorHAnsi" w:hAnsiTheme="minorHAnsi"/>
          <w:sz w:val="22"/>
        </w:rPr>
      </w:pPr>
      <w:r>
        <w:rPr>
          <w:rFonts w:asciiTheme="minorHAnsi" w:hAnsiTheme="minorHAnsi"/>
          <w:sz w:val="22"/>
        </w:rPr>
        <w:t xml:space="preserve">The impacts of diet on </w:t>
      </w:r>
      <w:del w:id="3" w:author="Daniel Noble" w:date="2017-10-24T15:50:00Z">
        <w:r w:rsidDel="00F04F2A">
          <w:rPr>
            <w:rFonts w:asciiTheme="minorHAnsi" w:hAnsiTheme="minorHAnsi"/>
            <w:sz w:val="22"/>
          </w:rPr>
          <w:delText xml:space="preserve">behaviour, </w:delText>
        </w:r>
      </w:del>
      <w:r>
        <w:rPr>
          <w:rFonts w:asciiTheme="minorHAnsi" w:hAnsiTheme="minorHAnsi"/>
          <w:sz w:val="22"/>
        </w:rPr>
        <w:t>personality and behavioural syndromes have been observed mostly in invertebrates and birds (Wolf and Weissing 2012, Mettke-Hoffman 2002)</w:t>
      </w:r>
      <w:r w:rsidR="000B6F5F">
        <w:rPr>
          <w:rFonts w:asciiTheme="minorHAnsi" w:hAnsiTheme="minorHAnsi"/>
          <w:sz w:val="22"/>
        </w:rPr>
        <w:t xml:space="preserve">. </w:t>
      </w:r>
      <w:r>
        <w:rPr>
          <w:rFonts w:asciiTheme="minorHAnsi" w:hAnsiTheme="minorHAnsi"/>
          <w:sz w:val="22"/>
        </w:rPr>
        <w:t>Few studies</w:t>
      </w:r>
      <w:ins w:id="4" w:author="Daniel Noble" w:date="2017-10-24T16:02:00Z">
        <w:r w:rsidR="0022623F">
          <w:rPr>
            <w:rFonts w:asciiTheme="minorHAnsi" w:hAnsiTheme="minorHAnsi"/>
            <w:sz w:val="22"/>
          </w:rPr>
          <w:t>, however,</w:t>
        </w:r>
      </w:ins>
      <w:r>
        <w:rPr>
          <w:rFonts w:asciiTheme="minorHAnsi" w:hAnsiTheme="minorHAnsi"/>
          <w:sz w:val="22"/>
        </w:rPr>
        <w:t xml:space="preserve"> have focused on reptiles (Waters et al. 2017), much less the delicate skink </w:t>
      </w:r>
      <w:r>
        <w:rPr>
          <w:rFonts w:asciiTheme="minorHAnsi" w:hAnsiTheme="minorHAnsi"/>
          <w:i/>
          <w:sz w:val="22"/>
        </w:rPr>
        <w:t>Lampropholis delicata</w:t>
      </w:r>
      <w:r>
        <w:rPr>
          <w:rFonts w:asciiTheme="minorHAnsi" w:hAnsiTheme="minorHAnsi"/>
          <w:sz w:val="22"/>
        </w:rPr>
        <w:t xml:space="preserve"> despite </w:t>
      </w:r>
      <w:del w:id="5" w:author="Daniel Noble" w:date="2017-10-24T16:02:00Z">
        <w:r w:rsidR="00C258F1" w:rsidDel="0022623F">
          <w:rPr>
            <w:rFonts w:asciiTheme="minorHAnsi" w:hAnsiTheme="minorHAnsi"/>
            <w:sz w:val="22"/>
          </w:rPr>
          <w:delText xml:space="preserve">the </w:delText>
        </w:r>
      </w:del>
      <w:r>
        <w:rPr>
          <w:rFonts w:asciiTheme="minorHAnsi" w:hAnsiTheme="minorHAnsi"/>
          <w:sz w:val="22"/>
        </w:rPr>
        <w:t xml:space="preserve">evidence for </w:t>
      </w:r>
      <w:del w:id="6" w:author="Daniel Noble" w:date="2017-10-24T16:02:00Z">
        <w:r w:rsidDel="0022623F">
          <w:rPr>
            <w:rFonts w:asciiTheme="minorHAnsi" w:hAnsiTheme="minorHAnsi"/>
            <w:sz w:val="22"/>
          </w:rPr>
          <w:delText xml:space="preserve">strong </w:delText>
        </w:r>
      </w:del>
      <w:r>
        <w:rPr>
          <w:rFonts w:asciiTheme="minorHAnsi" w:hAnsiTheme="minorHAnsi"/>
          <w:sz w:val="22"/>
        </w:rPr>
        <w:t xml:space="preserve">behavioural syndromes in this species (Michelangeli et al. 2016). Macronutrient composition and diet quality have </w:t>
      </w:r>
      <w:del w:id="7" w:author="Daniel Noble" w:date="2017-10-24T15:50:00Z">
        <w:r w:rsidDel="00F04F2A">
          <w:rPr>
            <w:rFonts w:asciiTheme="minorHAnsi" w:hAnsiTheme="minorHAnsi"/>
            <w:sz w:val="22"/>
          </w:rPr>
          <w:delText xml:space="preserve">had </w:delText>
        </w:r>
      </w:del>
      <w:ins w:id="8" w:author="Daniel Noble" w:date="2017-10-24T15:50:00Z">
        <w:r w:rsidR="00F04F2A">
          <w:rPr>
            <w:rFonts w:asciiTheme="minorHAnsi" w:hAnsiTheme="minorHAnsi"/>
            <w:sz w:val="22"/>
          </w:rPr>
          <w:t xml:space="preserve">been shown to </w:t>
        </w:r>
      </w:ins>
      <w:ins w:id="9" w:author="Daniel Noble" w:date="2017-10-24T15:51:00Z">
        <w:r w:rsidR="00F04F2A">
          <w:rPr>
            <w:rFonts w:asciiTheme="minorHAnsi" w:hAnsiTheme="minorHAnsi"/>
            <w:sz w:val="22"/>
          </w:rPr>
          <w:t>affect</w:t>
        </w:r>
      </w:ins>
      <w:del w:id="10" w:author="Daniel Noble" w:date="2017-10-24T15:51:00Z">
        <w:r w:rsidR="001B2263" w:rsidDel="00F04F2A">
          <w:rPr>
            <w:rFonts w:asciiTheme="minorHAnsi" w:hAnsiTheme="minorHAnsi"/>
            <w:sz w:val="22"/>
          </w:rPr>
          <w:delText xml:space="preserve">varying </w:delText>
        </w:r>
        <w:r w:rsidDel="00F04F2A">
          <w:rPr>
            <w:rFonts w:asciiTheme="minorHAnsi" w:hAnsiTheme="minorHAnsi"/>
            <w:sz w:val="22"/>
          </w:rPr>
          <w:delText>significant effects on a range of species and</w:delText>
        </w:r>
      </w:del>
      <w:r>
        <w:rPr>
          <w:rFonts w:asciiTheme="minorHAnsi" w:hAnsiTheme="minorHAnsi"/>
          <w:sz w:val="22"/>
        </w:rPr>
        <w:t xml:space="preserve"> behavioural traits</w:t>
      </w:r>
      <w:ins w:id="11" w:author="Daniel Noble" w:date="2017-10-24T15:51:00Z">
        <w:r w:rsidR="00F04F2A">
          <w:rPr>
            <w:rFonts w:asciiTheme="minorHAnsi" w:hAnsiTheme="minorHAnsi"/>
            <w:sz w:val="22"/>
          </w:rPr>
          <w:t xml:space="preserve"> in a range of species</w:t>
        </w:r>
      </w:ins>
      <w:r>
        <w:rPr>
          <w:rFonts w:asciiTheme="minorHAnsi" w:hAnsiTheme="minorHAnsi"/>
          <w:sz w:val="22"/>
        </w:rPr>
        <w:t xml:space="preserve"> </w:t>
      </w:r>
      <w:commentRangeStart w:id="12"/>
      <w:r>
        <w:rPr>
          <w:rFonts w:asciiTheme="minorHAnsi" w:hAnsiTheme="minorHAnsi"/>
          <w:sz w:val="22"/>
        </w:rPr>
        <w:t xml:space="preserve">(Han and Dingemanse </w:t>
      </w:r>
      <w:commentRangeStart w:id="13"/>
      <w:r>
        <w:rPr>
          <w:rFonts w:asciiTheme="minorHAnsi" w:hAnsiTheme="minorHAnsi"/>
          <w:sz w:val="22"/>
        </w:rPr>
        <w:t>2015</w:t>
      </w:r>
      <w:commentRangeEnd w:id="13"/>
      <w:r w:rsidR="0022623F">
        <w:rPr>
          <w:rStyle w:val="CommentReference"/>
        </w:rPr>
        <w:commentReference w:id="13"/>
      </w:r>
      <w:r>
        <w:rPr>
          <w:rFonts w:asciiTheme="minorHAnsi" w:hAnsiTheme="minorHAnsi"/>
          <w:sz w:val="22"/>
        </w:rPr>
        <w:t>)</w:t>
      </w:r>
      <w:commentRangeEnd w:id="12"/>
      <w:r w:rsidR="00F04F2A">
        <w:rPr>
          <w:rStyle w:val="CommentReference"/>
        </w:rPr>
        <w:commentReference w:id="12"/>
      </w:r>
      <w:r>
        <w:rPr>
          <w:rFonts w:asciiTheme="minorHAnsi" w:hAnsiTheme="minorHAnsi"/>
          <w:sz w:val="22"/>
        </w:rPr>
        <w:t xml:space="preserve">. </w:t>
      </w:r>
      <w:commentRangeStart w:id="14"/>
      <w:r w:rsidR="00BF3BC2">
        <w:rPr>
          <w:rFonts w:asciiTheme="minorHAnsi" w:hAnsiTheme="minorHAnsi"/>
          <w:sz w:val="22"/>
        </w:rPr>
        <w:t xml:space="preserve">Nutrient imbalanced environments shift genetic variability that underpins behavioural correlations and syndromes </w:t>
      </w:r>
      <w:commentRangeEnd w:id="14"/>
      <w:r w:rsidR="00F04F2A">
        <w:rPr>
          <w:rStyle w:val="CommentReference"/>
        </w:rPr>
        <w:commentReference w:id="14"/>
      </w:r>
      <w:r w:rsidR="00BF3BC2">
        <w:rPr>
          <w:rFonts w:asciiTheme="minorHAnsi" w:hAnsiTheme="minorHAnsi"/>
          <w:sz w:val="22"/>
        </w:rPr>
        <w:t xml:space="preserve">(Han and Dingemanse 2015). </w:t>
      </w:r>
      <w:ins w:id="15" w:author="Daniel Noble" w:date="2017-10-24T15:50:00Z">
        <w:r w:rsidR="007E0868">
          <w:rPr>
            <w:rFonts w:asciiTheme="minorHAnsi" w:hAnsiTheme="minorHAnsi"/>
            <w:sz w:val="22"/>
          </w:rPr>
          <w:t xml:space="preserve"> </w:t>
        </w:r>
      </w:ins>
    </w:p>
    <w:p w14:paraId="440EE0DA" w14:textId="68988FC9" w:rsidR="00A92257" w:rsidRDefault="001B2263" w:rsidP="007E0868">
      <w:pPr>
        <w:spacing w:line="480" w:lineRule="auto"/>
        <w:ind w:firstLine="720"/>
        <w:rPr>
          <w:rFonts w:asciiTheme="minorHAnsi" w:hAnsiTheme="minorHAnsi"/>
          <w:sz w:val="22"/>
        </w:rPr>
      </w:pPr>
      <w:r>
        <w:rPr>
          <w:rFonts w:asciiTheme="minorHAnsi" w:hAnsiTheme="minorHAnsi"/>
          <w:sz w:val="22"/>
        </w:rPr>
        <w:t xml:space="preserve">In this study, I altered </w:t>
      </w:r>
      <w:ins w:id="16" w:author="Daniel Noble" w:date="2017-10-24T15:52:00Z">
        <w:r w:rsidR="00F04F2A">
          <w:rPr>
            <w:rFonts w:asciiTheme="minorHAnsi" w:hAnsiTheme="minorHAnsi"/>
            <w:sz w:val="22"/>
          </w:rPr>
          <w:t xml:space="preserve">the </w:t>
        </w:r>
      </w:ins>
      <w:del w:id="17" w:author="Daniel Noble" w:date="2017-10-24T15:52:00Z">
        <w:r w:rsidDel="00F04F2A">
          <w:rPr>
            <w:rFonts w:asciiTheme="minorHAnsi" w:hAnsiTheme="minorHAnsi"/>
            <w:sz w:val="22"/>
          </w:rPr>
          <w:delText xml:space="preserve">general </w:delText>
        </w:r>
      </w:del>
      <w:ins w:id="18" w:author="Daniel Noble" w:date="2017-10-24T15:52:00Z">
        <w:r w:rsidR="00F04F2A">
          <w:rPr>
            <w:rFonts w:asciiTheme="minorHAnsi" w:hAnsiTheme="minorHAnsi"/>
            <w:sz w:val="22"/>
          </w:rPr>
          <w:t xml:space="preserve">overall </w:t>
        </w:r>
      </w:ins>
      <w:r>
        <w:rPr>
          <w:rFonts w:asciiTheme="minorHAnsi" w:hAnsiTheme="minorHAnsi"/>
          <w:sz w:val="22"/>
        </w:rPr>
        <w:t>diet quality of</w:t>
      </w:r>
      <w:r w:rsidR="00BF3BC2">
        <w:rPr>
          <w:rFonts w:asciiTheme="minorHAnsi" w:hAnsiTheme="minorHAnsi"/>
          <w:sz w:val="22"/>
        </w:rPr>
        <w:t xml:space="preserve"> adult female</w:t>
      </w:r>
      <w:r>
        <w:rPr>
          <w:rFonts w:asciiTheme="minorHAnsi" w:hAnsiTheme="minorHAnsi"/>
          <w:sz w:val="22"/>
        </w:rPr>
        <w:t xml:space="preserve"> </w:t>
      </w:r>
      <w:r>
        <w:rPr>
          <w:rFonts w:asciiTheme="minorHAnsi" w:hAnsiTheme="minorHAnsi"/>
          <w:i/>
          <w:sz w:val="22"/>
        </w:rPr>
        <w:t xml:space="preserve">L. delicata </w:t>
      </w:r>
      <w:r>
        <w:rPr>
          <w:rFonts w:asciiTheme="minorHAnsi" w:hAnsiTheme="minorHAnsi"/>
          <w:sz w:val="22"/>
        </w:rPr>
        <w:t xml:space="preserve">and </w:t>
      </w:r>
      <w:del w:id="19" w:author="Daniel Noble" w:date="2017-10-24T15:52:00Z">
        <w:r w:rsidDel="00F04F2A">
          <w:rPr>
            <w:rFonts w:asciiTheme="minorHAnsi" w:hAnsiTheme="minorHAnsi"/>
            <w:sz w:val="22"/>
          </w:rPr>
          <w:delText>compared the behaviour</w:delText>
        </w:r>
      </w:del>
      <w:ins w:id="20" w:author="Daniel Noble" w:date="2017-10-24T15:52:00Z">
        <w:r w:rsidR="00F04F2A">
          <w:rPr>
            <w:rFonts w:asciiTheme="minorHAnsi" w:hAnsiTheme="minorHAnsi"/>
            <w:sz w:val="22"/>
          </w:rPr>
          <w:t>quantified personality</w:t>
        </w:r>
      </w:ins>
      <w:r>
        <w:rPr>
          <w:rFonts w:asciiTheme="minorHAnsi" w:hAnsiTheme="minorHAnsi"/>
          <w:sz w:val="22"/>
        </w:rPr>
        <w:t xml:space="preserve"> and behavioural syndromes of each </w:t>
      </w:r>
      <w:ins w:id="21" w:author="Daniel Noble" w:date="2017-10-24T15:52:00Z">
        <w:r w:rsidR="00F04F2A">
          <w:rPr>
            <w:rFonts w:asciiTheme="minorHAnsi" w:hAnsiTheme="minorHAnsi"/>
            <w:sz w:val="22"/>
          </w:rPr>
          <w:t xml:space="preserve">diet treatment </w:t>
        </w:r>
      </w:ins>
      <w:del w:id="22" w:author="Daniel Noble" w:date="2017-10-24T15:52:00Z">
        <w:r w:rsidDel="00F04F2A">
          <w:rPr>
            <w:rFonts w:asciiTheme="minorHAnsi" w:hAnsiTheme="minorHAnsi"/>
            <w:sz w:val="22"/>
          </w:rPr>
          <w:delText>group</w:delText>
        </w:r>
        <w:r w:rsidR="00AB0FCC" w:rsidDel="00F04F2A">
          <w:rPr>
            <w:rFonts w:asciiTheme="minorHAnsi" w:hAnsiTheme="minorHAnsi"/>
            <w:sz w:val="22"/>
          </w:rPr>
          <w:delText xml:space="preserve"> </w:delText>
        </w:r>
      </w:del>
      <w:r w:rsidR="00AB0FCC">
        <w:rPr>
          <w:rFonts w:asciiTheme="minorHAnsi" w:hAnsiTheme="minorHAnsi"/>
          <w:sz w:val="22"/>
        </w:rPr>
        <w:t xml:space="preserve">to </w:t>
      </w:r>
      <w:del w:id="23" w:author="Daniel Noble" w:date="2017-10-24T15:52:00Z">
        <w:r w:rsidR="00AB0FCC" w:rsidDel="00F04F2A">
          <w:rPr>
            <w:rFonts w:asciiTheme="minorHAnsi" w:hAnsiTheme="minorHAnsi"/>
            <w:sz w:val="22"/>
          </w:rPr>
          <w:delText xml:space="preserve">further </w:delText>
        </w:r>
      </w:del>
      <w:r w:rsidR="00AB0FCC">
        <w:rPr>
          <w:rFonts w:asciiTheme="minorHAnsi" w:hAnsiTheme="minorHAnsi"/>
          <w:sz w:val="22"/>
        </w:rPr>
        <w:t xml:space="preserve">understand </w:t>
      </w:r>
      <w:ins w:id="24" w:author="Daniel Noble" w:date="2017-10-24T15:52:00Z">
        <w:r w:rsidR="00F04F2A">
          <w:rPr>
            <w:rFonts w:asciiTheme="minorHAnsi" w:hAnsiTheme="minorHAnsi"/>
            <w:sz w:val="22"/>
          </w:rPr>
          <w:t xml:space="preserve">the impact diet may have on changes in </w:t>
        </w:r>
      </w:ins>
      <w:del w:id="25" w:author="Daniel Noble" w:date="2017-10-24T15:52:00Z">
        <w:r w:rsidR="00AB0FCC" w:rsidDel="00F04F2A">
          <w:rPr>
            <w:rFonts w:asciiTheme="minorHAnsi" w:hAnsiTheme="minorHAnsi"/>
            <w:sz w:val="22"/>
          </w:rPr>
          <w:delText xml:space="preserve">the </w:delText>
        </w:r>
      </w:del>
      <w:del w:id="26" w:author="Daniel Noble" w:date="2017-10-24T15:53:00Z">
        <w:r w:rsidR="00AB0FCC" w:rsidDel="00F04F2A">
          <w:rPr>
            <w:rFonts w:asciiTheme="minorHAnsi" w:hAnsiTheme="minorHAnsi"/>
            <w:sz w:val="22"/>
          </w:rPr>
          <w:delText xml:space="preserve">behavioural responses </w:delText>
        </w:r>
      </w:del>
      <w:ins w:id="27" w:author="Daniel Noble" w:date="2017-10-24T15:53:00Z">
        <w:r w:rsidR="00F04F2A">
          <w:rPr>
            <w:rFonts w:asciiTheme="minorHAnsi" w:hAnsiTheme="minorHAnsi"/>
            <w:sz w:val="22"/>
          </w:rPr>
          <w:t xml:space="preserve">behaviour </w:t>
        </w:r>
      </w:ins>
      <w:r w:rsidR="00AB0FCC">
        <w:rPr>
          <w:rFonts w:asciiTheme="minorHAnsi" w:hAnsiTheme="minorHAnsi"/>
          <w:sz w:val="22"/>
        </w:rPr>
        <w:t>of the delicate skink</w:t>
      </w:r>
      <w:del w:id="28" w:author="Daniel Noble" w:date="2017-10-24T15:53:00Z">
        <w:r w:rsidR="00AB0FCC" w:rsidDel="00F04F2A">
          <w:rPr>
            <w:rFonts w:asciiTheme="minorHAnsi" w:hAnsiTheme="minorHAnsi"/>
            <w:sz w:val="22"/>
          </w:rPr>
          <w:delText xml:space="preserve"> to environmental changes</w:delText>
        </w:r>
      </w:del>
      <w:r>
        <w:rPr>
          <w:rFonts w:asciiTheme="minorHAnsi" w:hAnsiTheme="minorHAnsi"/>
          <w:sz w:val="22"/>
        </w:rPr>
        <w:t>. While I found strong evidence</w:t>
      </w:r>
      <w:r w:rsidR="00BF3BC2">
        <w:rPr>
          <w:rFonts w:asciiTheme="minorHAnsi" w:hAnsiTheme="minorHAnsi"/>
          <w:sz w:val="22"/>
        </w:rPr>
        <w:t xml:space="preserve"> for the existence </w:t>
      </w:r>
      <w:del w:id="29" w:author="Daniel Noble" w:date="2017-10-24T15:53:00Z">
        <w:r w:rsidR="00BF3BC2" w:rsidDel="00F04F2A">
          <w:rPr>
            <w:rFonts w:asciiTheme="minorHAnsi" w:hAnsiTheme="minorHAnsi"/>
            <w:sz w:val="22"/>
          </w:rPr>
          <w:delText xml:space="preserve">of </w:delText>
        </w:r>
      </w:del>
      <w:ins w:id="30" w:author="Daniel Noble" w:date="2017-10-24T15:53:00Z">
        <w:r w:rsidR="00F04F2A">
          <w:rPr>
            <w:rFonts w:asciiTheme="minorHAnsi" w:hAnsiTheme="minorHAnsi"/>
            <w:sz w:val="22"/>
          </w:rPr>
          <w:t xml:space="preserve">for personality and </w:t>
        </w:r>
      </w:ins>
      <w:r w:rsidR="00BF3BC2">
        <w:rPr>
          <w:rFonts w:asciiTheme="minorHAnsi" w:hAnsiTheme="minorHAnsi"/>
          <w:sz w:val="22"/>
        </w:rPr>
        <w:t>behavioural syndromes</w:t>
      </w:r>
      <w:ins w:id="31" w:author="Daniel Noble" w:date="2017-10-24T15:53:00Z">
        <w:r w:rsidR="00F04F2A">
          <w:rPr>
            <w:rFonts w:asciiTheme="minorHAnsi" w:hAnsiTheme="minorHAnsi"/>
            <w:sz w:val="22"/>
          </w:rPr>
          <w:t xml:space="preserve"> in </w:t>
        </w:r>
        <w:r w:rsidR="00F04F2A" w:rsidRPr="00F04F2A">
          <w:rPr>
            <w:rFonts w:asciiTheme="minorHAnsi" w:hAnsiTheme="minorHAnsi"/>
            <w:i/>
            <w:sz w:val="22"/>
            <w:rPrChange w:id="32" w:author="Daniel Noble" w:date="2017-10-24T15:53:00Z">
              <w:rPr>
                <w:rFonts w:asciiTheme="minorHAnsi" w:hAnsiTheme="minorHAnsi"/>
                <w:sz w:val="22"/>
              </w:rPr>
            </w:rPrChange>
          </w:rPr>
          <w:t>L. delicata</w:t>
        </w:r>
      </w:ins>
      <w:r w:rsidR="00BF3BC2">
        <w:rPr>
          <w:rFonts w:asciiTheme="minorHAnsi" w:hAnsiTheme="minorHAnsi"/>
          <w:sz w:val="22"/>
        </w:rPr>
        <w:t xml:space="preserve">, the behavioural traits themselves and the syndromes were </w:t>
      </w:r>
      <w:del w:id="33" w:author="Daniel Noble" w:date="2017-10-24T15:53:00Z">
        <w:r w:rsidR="00BF3BC2" w:rsidDel="00F04F2A">
          <w:rPr>
            <w:rFonts w:asciiTheme="minorHAnsi" w:hAnsiTheme="minorHAnsi"/>
            <w:sz w:val="22"/>
          </w:rPr>
          <w:delText xml:space="preserve">surprisingly </w:delText>
        </w:r>
      </w:del>
      <w:ins w:id="34" w:author="Daniel Noble" w:date="2017-10-24T15:53:00Z">
        <w:r w:rsidR="00F04F2A">
          <w:rPr>
            <w:rFonts w:asciiTheme="minorHAnsi" w:hAnsiTheme="minorHAnsi"/>
            <w:sz w:val="22"/>
          </w:rPr>
          <w:t>unaffected</w:t>
        </w:r>
      </w:ins>
      <w:del w:id="35" w:author="Daniel Noble" w:date="2017-10-24T15:54:00Z">
        <w:r w:rsidR="00BF3BC2" w:rsidDel="00F04F2A">
          <w:rPr>
            <w:rFonts w:asciiTheme="minorHAnsi" w:hAnsiTheme="minorHAnsi"/>
            <w:sz w:val="22"/>
          </w:rPr>
          <w:delText>unaffected</w:delText>
        </w:r>
      </w:del>
      <w:r w:rsidR="00BF3BC2">
        <w:rPr>
          <w:rFonts w:asciiTheme="minorHAnsi" w:hAnsiTheme="minorHAnsi"/>
          <w:sz w:val="22"/>
        </w:rPr>
        <w:t xml:space="preserve"> by diet quality. </w:t>
      </w:r>
      <w:del w:id="36" w:author="Daniel Noble" w:date="2017-10-24T15:54:00Z">
        <w:r w:rsidR="005B4B32" w:rsidDel="00F04F2A">
          <w:rPr>
            <w:rFonts w:asciiTheme="minorHAnsi" w:hAnsiTheme="minorHAnsi"/>
            <w:sz w:val="22"/>
          </w:rPr>
          <w:delText>Since j</w:delText>
        </w:r>
      </w:del>
      <w:ins w:id="37" w:author="Daniel Noble" w:date="2017-10-24T15:54:00Z">
        <w:r w:rsidR="00F04F2A">
          <w:rPr>
            <w:rFonts w:asciiTheme="minorHAnsi" w:hAnsiTheme="minorHAnsi"/>
            <w:sz w:val="22"/>
          </w:rPr>
          <w:t xml:space="preserve">It is possible that I did not detect major changes in syndrome structure and consistent individual differences in behaviour because dietary insults orchestrate changes </w:t>
        </w:r>
      </w:ins>
      <w:ins w:id="38" w:author="Daniel Noble" w:date="2017-10-24T15:55:00Z">
        <w:r w:rsidR="00F04F2A">
          <w:rPr>
            <w:rFonts w:asciiTheme="minorHAnsi" w:hAnsiTheme="minorHAnsi"/>
            <w:sz w:val="22"/>
          </w:rPr>
          <w:t>only during critical developmental periods.  J</w:t>
        </w:r>
      </w:ins>
      <w:r w:rsidR="005B4B32">
        <w:rPr>
          <w:rFonts w:asciiTheme="minorHAnsi" w:hAnsiTheme="minorHAnsi"/>
          <w:sz w:val="22"/>
        </w:rPr>
        <w:t xml:space="preserve">uveniles </w:t>
      </w:r>
      <w:ins w:id="39" w:author="Daniel Noble" w:date="2017-10-24T15:55:00Z">
        <w:r w:rsidR="00F04F2A">
          <w:rPr>
            <w:rFonts w:asciiTheme="minorHAnsi" w:hAnsiTheme="minorHAnsi"/>
            <w:sz w:val="22"/>
          </w:rPr>
          <w:t xml:space="preserve">therefore, </w:t>
        </w:r>
      </w:ins>
      <w:del w:id="40" w:author="Daniel Noble" w:date="2017-10-24T15:55:00Z">
        <w:r w:rsidR="005B4B32" w:rsidDel="00F04F2A">
          <w:rPr>
            <w:rFonts w:asciiTheme="minorHAnsi" w:hAnsiTheme="minorHAnsi"/>
            <w:sz w:val="22"/>
          </w:rPr>
          <w:delText xml:space="preserve">are </w:delText>
        </w:r>
      </w:del>
      <w:ins w:id="41" w:author="Daniel Noble" w:date="2017-10-24T15:55:00Z">
        <w:r w:rsidR="00F04F2A">
          <w:rPr>
            <w:rFonts w:asciiTheme="minorHAnsi" w:hAnsiTheme="minorHAnsi"/>
            <w:sz w:val="22"/>
          </w:rPr>
          <w:t xml:space="preserve">maybe </w:t>
        </w:r>
      </w:ins>
      <w:r w:rsidR="005B4B32">
        <w:rPr>
          <w:rFonts w:asciiTheme="minorHAnsi" w:hAnsiTheme="minorHAnsi"/>
          <w:sz w:val="22"/>
        </w:rPr>
        <w:t>more susceptible to environmentally induced behavioural changes (Lindstorm 1999, Radmilovich et al. 2003),</w:t>
      </w:r>
      <w:ins w:id="42" w:author="Daniel Noble" w:date="2017-10-24T15:55:00Z">
        <w:r w:rsidR="00F04F2A">
          <w:rPr>
            <w:rFonts w:asciiTheme="minorHAnsi" w:hAnsiTheme="minorHAnsi"/>
            <w:sz w:val="22"/>
          </w:rPr>
          <w:t xml:space="preserve"> compared to </w:t>
        </w:r>
      </w:ins>
      <w:del w:id="43" w:author="Daniel Noble" w:date="2017-10-24T15:55:00Z">
        <w:r w:rsidR="005B4B32" w:rsidDel="00F04F2A">
          <w:rPr>
            <w:rFonts w:asciiTheme="minorHAnsi" w:hAnsiTheme="minorHAnsi"/>
            <w:sz w:val="22"/>
          </w:rPr>
          <w:delText xml:space="preserve"> the adult females</w:delText>
        </w:r>
      </w:del>
      <w:ins w:id="44" w:author="Daniel Noble" w:date="2017-10-24T15:55:00Z">
        <w:r w:rsidR="00F04F2A">
          <w:rPr>
            <w:rFonts w:asciiTheme="minorHAnsi" w:hAnsiTheme="minorHAnsi"/>
            <w:sz w:val="22"/>
          </w:rPr>
          <w:t>adults</w:t>
        </w:r>
      </w:ins>
      <w:r w:rsidR="005B4B32">
        <w:rPr>
          <w:rFonts w:asciiTheme="minorHAnsi" w:hAnsiTheme="minorHAnsi"/>
          <w:sz w:val="22"/>
        </w:rPr>
        <w:t xml:space="preserve"> </w:t>
      </w:r>
      <w:del w:id="45" w:author="Daniel Noble" w:date="2017-10-24T15:55:00Z">
        <w:r w:rsidR="005B4B32" w:rsidDel="00F04F2A">
          <w:rPr>
            <w:rFonts w:asciiTheme="minorHAnsi" w:hAnsiTheme="minorHAnsi"/>
            <w:sz w:val="22"/>
          </w:rPr>
          <w:delText xml:space="preserve">in this study </w:delText>
        </w:r>
      </w:del>
      <w:ins w:id="46" w:author="Daniel Noble" w:date="2017-10-24T15:55:00Z">
        <w:r w:rsidR="00F04F2A">
          <w:rPr>
            <w:rFonts w:asciiTheme="minorHAnsi" w:hAnsiTheme="minorHAnsi"/>
            <w:sz w:val="22"/>
          </w:rPr>
          <w:t xml:space="preserve">which remained </w:t>
        </w:r>
      </w:ins>
      <w:del w:id="47" w:author="Daniel Noble" w:date="2017-10-24T15:56:00Z">
        <w:r w:rsidR="005B4B32" w:rsidDel="00F04F2A">
          <w:rPr>
            <w:rFonts w:asciiTheme="minorHAnsi" w:hAnsiTheme="minorHAnsi"/>
            <w:sz w:val="22"/>
          </w:rPr>
          <w:delText xml:space="preserve">remained </w:delText>
        </w:r>
      </w:del>
      <w:r w:rsidR="005B4B32">
        <w:rPr>
          <w:rFonts w:asciiTheme="minorHAnsi" w:hAnsiTheme="minorHAnsi"/>
          <w:sz w:val="22"/>
        </w:rPr>
        <w:t xml:space="preserve">resistant to shifts in diet quality. </w:t>
      </w:r>
    </w:p>
    <w:p w14:paraId="5627F051" w14:textId="77777777" w:rsidR="006333FE" w:rsidRPr="001B2263" w:rsidRDefault="006333FE" w:rsidP="000B6F5F">
      <w:pPr>
        <w:spacing w:line="480" w:lineRule="auto"/>
        <w:rPr>
          <w:rFonts w:asciiTheme="minorHAnsi" w:hAnsiTheme="minorHAnsi"/>
          <w:sz w:val="22"/>
        </w:rPr>
      </w:pPr>
    </w:p>
    <w:p w14:paraId="4B79D134" w14:textId="30D059B9" w:rsidR="00CB55EC" w:rsidRDefault="00B728AB" w:rsidP="00F565DA">
      <w:pPr>
        <w:pStyle w:val="Subtitle"/>
        <w:rPr>
          <w:rFonts w:ascii="Calibri" w:hAnsi="Calibri"/>
          <w:i/>
        </w:rPr>
      </w:pPr>
      <w:r>
        <w:t>INTRODUCTION</w:t>
      </w:r>
      <w:r w:rsidR="00E1734A">
        <w:rPr>
          <w:rFonts w:ascii="Calibri" w:hAnsi="Calibri"/>
          <w:b/>
          <w:i/>
        </w:rPr>
        <w:t xml:space="preserve"> </w:t>
      </w:r>
    </w:p>
    <w:p w14:paraId="1FC1BDE0" w14:textId="787014F2" w:rsidR="00AB717D" w:rsidDel="00AB717D" w:rsidRDefault="00CB55EC" w:rsidP="00AB717D">
      <w:pPr>
        <w:pStyle w:val="BodyA"/>
        <w:spacing w:line="480" w:lineRule="auto"/>
        <w:ind w:firstLine="720"/>
        <w:rPr>
          <w:del w:id="48" w:author="Daniel Noble" w:date="2017-10-24T16:18:00Z"/>
          <w:rFonts w:ascii="Calibri" w:hAnsi="Calibri"/>
        </w:rPr>
      </w:pPr>
      <w:commentRangeStart w:id="49"/>
      <w:r w:rsidRPr="002E5630">
        <w:rPr>
          <w:rFonts w:asciiTheme="minorHAnsi" w:hAnsiTheme="minorHAnsi"/>
        </w:rPr>
        <w:t xml:space="preserve">The significance of animal </w:t>
      </w:r>
      <w:r>
        <w:rPr>
          <w:rFonts w:asciiTheme="minorHAnsi" w:hAnsiTheme="minorHAnsi"/>
        </w:rPr>
        <w:t>personality</w:t>
      </w:r>
      <w:r w:rsidRPr="002E5630">
        <w:rPr>
          <w:rFonts w:asciiTheme="minorHAnsi" w:hAnsiTheme="minorHAnsi"/>
        </w:rPr>
        <w:t xml:space="preserve"> has been overlooked by many ecologists and evolutionary biologists, despite </w:t>
      </w:r>
      <w:del w:id="50" w:author="Daniel Noble" w:date="2017-10-24T15:56:00Z">
        <w:r w:rsidRPr="002E5630" w:rsidDel="00303708">
          <w:rPr>
            <w:rFonts w:asciiTheme="minorHAnsi" w:hAnsiTheme="minorHAnsi"/>
          </w:rPr>
          <w:delText xml:space="preserve">their </w:delText>
        </w:r>
      </w:del>
      <w:ins w:id="51" w:author="Daniel Noble" w:date="2017-10-24T15:56:00Z">
        <w:r w:rsidR="00303708">
          <w:rPr>
            <w:rFonts w:asciiTheme="minorHAnsi" w:hAnsiTheme="minorHAnsi"/>
          </w:rPr>
          <w:t>its</w:t>
        </w:r>
        <w:r w:rsidR="00303708" w:rsidRPr="002E5630">
          <w:rPr>
            <w:rFonts w:asciiTheme="minorHAnsi" w:hAnsiTheme="minorHAnsi"/>
          </w:rPr>
          <w:t xml:space="preserve"> </w:t>
        </w:r>
      </w:ins>
      <w:r w:rsidRPr="002E5630">
        <w:rPr>
          <w:rFonts w:asciiTheme="minorHAnsi" w:hAnsiTheme="minorHAnsi"/>
        </w:rPr>
        <w:t>ecological implications (Dingemanse and Reale 2005). Only traits that have direct impacts on fitness have been thoroughly explored by scientists, including aggression and anti-predator behaviour (Ellis et al. 2006)</w:t>
      </w:r>
      <w:commentRangeEnd w:id="49"/>
      <w:r w:rsidR="0022623F">
        <w:rPr>
          <w:rStyle w:val="CommentReference"/>
          <w:rFonts w:ascii="Times New Roman" w:eastAsiaTheme="minorHAnsi" w:hAnsi="Times New Roman" w:cs="Times New Roman"/>
          <w:color w:val="auto"/>
          <w:bdr w:val="none" w:sz="0" w:space="0" w:color="auto"/>
        </w:rPr>
        <w:commentReference w:id="49"/>
      </w:r>
      <w:r w:rsidRPr="002E5630">
        <w:rPr>
          <w:rFonts w:asciiTheme="minorHAnsi" w:hAnsiTheme="minorHAnsi"/>
        </w:rPr>
        <w:t xml:space="preserve">. Some traits </w:t>
      </w:r>
      <w:del w:id="52" w:author="Daniel Noble" w:date="2017-10-24T15:56:00Z">
        <w:r w:rsidRPr="002E5630" w:rsidDel="00303708">
          <w:rPr>
            <w:rFonts w:asciiTheme="minorHAnsi" w:hAnsiTheme="minorHAnsi"/>
          </w:rPr>
          <w:delText xml:space="preserve">prevail </w:delText>
        </w:r>
      </w:del>
      <w:ins w:id="53" w:author="Daniel Noble" w:date="2017-10-24T15:56:00Z">
        <w:r w:rsidR="00303708">
          <w:rPr>
            <w:rFonts w:asciiTheme="minorHAnsi" w:hAnsiTheme="minorHAnsi"/>
          </w:rPr>
          <w:t>show consistency across</w:t>
        </w:r>
        <w:r w:rsidR="00303708" w:rsidRPr="002E5630">
          <w:rPr>
            <w:rFonts w:asciiTheme="minorHAnsi" w:hAnsiTheme="minorHAnsi"/>
          </w:rPr>
          <w:t xml:space="preserve"> </w:t>
        </w:r>
      </w:ins>
      <w:del w:id="54" w:author="Daniel Noble" w:date="2017-10-24T15:56:00Z">
        <w:r w:rsidRPr="002E5630" w:rsidDel="00303708">
          <w:rPr>
            <w:rFonts w:asciiTheme="minorHAnsi" w:hAnsiTheme="minorHAnsi"/>
          </w:rPr>
          <w:delText xml:space="preserve">in certain </w:delText>
        </w:r>
      </w:del>
      <w:r w:rsidRPr="002E5630">
        <w:rPr>
          <w:rFonts w:asciiTheme="minorHAnsi" w:hAnsiTheme="minorHAnsi"/>
        </w:rPr>
        <w:t xml:space="preserve">environmental conditions, such as boldness in periods of high predation (Reale and Feste-Bianchet 2003). </w:t>
      </w:r>
      <w:commentRangeStart w:id="55"/>
      <w:r w:rsidR="0065790A">
        <w:rPr>
          <w:rFonts w:asciiTheme="minorHAnsi" w:hAnsiTheme="minorHAnsi"/>
        </w:rPr>
        <w:t xml:space="preserve">The </w:t>
      </w:r>
      <w:r w:rsidR="0065790A">
        <w:rPr>
          <w:rFonts w:asciiTheme="minorHAnsi" w:hAnsiTheme="minorHAnsi"/>
        </w:rPr>
        <w:lastRenderedPageBreak/>
        <w:t xml:space="preserve">impacts of the environment on animal personality would therefore be a valuable area to study. </w:t>
      </w:r>
      <w:commentRangeEnd w:id="55"/>
      <w:r w:rsidR="00303708">
        <w:rPr>
          <w:rStyle w:val="CommentReference"/>
          <w:rFonts w:ascii="Times New Roman" w:eastAsiaTheme="minorHAnsi" w:hAnsi="Times New Roman" w:cs="Times New Roman"/>
          <w:color w:val="auto"/>
          <w:bdr w:val="none" w:sz="0" w:space="0" w:color="auto"/>
        </w:rPr>
        <w:commentReference w:id="55"/>
      </w:r>
      <w:moveToRangeStart w:id="56" w:author="Daniel Noble" w:date="2017-10-24T16:17:00Z" w:name="move496625198"/>
      <w:commentRangeStart w:id="57"/>
      <w:commentRangeStart w:id="58"/>
      <w:moveTo w:id="59" w:author="Daniel Noble" w:date="2017-10-24T16:17:00Z">
        <w:r w:rsidR="00AB717D">
          <w:rPr>
            <w:rFonts w:ascii="Calibri" w:hAnsi="Calibri"/>
          </w:rPr>
          <w:t>F</w:t>
        </w:r>
        <w:r w:rsidR="00AB717D" w:rsidRPr="00CF0B20">
          <w:rPr>
            <w:rFonts w:ascii="Calibri" w:hAnsi="Calibri"/>
          </w:rPr>
          <w:t>unct</w:t>
        </w:r>
        <w:r w:rsidR="00AB717D">
          <w:rPr>
            <w:rFonts w:ascii="Calibri" w:hAnsi="Calibri"/>
          </w:rPr>
          <w:t>ionally different behaviours can also be</w:t>
        </w:r>
        <w:r w:rsidR="00AB717D" w:rsidRPr="00CF0B20">
          <w:rPr>
            <w:rFonts w:ascii="Calibri" w:hAnsi="Calibri"/>
          </w:rPr>
          <w:t xml:space="preserve"> linked</w:t>
        </w:r>
        <w:r w:rsidR="00AB717D">
          <w:rPr>
            <w:rFonts w:ascii="Calibri" w:hAnsi="Calibri"/>
          </w:rPr>
          <w:t>, resulting in behavioural correlations</w:t>
        </w:r>
        <w:r w:rsidR="00AB717D" w:rsidRPr="00CF0B20">
          <w:rPr>
            <w:rFonts w:ascii="Calibri" w:hAnsi="Calibri"/>
          </w:rPr>
          <w:t xml:space="preserve"> (Van Oers </w:t>
        </w:r>
      </w:moveTo>
      <w:commentRangeEnd w:id="58"/>
      <w:r w:rsidR="00AB717D">
        <w:rPr>
          <w:rStyle w:val="CommentReference"/>
          <w:rFonts w:ascii="Times New Roman" w:eastAsiaTheme="minorHAnsi" w:hAnsi="Times New Roman" w:cs="Times New Roman"/>
          <w:color w:val="auto"/>
          <w:bdr w:val="none" w:sz="0" w:space="0" w:color="auto"/>
        </w:rPr>
        <w:commentReference w:id="58"/>
      </w:r>
      <w:moveTo w:id="60" w:author="Daniel Noble" w:date="2017-10-24T16:17:00Z">
        <w:r w:rsidR="00AB717D" w:rsidRPr="00CF0B20">
          <w:rPr>
            <w:rFonts w:ascii="Calibri" w:hAnsi="Calibri"/>
          </w:rPr>
          <w:t>et al. 2005). These correlations</w:t>
        </w:r>
        <w:r w:rsidR="00AB717D">
          <w:rPr>
            <w:rFonts w:ascii="Calibri" w:hAnsi="Calibri"/>
          </w:rPr>
          <w:t xml:space="preserve"> can appear in the same individual over time (within-individual) as well as across the population (between-individual) (Han and Dingemanse 2015). Variation between individuals where each individual behaves consistently in different contexts is known as repeatability</w:t>
        </w:r>
      </w:moveTo>
      <w:ins w:id="61" w:author="Daniel Noble" w:date="2017-10-24T16:26:00Z">
        <w:r w:rsidR="006458EA">
          <w:rPr>
            <w:rFonts w:ascii="Calibri" w:hAnsi="Calibri"/>
          </w:rPr>
          <w:t xml:space="preserve"> and demonstrates </w:t>
        </w:r>
      </w:ins>
      <w:ins w:id="62" w:author="Daniel Noble" w:date="2017-10-24T16:27:00Z">
        <w:r w:rsidR="006458EA">
          <w:rPr>
            <w:rFonts w:ascii="Calibri" w:hAnsi="Calibri"/>
          </w:rPr>
          <w:t>personality</w:t>
        </w:r>
      </w:ins>
      <w:moveTo w:id="63" w:author="Daniel Noble" w:date="2017-10-24T16:17:00Z">
        <w:r w:rsidR="00AB717D" w:rsidRPr="00CF0B20">
          <w:rPr>
            <w:rFonts w:ascii="Calibri" w:hAnsi="Calibri"/>
          </w:rPr>
          <w:t xml:space="preserve"> (Bell et al. 2009</w:t>
        </w:r>
      </w:moveTo>
      <w:ins w:id="64" w:author="Daniel Noble" w:date="2017-10-24T16:27:00Z">
        <w:r w:rsidR="006458EA">
          <w:rPr>
            <w:rFonts w:ascii="Calibri" w:hAnsi="Calibri"/>
          </w:rPr>
          <w:t xml:space="preserve">; </w:t>
        </w:r>
      </w:ins>
      <w:moveTo w:id="65" w:author="Daniel Noble" w:date="2017-10-24T16:17:00Z">
        <w:del w:id="66" w:author="Daniel Noble" w:date="2017-10-24T16:27:00Z">
          <w:r w:rsidR="00AB717D" w:rsidRPr="00CF0B20" w:rsidDel="006458EA">
            <w:rPr>
              <w:rFonts w:ascii="Calibri" w:hAnsi="Calibri"/>
            </w:rPr>
            <w:delText>).</w:delText>
          </w:r>
          <w:r w:rsidR="00AB717D" w:rsidDel="006458EA">
            <w:rPr>
              <w:rFonts w:ascii="Calibri" w:hAnsi="Calibri"/>
            </w:rPr>
            <w:delText xml:space="preserve"> The presence of repeatable behaviours indicates personality </w:delText>
          </w:r>
        </w:del>
        <w:r w:rsidR="00AB717D">
          <w:rPr>
            <w:rFonts w:ascii="Calibri" w:hAnsi="Calibri"/>
          </w:rPr>
          <w:t xml:space="preserve">(Wolf and Weissing 2012). </w:t>
        </w:r>
        <w:del w:id="67" w:author="Daniel Noble" w:date="2017-10-24T16:27:00Z">
          <w:r w:rsidR="00AB717D" w:rsidDel="006458EA">
            <w:rPr>
              <w:rFonts w:ascii="Calibri" w:hAnsi="Calibri"/>
            </w:rPr>
            <w:delText>The combination of personality and within- and</w:delText>
          </w:r>
        </w:del>
      </w:moveTo>
      <w:ins w:id="68" w:author="Daniel Noble" w:date="2017-10-24T16:27:00Z">
        <w:r w:rsidR="006458EA">
          <w:rPr>
            <w:rFonts w:ascii="Calibri" w:hAnsi="Calibri"/>
          </w:rPr>
          <w:t>Consistent between individual covariance between personality traits</w:t>
        </w:r>
      </w:ins>
      <w:moveTo w:id="69" w:author="Daniel Noble" w:date="2017-10-24T16:17:00Z">
        <w:r w:rsidR="00AB717D">
          <w:rPr>
            <w:rFonts w:ascii="Calibri" w:hAnsi="Calibri"/>
          </w:rPr>
          <w:t xml:space="preserve"> </w:t>
        </w:r>
        <w:del w:id="70" w:author="Daniel Noble" w:date="2017-10-24T16:27:00Z">
          <w:r w:rsidR="00AB717D" w:rsidDel="006458EA">
            <w:rPr>
              <w:rFonts w:ascii="Calibri" w:hAnsi="Calibri"/>
            </w:rPr>
            <w:delText>between-individual correlations is called a</w:delText>
          </w:r>
        </w:del>
      </w:moveTo>
      <w:ins w:id="71" w:author="Daniel Noble" w:date="2017-10-24T16:27:00Z">
        <w:r w:rsidR="006458EA">
          <w:rPr>
            <w:rFonts w:ascii="Calibri" w:hAnsi="Calibri"/>
          </w:rPr>
          <w:t>are defined as</w:t>
        </w:r>
      </w:ins>
      <w:moveTo w:id="72" w:author="Daniel Noble" w:date="2017-10-24T16:17:00Z">
        <w:r w:rsidR="00AB717D">
          <w:rPr>
            <w:rFonts w:ascii="Calibri" w:hAnsi="Calibri"/>
          </w:rPr>
          <w:t xml:space="preserve"> behavioural syndrome</w:t>
        </w:r>
      </w:moveTo>
      <w:ins w:id="73" w:author="Daniel Noble" w:date="2017-10-24T16:27:00Z">
        <w:r w:rsidR="006458EA">
          <w:rPr>
            <w:rFonts w:ascii="Calibri" w:hAnsi="Calibri"/>
          </w:rPr>
          <w:t>s</w:t>
        </w:r>
      </w:ins>
      <w:moveTo w:id="74" w:author="Daniel Noble" w:date="2017-10-24T16:17:00Z">
        <w:r w:rsidR="00AB717D">
          <w:rPr>
            <w:rFonts w:ascii="Calibri" w:hAnsi="Calibri"/>
          </w:rPr>
          <w:t xml:space="preserve"> (Sih et al 2004, Sih et al. 2012).</w:t>
        </w:r>
      </w:moveTo>
      <w:commentRangeEnd w:id="57"/>
      <w:r w:rsidR="00AB717D">
        <w:rPr>
          <w:rStyle w:val="CommentReference"/>
          <w:rFonts w:ascii="Times New Roman" w:eastAsiaTheme="minorHAnsi" w:hAnsi="Times New Roman" w:cs="Times New Roman"/>
          <w:color w:val="auto"/>
          <w:bdr w:val="none" w:sz="0" w:space="0" w:color="auto"/>
        </w:rPr>
        <w:commentReference w:id="57"/>
      </w:r>
    </w:p>
    <w:moveToRangeEnd w:id="56"/>
    <w:p w14:paraId="2CCF10F1" w14:textId="28E879AA" w:rsidR="00E1734A" w:rsidRPr="00CB55EC" w:rsidRDefault="00E1734A" w:rsidP="00AB717D">
      <w:pPr>
        <w:pStyle w:val="BodyA"/>
        <w:spacing w:line="480" w:lineRule="auto"/>
        <w:ind w:firstLine="720"/>
        <w:rPr>
          <w:rFonts w:asciiTheme="minorHAnsi" w:hAnsiTheme="minorHAnsi"/>
        </w:rPr>
        <w:pPrChange w:id="75" w:author="Daniel Noble" w:date="2017-10-24T16:18:00Z">
          <w:pPr>
            <w:pStyle w:val="BodyA"/>
            <w:spacing w:line="480" w:lineRule="auto"/>
            <w:ind w:firstLine="720"/>
            <w:jc w:val="both"/>
          </w:pPr>
        </w:pPrChange>
      </w:pPr>
    </w:p>
    <w:p w14:paraId="45595CD1" w14:textId="6F025C34" w:rsidR="00AB717D" w:rsidRDefault="00AB717D" w:rsidP="00AB717D">
      <w:pPr>
        <w:pStyle w:val="BodyA"/>
        <w:spacing w:line="480" w:lineRule="auto"/>
        <w:ind w:firstLine="720"/>
        <w:jc w:val="both"/>
        <w:rPr>
          <w:rFonts w:asciiTheme="minorHAnsi" w:hAnsiTheme="minorHAnsi"/>
        </w:rPr>
      </w:pPr>
      <w:moveToRangeStart w:id="76" w:author="Daniel Noble" w:date="2017-10-24T16:19:00Z" w:name="move496625319"/>
      <w:commentRangeStart w:id="77"/>
      <w:commentRangeStart w:id="78"/>
      <w:moveTo w:id="79" w:author="Daniel Noble" w:date="2017-10-24T16:19:00Z">
        <w:r>
          <w:rPr>
            <w:rFonts w:asciiTheme="minorHAnsi" w:hAnsiTheme="minorHAnsi"/>
          </w:rPr>
          <w:t xml:space="preserve">The traits used in this study is derived from three of the five behavioural types proposed </w:t>
        </w:r>
      </w:moveTo>
      <w:commentRangeEnd w:id="78"/>
      <w:r>
        <w:rPr>
          <w:rStyle w:val="CommentReference"/>
          <w:rFonts w:ascii="Times New Roman" w:eastAsiaTheme="minorHAnsi" w:hAnsi="Times New Roman" w:cs="Times New Roman"/>
          <w:color w:val="auto"/>
          <w:bdr w:val="none" w:sz="0" w:space="0" w:color="auto"/>
        </w:rPr>
        <w:commentReference w:id="78"/>
      </w:r>
      <w:moveTo w:id="80" w:author="Daniel Noble" w:date="2017-10-24T16:19:00Z">
        <w:r>
          <w:rPr>
            <w:rFonts w:asciiTheme="minorHAnsi" w:hAnsiTheme="minorHAnsi"/>
          </w:rPr>
          <w:t>by Reale et al. (2007) that make up personality including neophobia, exploration and sociability. Neophobia refers to an individual’s hesitation to interact with an unfamiliar item (Beissinger et al. 1994) and</w:t>
        </w:r>
        <w:r w:rsidRPr="002E5630">
          <w:rPr>
            <w:rFonts w:asciiTheme="minorHAnsi" w:hAnsiTheme="minorHAnsi"/>
          </w:rPr>
          <w:t xml:space="preserve"> is only relevant when studying ind</w:t>
        </w:r>
        <w:r>
          <w:rPr>
            <w:rFonts w:asciiTheme="minorHAnsi" w:hAnsiTheme="minorHAnsi"/>
          </w:rPr>
          <w:t>ividual variation</w:t>
        </w:r>
        <w:r w:rsidRPr="002E5630">
          <w:rPr>
            <w:rFonts w:asciiTheme="minorHAnsi" w:hAnsiTheme="minorHAnsi"/>
          </w:rPr>
          <w:t xml:space="preserve"> (Greenberg and Mettke-Hoffman, 2001), as in this project. </w:t>
        </w:r>
        <w:r>
          <w:rPr>
            <w:rFonts w:asciiTheme="minorHAnsi" w:hAnsiTheme="minorHAnsi"/>
          </w:rPr>
          <w:t xml:space="preserve">Exploration is the general activity of an individual in a neutral environment and </w:t>
        </w:r>
        <w:r w:rsidRPr="002E5630">
          <w:rPr>
            <w:rFonts w:asciiTheme="minorHAnsi" w:hAnsiTheme="minorHAnsi"/>
          </w:rPr>
          <w:t xml:space="preserve">should be tested in a non-threatening and familiar environment so as not to confound results with neophobia (Barnett and Cowan 1976, Renner 1990). </w:t>
        </w:r>
        <w:r>
          <w:rPr>
            <w:rFonts w:asciiTheme="minorHAnsi" w:hAnsiTheme="minorHAnsi"/>
          </w:rPr>
          <w:t xml:space="preserve">Sociability is </w:t>
        </w:r>
        <w:r w:rsidRPr="002E5630">
          <w:rPr>
            <w:rFonts w:asciiTheme="minorHAnsi" w:hAnsiTheme="minorHAnsi"/>
          </w:rPr>
          <w:t>an animal’s willingness to interact with a conspecific in a non-aggressive manner</w:t>
        </w:r>
        <w:r>
          <w:rPr>
            <w:rFonts w:asciiTheme="minorHAnsi" w:hAnsiTheme="minorHAnsi"/>
          </w:rPr>
          <w:t xml:space="preserve"> (Reale et al. 2007)</w:t>
        </w:r>
        <w:r w:rsidRPr="002E5630">
          <w:rPr>
            <w:rFonts w:asciiTheme="minorHAnsi" w:hAnsiTheme="minorHAnsi"/>
          </w:rPr>
          <w:t xml:space="preserve">. </w:t>
        </w:r>
        <w:del w:id="81" w:author="Daniel Noble" w:date="2017-10-24T16:21:00Z">
          <w:r w:rsidDel="00AB717D">
            <w:rPr>
              <w:rFonts w:asciiTheme="minorHAnsi" w:hAnsiTheme="minorHAnsi"/>
            </w:rPr>
            <w:delText xml:space="preserve">These behavioural types were chosen based on the relevance to study species, </w:delText>
          </w:r>
          <w:r w:rsidDel="00AB717D">
            <w:rPr>
              <w:rFonts w:asciiTheme="minorHAnsi" w:hAnsiTheme="minorHAnsi"/>
              <w:i/>
            </w:rPr>
            <w:delText>Lampropholis delicata.</w:delText>
          </w:r>
          <w:r w:rsidDel="00AB717D">
            <w:rPr>
              <w:rFonts w:asciiTheme="minorHAnsi" w:hAnsiTheme="minorHAnsi"/>
            </w:rPr>
            <w:delText xml:space="preserve"> </w:delText>
          </w:r>
          <w:r w:rsidDel="00AB717D">
            <w:rPr>
              <w:rFonts w:asciiTheme="minorHAnsi" w:hAnsiTheme="minorHAnsi"/>
              <w:i/>
              <w:iCs/>
            </w:rPr>
            <w:delText>L. delicata</w:delText>
          </w:r>
          <w:r w:rsidRPr="002E5630" w:rsidDel="00AB717D">
            <w:rPr>
              <w:rFonts w:asciiTheme="minorHAnsi" w:hAnsiTheme="minorHAnsi"/>
              <w:i/>
              <w:iCs/>
            </w:rPr>
            <w:delText xml:space="preserve"> </w:delText>
          </w:r>
          <w:r w:rsidDel="00AB717D">
            <w:rPr>
              <w:rFonts w:asciiTheme="minorHAnsi" w:hAnsiTheme="minorHAnsi"/>
              <w:iCs/>
            </w:rPr>
            <w:delText xml:space="preserve">exhibit </w:delText>
          </w:r>
          <w:r w:rsidRPr="002E5630" w:rsidDel="00AB717D">
            <w:rPr>
              <w:rFonts w:asciiTheme="minorHAnsi" w:hAnsiTheme="minorHAnsi"/>
            </w:rPr>
            <w:delText>high</w:delText>
          </w:r>
          <w:r w:rsidDel="00AB717D">
            <w:rPr>
              <w:rFonts w:asciiTheme="minorHAnsi" w:hAnsiTheme="minorHAnsi"/>
            </w:rPr>
            <w:delText>ly</w:delText>
          </w:r>
          <w:r w:rsidRPr="002E5630" w:rsidDel="00AB717D">
            <w:rPr>
              <w:rFonts w:asciiTheme="minorHAnsi" w:hAnsiTheme="minorHAnsi"/>
            </w:rPr>
            <w:delText xml:space="preserve"> exploratory</w:delText>
          </w:r>
          <w:r w:rsidDel="00AB717D">
            <w:rPr>
              <w:rFonts w:asciiTheme="minorHAnsi" w:hAnsiTheme="minorHAnsi"/>
            </w:rPr>
            <w:delText xml:space="preserve"> and social</w:delText>
          </w:r>
          <w:r w:rsidRPr="002E5630" w:rsidDel="00AB717D">
            <w:rPr>
              <w:rFonts w:asciiTheme="minorHAnsi" w:hAnsiTheme="minorHAnsi"/>
            </w:rPr>
            <w:delText xml:space="preserve"> behaviour </w:delText>
          </w:r>
          <w:r w:rsidDel="00AB717D">
            <w:rPr>
              <w:rFonts w:asciiTheme="minorHAnsi" w:hAnsiTheme="minorHAnsi"/>
            </w:rPr>
            <w:delText>which is</w:delText>
          </w:r>
          <w:r w:rsidRPr="002E5630" w:rsidDel="00AB717D">
            <w:rPr>
              <w:rFonts w:asciiTheme="minorHAnsi" w:hAnsiTheme="minorHAnsi"/>
            </w:rPr>
            <w:delText xml:space="preserve"> suggested to be important in colonization success (Chapple et al. 2011). </w:delText>
          </w:r>
        </w:del>
      </w:moveTo>
      <w:commentRangeEnd w:id="77"/>
      <w:del w:id="82" w:author="Daniel Noble" w:date="2017-10-24T16:21:00Z">
        <w:r w:rsidDel="00AB717D">
          <w:rPr>
            <w:rStyle w:val="CommentReference"/>
            <w:rFonts w:ascii="Times New Roman" w:eastAsiaTheme="minorHAnsi" w:hAnsi="Times New Roman" w:cs="Times New Roman"/>
            <w:color w:val="auto"/>
            <w:bdr w:val="none" w:sz="0" w:space="0" w:color="auto"/>
          </w:rPr>
          <w:commentReference w:id="77"/>
        </w:r>
      </w:del>
    </w:p>
    <w:moveToRangeEnd w:id="76"/>
    <w:p w14:paraId="50F740AD" w14:textId="21A12A5C" w:rsidR="003839DF" w:rsidRDefault="003839DF" w:rsidP="000C6AF9">
      <w:pPr>
        <w:pStyle w:val="BodyA"/>
        <w:spacing w:line="480" w:lineRule="auto"/>
        <w:ind w:firstLine="720"/>
        <w:rPr>
          <w:rFonts w:ascii="Calibri" w:hAnsi="Calibri"/>
        </w:rPr>
      </w:pPr>
      <w:r w:rsidRPr="00CF0B20">
        <w:rPr>
          <w:rFonts w:ascii="Calibri" w:hAnsi="Calibri"/>
        </w:rPr>
        <w:t xml:space="preserve">Diet quality refers to the caloric value and nutritional composition of food and impacts </w:t>
      </w:r>
      <w:del w:id="83" w:author="Daniel Noble" w:date="2017-10-24T16:02:00Z">
        <w:r w:rsidRPr="00CF0B20" w:rsidDel="0022623F">
          <w:rPr>
            <w:rFonts w:ascii="Calibri" w:hAnsi="Calibri"/>
          </w:rPr>
          <w:delText xml:space="preserve">the </w:delText>
        </w:r>
      </w:del>
      <w:commentRangeStart w:id="84"/>
      <w:r w:rsidRPr="00CF0B20">
        <w:rPr>
          <w:rFonts w:ascii="Calibri" w:hAnsi="Calibri"/>
        </w:rPr>
        <w:t xml:space="preserve">behaviour </w:t>
      </w:r>
      <w:del w:id="85" w:author="Daniel Noble" w:date="2017-10-24T16:02:00Z">
        <w:r w:rsidRPr="00CF0B20" w:rsidDel="0022623F">
          <w:rPr>
            <w:rFonts w:ascii="Calibri" w:hAnsi="Calibri"/>
          </w:rPr>
          <w:delText xml:space="preserve">of </w:delText>
        </w:r>
      </w:del>
      <w:ins w:id="86" w:author="Daniel Noble" w:date="2017-10-24T16:02:00Z">
        <w:r w:rsidR="0022623F">
          <w:rPr>
            <w:rFonts w:ascii="Calibri" w:hAnsi="Calibri"/>
          </w:rPr>
          <w:t>in</w:t>
        </w:r>
        <w:r w:rsidR="0022623F" w:rsidRPr="00CF0B20">
          <w:rPr>
            <w:rFonts w:ascii="Calibri" w:hAnsi="Calibri"/>
          </w:rPr>
          <w:t xml:space="preserve"> </w:t>
        </w:r>
      </w:ins>
      <w:r w:rsidRPr="00CF0B20">
        <w:rPr>
          <w:rFonts w:ascii="Calibri" w:hAnsi="Calibri"/>
        </w:rPr>
        <w:t xml:space="preserve">many species </w:t>
      </w:r>
      <w:commentRangeEnd w:id="84"/>
      <w:r w:rsidR="0022623F">
        <w:rPr>
          <w:rStyle w:val="CommentReference"/>
          <w:rFonts w:ascii="Times New Roman" w:eastAsiaTheme="minorHAnsi" w:hAnsi="Times New Roman" w:cs="Times New Roman"/>
          <w:color w:val="auto"/>
          <w:bdr w:val="none" w:sz="0" w:space="0" w:color="auto"/>
        </w:rPr>
        <w:commentReference w:id="84"/>
      </w:r>
      <w:r w:rsidRPr="00CF0B20">
        <w:rPr>
          <w:rFonts w:ascii="Calibri" w:hAnsi="Calibri"/>
        </w:rPr>
        <w:t xml:space="preserve">(Ishizaki et al. 2001, Bouvier and Hylander 1982). </w:t>
      </w:r>
      <w:del w:id="87" w:author="Daniel Noble" w:date="2017-10-24T16:03:00Z">
        <w:r w:rsidRPr="00CF0B20" w:rsidDel="0022623F">
          <w:rPr>
            <w:rFonts w:ascii="Calibri" w:hAnsi="Calibri"/>
          </w:rPr>
          <w:delText>With dynamic ecosystems, d</w:delText>
        </w:r>
      </w:del>
      <w:ins w:id="88" w:author="Daniel Noble" w:date="2017-10-24T16:03:00Z">
        <w:r w:rsidR="0022623F">
          <w:rPr>
            <w:rFonts w:ascii="Calibri" w:hAnsi="Calibri"/>
          </w:rPr>
          <w:t>D</w:t>
        </w:r>
      </w:ins>
      <w:r w:rsidRPr="00CF0B20">
        <w:rPr>
          <w:rFonts w:ascii="Calibri" w:hAnsi="Calibri"/>
        </w:rPr>
        <w:t xml:space="preserve">iet quality does not </w:t>
      </w:r>
      <w:commentRangeStart w:id="89"/>
      <w:r w:rsidRPr="00CF0B20">
        <w:rPr>
          <w:rFonts w:ascii="Calibri" w:hAnsi="Calibri"/>
        </w:rPr>
        <w:t xml:space="preserve">remain consistent </w:t>
      </w:r>
      <w:ins w:id="90" w:author="Daniel Noble" w:date="2017-10-24T16:03:00Z">
        <w:r w:rsidR="0022623F">
          <w:rPr>
            <w:rFonts w:ascii="Calibri" w:hAnsi="Calibri"/>
          </w:rPr>
          <w:t xml:space="preserve">in natural </w:t>
        </w:r>
      </w:ins>
      <w:del w:id="91" w:author="Daniel Noble" w:date="2017-10-24T16:03:00Z">
        <w:r w:rsidRPr="00CF0B20" w:rsidDel="0022623F">
          <w:rPr>
            <w:rFonts w:ascii="Calibri" w:hAnsi="Calibri"/>
          </w:rPr>
          <w:delText xml:space="preserve">across all </w:delText>
        </w:r>
      </w:del>
      <w:r w:rsidRPr="00CF0B20">
        <w:rPr>
          <w:rFonts w:ascii="Calibri" w:hAnsi="Calibri"/>
        </w:rPr>
        <w:t>habitats</w:t>
      </w:r>
      <w:commentRangeEnd w:id="89"/>
      <w:r w:rsidR="0022623F">
        <w:rPr>
          <w:rStyle w:val="CommentReference"/>
          <w:rFonts w:ascii="Times New Roman" w:eastAsiaTheme="minorHAnsi" w:hAnsi="Times New Roman" w:cs="Times New Roman"/>
          <w:color w:val="auto"/>
          <w:bdr w:val="none" w:sz="0" w:space="0" w:color="auto"/>
        </w:rPr>
        <w:commentReference w:id="89"/>
      </w:r>
      <w:r w:rsidRPr="00CF0B20">
        <w:rPr>
          <w:rFonts w:ascii="Calibri" w:hAnsi="Calibri"/>
        </w:rPr>
        <w:t xml:space="preserve">, </w:t>
      </w:r>
      <w:commentRangeStart w:id="92"/>
      <w:r w:rsidRPr="00CF0B20">
        <w:rPr>
          <w:rFonts w:ascii="Calibri" w:hAnsi="Calibri"/>
        </w:rPr>
        <w:t xml:space="preserve">especially with human-induced environmental degradation </w:t>
      </w:r>
      <w:commentRangeEnd w:id="92"/>
      <w:r w:rsidR="006458EA">
        <w:rPr>
          <w:rStyle w:val="CommentReference"/>
          <w:rFonts w:ascii="Times New Roman" w:eastAsiaTheme="minorHAnsi" w:hAnsi="Times New Roman" w:cs="Times New Roman"/>
          <w:color w:val="auto"/>
          <w:bdr w:val="none" w:sz="0" w:space="0" w:color="auto"/>
        </w:rPr>
        <w:commentReference w:id="92"/>
      </w:r>
      <w:r w:rsidR="004E2AEB">
        <w:rPr>
          <w:rFonts w:ascii="Calibri" w:hAnsi="Calibri"/>
        </w:rPr>
        <w:t>(Sih et al. 2011,</w:t>
      </w:r>
      <w:r w:rsidRPr="00CF0B20">
        <w:rPr>
          <w:rFonts w:ascii="Calibri" w:hAnsi="Calibri"/>
        </w:rPr>
        <w:t xml:space="preserve"> Tuomainen and Candolin 2011). </w:t>
      </w:r>
      <w:ins w:id="93" w:author="Daniel Noble" w:date="2017-10-24T16:04:00Z">
        <w:r w:rsidR="0022623F">
          <w:rPr>
            <w:rFonts w:ascii="Calibri" w:hAnsi="Calibri"/>
          </w:rPr>
          <w:t xml:space="preserve">In </w:t>
        </w:r>
      </w:ins>
      <w:del w:id="94" w:author="Daniel Noble" w:date="2017-10-24T16:04:00Z">
        <w:r w:rsidRPr="00CF0B20" w:rsidDel="0022623F">
          <w:rPr>
            <w:rFonts w:ascii="Calibri" w:hAnsi="Calibri"/>
          </w:rPr>
          <w:delText>In low quality diet areas</w:delText>
        </w:r>
      </w:del>
      <w:ins w:id="95" w:author="Daniel Noble" w:date="2017-10-24T16:04:00Z">
        <w:r w:rsidR="0022623F">
          <w:rPr>
            <w:rFonts w:ascii="Calibri" w:hAnsi="Calibri"/>
          </w:rPr>
          <w:t>habitats with low quality food resources</w:t>
        </w:r>
      </w:ins>
      <w:r w:rsidRPr="00CF0B20">
        <w:rPr>
          <w:rFonts w:ascii="Calibri" w:hAnsi="Calibri"/>
        </w:rPr>
        <w:t xml:space="preserve">, animals </w:t>
      </w:r>
      <w:del w:id="96" w:author="Daniel Noble" w:date="2017-10-24T16:16:00Z">
        <w:r w:rsidRPr="00CF0B20" w:rsidDel="006B2573">
          <w:rPr>
            <w:rFonts w:ascii="Calibri" w:hAnsi="Calibri"/>
          </w:rPr>
          <w:delText>impleme</w:delText>
        </w:r>
        <w:r w:rsidR="00927DEA" w:rsidDel="006B2573">
          <w:rPr>
            <w:rFonts w:ascii="Calibri" w:hAnsi="Calibri"/>
          </w:rPr>
          <w:delText xml:space="preserve">nt </w:delText>
        </w:r>
      </w:del>
      <w:ins w:id="97" w:author="Daniel Noble" w:date="2017-10-24T16:16:00Z">
        <w:r w:rsidR="006B2573">
          <w:rPr>
            <w:rFonts w:ascii="Calibri" w:hAnsi="Calibri"/>
          </w:rPr>
          <w:t>modify</w:t>
        </w:r>
        <w:commentRangeStart w:id="98"/>
        <w:r w:rsidR="006B2573">
          <w:rPr>
            <w:rFonts w:ascii="Calibri" w:hAnsi="Calibri"/>
          </w:rPr>
          <w:t xml:space="preserve"> </w:t>
        </w:r>
      </w:ins>
      <w:r w:rsidR="00927DEA">
        <w:rPr>
          <w:rFonts w:ascii="Calibri" w:hAnsi="Calibri"/>
        </w:rPr>
        <w:t>b</w:t>
      </w:r>
      <w:r w:rsidRPr="00CF0B20">
        <w:rPr>
          <w:rFonts w:ascii="Calibri" w:hAnsi="Calibri"/>
        </w:rPr>
        <w:t>ehaviour</w:t>
      </w:r>
      <w:del w:id="99" w:author="Daniel Noble" w:date="2017-10-24T16:16:00Z">
        <w:r w:rsidRPr="00CF0B20" w:rsidDel="006B2573">
          <w:rPr>
            <w:rFonts w:ascii="Calibri" w:hAnsi="Calibri"/>
          </w:rPr>
          <w:delText>a</w:delText>
        </w:r>
        <w:r w:rsidR="00927DEA" w:rsidDel="006B2573">
          <w:rPr>
            <w:rFonts w:ascii="Calibri" w:hAnsi="Calibri"/>
          </w:rPr>
          <w:delText>l</w:delText>
        </w:r>
      </w:del>
      <w:r w:rsidR="00927DEA">
        <w:rPr>
          <w:rFonts w:ascii="Calibri" w:hAnsi="Calibri"/>
        </w:rPr>
        <w:t xml:space="preserve"> and physiolog</w:t>
      </w:r>
      <w:del w:id="100" w:author="Daniel Noble" w:date="2017-10-24T16:16:00Z">
        <w:r w:rsidR="00927DEA" w:rsidDel="006B2573">
          <w:rPr>
            <w:rFonts w:ascii="Calibri" w:hAnsi="Calibri"/>
          </w:rPr>
          <w:delText>ical mechanisms</w:delText>
        </w:r>
      </w:del>
      <w:ins w:id="101" w:author="Daniel Noble" w:date="2017-10-24T16:16:00Z">
        <w:r w:rsidR="006B2573">
          <w:rPr>
            <w:rFonts w:ascii="Calibri" w:hAnsi="Calibri"/>
          </w:rPr>
          <w:t>y</w:t>
        </w:r>
        <w:commentRangeEnd w:id="98"/>
        <w:r w:rsidR="006B2573">
          <w:rPr>
            <w:rStyle w:val="CommentReference"/>
            <w:rFonts w:ascii="Times New Roman" w:eastAsiaTheme="minorHAnsi" w:hAnsi="Times New Roman" w:cs="Times New Roman"/>
            <w:color w:val="auto"/>
            <w:bdr w:val="none" w:sz="0" w:space="0" w:color="auto"/>
          </w:rPr>
          <w:commentReference w:id="98"/>
        </w:r>
      </w:ins>
      <w:r w:rsidR="00927DEA">
        <w:rPr>
          <w:rFonts w:ascii="Calibri" w:hAnsi="Calibri"/>
        </w:rPr>
        <w:t xml:space="preserve"> to selectively consume food and</w:t>
      </w:r>
      <w:r w:rsidRPr="00CF0B20">
        <w:rPr>
          <w:rFonts w:ascii="Calibri" w:hAnsi="Calibri"/>
        </w:rPr>
        <w:t xml:space="preserve"> meet nutritional and energetic needs</w:t>
      </w:r>
      <w:r w:rsidR="00DD5FBA">
        <w:rPr>
          <w:rFonts w:ascii="Calibri" w:hAnsi="Calibri"/>
        </w:rPr>
        <w:t xml:space="preserve"> (Chambers et al</w:t>
      </w:r>
      <w:r w:rsidR="00927DEA">
        <w:rPr>
          <w:rFonts w:ascii="Calibri" w:hAnsi="Calibri"/>
        </w:rPr>
        <w:t>. 2005)</w:t>
      </w:r>
      <w:r w:rsidRPr="00CF0B20">
        <w:rPr>
          <w:rFonts w:ascii="Calibri" w:hAnsi="Calibri"/>
        </w:rPr>
        <w:t xml:space="preserve">. In situations where nutritionally limited diets are inescapable, animals will prioritise consumption of the most important nutrients, usually at the cost of </w:t>
      </w:r>
      <w:del w:id="102" w:author="Daniel Noble" w:date="2017-10-24T16:17:00Z">
        <w:r w:rsidRPr="00CF0B20" w:rsidDel="00AB717D">
          <w:rPr>
            <w:rFonts w:ascii="Calibri" w:hAnsi="Calibri"/>
          </w:rPr>
          <w:delText xml:space="preserve">another </w:delText>
        </w:r>
      </w:del>
      <w:ins w:id="103" w:author="Daniel Noble" w:date="2017-10-24T16:17:00Z">
        <w:r w:rsidR="00AB717D">
          <w:rPr>
            <w:rFonts w:ascii="Calibri" w:hAnsi="Calibri"/>
          </w:rPr>
          <w:t>others</w:t>
        </w:r>
        <w:r w:rsidR="00AB717D" w:rsidRPr="00CF0B20">
          <w:rPr>
            <w:rFonts w:ascii="Calibri" w:hAnsi="Calibri"/>
          </w:rPr>
          <w:t xml:space="preserve"> </w:t>
        </w:r>
      </w:ins>
      <w:r w:rsidR="00282DF7">
        <w:rPr>
          <w:rFonts w:ascii="Calibri" w:hAnsi="Calibri"/>
        </w:rPr>
        <w:t xml:space="preserve">(Han and Dingemanse 2017). The </w:t>
      </w:r>
      <w:del w:id="104" w:author="Daniel Noble" w:date="2017-10-24T16:17:00Z">
        <w:r w:rsidR="00282DF7" w:rsidDel="00AB717D">
          <w:rPr>
            <w:rFonts w:ascii="Calibri" w:hAnsi="Calibri"/>
          </w:rPr>
          <w:delText>consequential</w:delText>
        </w:r>
        <w:r w:rsidRPr="00CF0B20" w:rsidDel="00AB717D">
          <w:rPr>
            <w:rFonts w:ascii="Calibri" w:hAnsi="Calibri"/>
          </w:rPr>
          <w:delText xml:space="preserve"> </w:delText>
        </w:r>
      </w:del>
      <w:ins w:id="105" w:author="Daniel Noble" w:date="2017-10-24T16:17:00Z">
        <w:r w:rsidR="00AB717D">
          <w:rPr>
            <w:rFonts w:ascii="Calibri" w:hAnsi="Calibri"/>
          </w:rPr>
          <w:t>resulting</w:t>
        </w:r>
        <w:r w:rsidR="00AB717D" w:rsidRPr="00CF0B20">
          <w:rPr>
            <w:rFonts w:ascii="Calibri" w:hAnsi="Calibri"/>
          </w:rPr>
          <w:t xml:space="preserve"> </w:t>
        </w:r>
      </w:ins>
      <w:r w:rsidRPr="00CF0B20">
        <w:rPr>
          <w:rFonts w:ascii="Calibri" w:hAnsi="Calibri"/>
        </w:rPr>
        <w:t xml:space="preserve">nutritional imbalance influences a </w:t>
      </w:r>
      <w:commentRangeStart w:id="106"/>
      <w:r w:rsidRPr="00CF0B20">
        <w:rPr>
          <w:rFonts w:ascii="Calibri" w:hAnsi="Calibri"/>
        </w:rPr>
        <w:t>multitude of factors,</w:t>
      </w:r>
      <w:commentRangeEnd w:id="106"/>
      <w:r w:rsidR="00AB717D">
        <w:rPr>
          <w:rStyle w:val="CommentReference"/>
          <w:rFonts w:ascii="Times New Roman" w:eastAsiaTheme="minorHAnsi" w:hAnsi="Times New Roman" w:cs="Times New Roman"/>
          <w:color w:val="auto"/>
          <w:bdr w:val="none" w:sz="0" w:space="0" w:color="auto"/>
        </w:rPr>
        <w:commentReference w:id="106"/>
      </w:r>
      <w:r w:rsidRPr="00CF0B20">
        <w:rPr>
          <w:rFonts w:ascii="Calibri" w:hAnsi="Calibri"/>
        </w:rPr>
        <w:t xml:space="preserve"> including behaviour (Han and Dingemanse 2017).</w:t>
      </w:r>
    </w:p>
    <w:p w14:paraId="65F6FF31" w14:textId="3DD6CC57" w:rsidR="00263D44" w:rsidDel="00AB717D" w:rsidRDefault="0029654D" w:rsidP="00263D44">
      <w:pPr>
        <w:pStyle w:val="BodyA"/>
        <w:spacing w:line="480" w:lineRule="auto"/>
        <w:ind w:firstLine="720"/>
        <w:rPr>
          <w:rFonts w:ascii="Calibri" w:hAnsi="Calibri"/>
        </w:rPr>
      </w:pPr>
      <w:moveFromRangeStart w:id="107" w:author="Daniel Noble" w:date="2017-10-24T16:17:00Z" w:name="move496625198"/>
      <w:moveFrom w:id="108" w:author="Daniel Noble" w:date="2017-10-24T16:17:00Z">
        <w:r w:rsidDel="00AB717D">
          <w:rPr>
            <w:rFonts w:ascii="Calibri" w:hAnsi="Calibri"/>
          </w:rPr>
          <w:lastRenderedPageBreak/>
          <w:t>F</w:t>
        </w:r>
        <w:r w:rsidRPr="00CF0B20" w:rsidDel="00AB717D">
          <w:rPr>
            <w:rFonts w:ascii="Calibri" w:hAnsi="Calibri"/>
          </w:rPr>
          <w:t>unct</w:t>
        </w:r>
        <w:r w:rsidDel="00AB717D">
          <w:rPr>
            <w:rFonts w:ascii="Calibri" w:hAnsi="Calibri"/>
          </w:rPr>
          <w:t>ionally different behaviours can also be</w:t>
        </w:r>
        <w:r w:rsidRPr="00CF0B20" w:rsidDel="00AB717D">
          <w:rPr>
            <w:rFonts w:ascii="Calibri" w:hAnsi="Calibri"/>
          </w:rPr>
          <w:t xml:space="preserve"> linked</w:t>
        </w:r>
        <w:r w:rsidDel="00AB717D">
          <w:rPr>
            <w:rFonts w:ascii="Calibri" w:hAnsi="Calibri"/>
          </w:rPr>
          <w:t>, resulting in behavioural correlations</w:t>
        </w:r>
        <w:r w:rsidRPr="00CF0B20" w:rsidDel="00AB717D">
          <w:rPr>
            <w:rFonts w:ascii="Calibri" w:hAnsi="Calibri"/>
          </w:rPr>
          <w:t xml:space="preserve"> (Van Oers et al. 2005). These correlations</w:t>
        </w:r>
        <w:r w:rsidDel="00AB717D">
          <w:rPr>
            <w:rFonts w:ascii="Calibri" w:hAnsi="Calibri"/>
          </w:rPr>
          <w:t xml:space="preserve"> can appear in the same individual over time (within-individual) as well as across the population (between-individual) (Han and Dingemanse 2015). Variation between individuals where each individual behaves consistently in different contexts is known as repeatability</w:t>
        </w:r>
        <w:r w:rsidRPr="00CF0B20" w:rsidDel="00AB717D">
          <w:rPr>
            <w:rFonts w:ascii="Calibri" w:hAnsi="Calibri"/>
          </w:rPr>
          <w:t xml:space="preserve"> (Bell et al. 2009).</w:t>
        </w:r>
        <w:r w:rsidDel="00AB717D">
          <w:rPr>
            <w:rFonts w:ascii="Calibri" w:hAnsi="Calibri"/>
          </w:rPr>
          <w:t xml:space="preserve"> The presence of repeatable behaviours indicates personality (Wolf and Weissing 2012). The combination of personality and within- and between-individual correlations is called a behavioural syndrome (Sih et al 2004, Sih et al. 2012).</w:t>
        </w:r>
      </w:moveFrom>
    </w:p>
    <w:p w14:paraId="6B13DD2C" w14:textId="385C3B3D" w:rsidR="009A7AAF" w:rsidDel="00AB717D" w:rsidRDefault="00263D44" w:rsidP="004E0EA2">
      <w:pPr>
        <w:pStyle w:val="BodyA"/>
        <w:spacing w:line="480" w:lineRule="auto"/>
        <w:ind w:firstLine="720"/>
        <w:jc w:val="both"/>
        <w:rPr>
          <w:rFonts w:asciiTheme="minorHAnsi" w:hAnsiTheme="minorHAnsi"/>
        </w:rPr>
      </w:pPr>
      <w:moveFromRangeStart w:id="109" w:author="Daniel Noble" w:date="2017-10-24T16:19:00Z" w:name="move496625319"/>
      <w:moveFromRangeEnd w:id="107"/>
      <w:moveFrom w:id="110" w:author="Daniel Noble" w:date="2017-10-24T16:19:00Z">
        <w:r w:rsidDel="00AB717D">
          <w:rPr>
            <w:rFonts w:asciiTheme="minorHAnsi" w:hAnsiTheme="minorHAnsi"/>
          </w:rPr>
          <w:t>The traits used in this study is deriv</w:t>
        </w:r>
        <w:r w:rsidR="004E0EA2" w:rsidDel="00AB717D">
          <w:rPr>
            <w:rFonts w:asciiTheme="minorHAnsi" w:hAnsiTheme="minorHAnsi"/>
          </w:rPr>
          <w:t>ed from three of the five behavioural types</w:t>
        </w:r>
        <w:r w:rsidDel="00AB717D">
          <w:rPr>
            <w:rFonts w:asciiTheme="minorHAnsi" w:hAnsiTheme="minorHAnsi"/>
          </w:rPr>
          <w:t xml:space="preserve"> proposed by Reale et al. (2007) that make up personality including neophobia, exploration and sociability. Neophobia refers to an individual’s hesitation to interact with an unfamiliar item (Beissinger et al. 1994) and</w:t>
        </w:r>
        <w:r w:rsidRPr="002E5630" w:rsidDel="00AB717D">
          <w:rPr>
            <w:rFonts w:asciiTheme="minorHAnsi" w:hAnsiTheme="minorHAnsi"/>
          </w:rPr>
          <w:t xml:space="preserve"> is only relevant when studying ind</w:t>
        </w:r>
        <w:r w:rsidR="00723860" w:rsidDel="00AB717D">
          <w:rPr>
            <w:rFonts w:asciiTheme="minorHAnsi" w:hAnsiTheme="minorHAnsi"/>
          </w:rPr>
          <w:t>ividual variation</w:t>
        </w:r>
        <w:r w:rsidRPr="002E5630" w:rsidDel="00AB717D">
          <w:rPr>
            <w:rFonts w:asciiTheme="minorHAnsi" w:hAnsiTheme="minorHAnsi"/>
          </w:rPr>
          <w:t xml:space="preserve"> (Greenberg and Mettke-Hoffman, 2001), as in this project. </w:t>
        </w:r>
        <w:r w:rsidDel="00AB717D">
          <w:rPr>
            <w:rFonts w:asciiTheme="minorHAnsi" w:hAnsiTheme="minorHAnsi"/>
          </w:rPr>
          <w:t xml:space="preserve">Exploration is the general activity of an individual in a neutral environment and </w:t>
        </w:r>
        <w:r w:rsidRPr="002E5630" w:rsidDel="00AB717D">
          <w:rPr>
            <w:rFonts w:asciiTheme="minorHAnsi" w:hAnsiTheme="minorHAnsi"/>
          </w:rPr>
          <w:t xml:space="preserve">should be tested in a non-threatening and familiar environment so as not to confound results with neophobia (Barnett and Cowan 1976, Renner 1990). </w:t>
        </w:r>
        <w:r w:rsidDel="00AB717D">
          <w:rPr>
            <w:rFonts w:asciiTheme="minorHAnsi" w:hAnsiTheme="minorHAnsi"/>
          </w:rPr>
          <w:t xml:space="preserve">Sociability is </w:t>
        </w:r>
        <w:r w:rsidRPr="002E5630" w:rsidDel="00AB717D">
          <w:rPr>
            <w:rFonts w:asciiTheme="minorHAnsi" w:hAnsiTheme="minorHAnsi"/>
          </w:rPr>
          <w:t>an animal’s willingness to interact with a conspecific in a non-aggressive manner</w:t>
        </w:r>
        <w:r w:rsidDel="00AB717D">
          <w:rPr>
            <w:rFonts w:asciiTheme="minorHAnsi" w:hAnsiTheme="minorHAnsi"/>
          </w:rPr>
          <w:t xml:space="preserve"> (Reale et al. 2007)</w:t>
        </w:r>
        <w:r w:rsidRPr="002E5630" w:rsidDel="00AB717D">
          <w:rPr>
            <w:rFonts w:asciiTheme="minorHAnsi" w:hAnsiTheme="minorHAnsi"/>
          </w:rPr>
          <w:t xml:space="preserve">. </w:t>
        </w:r>
        <w:r w:rsidR="004E0EA2" w:rsidDel="00AB717D">
          <w:rPr>
            <w:rFonts w:asciiTheme="minorHAnsi" w:hAnsiTheme="minorHAnsi"/>
          </w:rPr>
          <w:t xml:space="preserve">These behavioural types were chosen based on the relevance to study species, </w:t>
        </w:r>
        <w:r w:rsidR="004E0EA2" w:rsidDel="00AB717D">
          <w:rPr>
            <w:rFonts w:asciiTheme="minorHAnsi" w:hAnsiTheme="minorHAnsi"/>
            <w:i/>
          </w:rPr>
          <w:t>Lampropholis delicata.</w:t>
        </w:r>
        <w:r w:rsidR="004E0EA2" w:rsidDel="00AB717D">
          <w:rPr>
            <w:rFonts w:asciiTheme="minorHAnsi" w:hAnsiTheme="minorHAnsi"/>
          </w:rPr>
          <w:t xml:space="preserve"> </w:t>
        </w:r>
        <w:r w:rsidR="004E0EA2" w:rsidDel="00AB717D">
          <w:rPr>
            <w:rFonts w:asciiTheme="minorHAnsi" w:hAnsiTheme="minorHAnsi"/>
            <w:i/>
            <w:iCs/>
          </w:rPr>
          <w:t>L. delicata</w:t>
        </w:r>
        <w:r w:rsidR="004E0EA2" w:rsidRPr="002E5630" w:rsidDel="00AB717D">
          <w:rPr>
            <w:rFonts w:asciiTheme="minorHAnsi" w:hAnsiTheme="minorHAnsi"/>
            <w:i/>
            <w:iCs/>
          </w:rPr>
          <w:t xml:space="preserve"> </w:t>
        </w:r>
        <w:r w:rsidR="004E0EA2" w:rsidDel="00AB717D">
          <w:rPr>
            <w:rFonts w:asciiTheme="minorHAnsi" w:hAnsiTheme="minorHAnsi"/>
            <w:iCs/>
          </w:rPr>
          <w:t xml:space="preserve">exhibit </w:t>
        </w:r>
        <w:r w:rsidR="004E0EA2" w:rsidRPr="002E5630" w:rsidDel="00AB717D">
          <w:rPr>
            <w:rFonts w:asciiTheme="minorHAnsi" w:hAnsiTheme="minorHAnsi"/>
          </w:rPr>
          <w:t>high</w:t>
        </w:r>
        <w:r w:rsidR="004E0EA2" w:rsidDel="00AB717D">
          <w:rPr>
            <w:rFonts w:asciiTheme="minorHAnsi" w:hAnsiTheme="minorHAnsi"/>
          </w:rPr>
          <w:t>ly</w:t>
        </w:r>
        <w:r w:rsidR="004E0EA2" w:rsidRPr="002E5630" w:rsidDel="00AB717D">
          <w:rPr>
            <w:rFonts w:asciiTheme="minorHAnsi" w:hAnsiTheme="minorHAnsi"/>
          </w:rPr>
          <w:t xml:space="preserve"> exploratory</w:t>
        </w:r>
        <w:r w:rsidR="004E0EA2" w:rsidDel="00AB717D">
          <w:rPr>
            <w:rFonts w:asciiTheme="minorHAnsi" w:hAnsiTheme="minorHAnsi"/>
          </w:rPr>
          <w:t xml:space="preserve"> and social</w:t>
        </w:r>
        <w:r w:rsidR="004E0EA2" w:rsidRPr="002E5630" w:rsidDel="00AB717D">
          <w:rPr>
            <w:rFonts w:asciiTheme="minorHAnsi" w:hAnsiTheme="minorHAnsi"/>
          </w:rPr>
          <w:t xml:space="preserve"> behaviour </w:t>
        </w:r>
        <w:r w:rsidR="004E0EA2" w:rsidDel="00AB717D">
          <w:rPr>
            <w:rFonts w:asciiTheme="minorHAnsi" w:hAnsiTheme="minorHAnsi"/>
          </w:rPr>
          <w:t>which is</w:t>
        </w:r>
        <w:r w:rsidR="004E0EA2" w:rsidRPr="002E5630" w:rsidDel="00AB717D">
          <w:rPr>
            <w:rFonts w:asciiTheme="minorHAnsi" w:hAnsiTheme="minorHAnsi"/>
          </w:rPr>
          <w:t xml:space="preserve"> suggested to be important in colonization success (Chapple et al. 2011). </w:t>
        </w:r>
      </w:moveFrom>
    </w:p>
    <w:moveFromRangeEnd w:id="109"/>
    <w:p w14:paraId="38AF9998" w14:textId="49C59661" w:rsidR="001B3B43" w:rsidRDefault="00A143F6" w:rsidP="00DC5368">
      <w:pPr>
        <w:pStyle w:val="BodyA"/>
        <w:spacing w:line="480" w:lineRule="auto"/>
        <w:ind w:firstLine="720"/>
        <w:jc w:val="both"/>
        <w:rPr>
          <w:rFonts w:ascii="Calibri" w:hAnsi="Calibri"/>
        </w:rPr>
      </w:pPr>
      <w:r w:rsidRPr="002E5630">
        <w:rPr>
          <w:rFonts w:asciiTheme="minorHAnsi" w:hAnsiTheme="minorHAnsi"/>
        </w:rPr>
        <w:t>D</w:t>
      </w:r>
      <w:r w:rsidR="004E0EA2">
        <w:rPr>
          <w:rFonts w:asciiTheme="minorHAnsi" w:hAnsiTheme="minorHAnsi"/>
        </w:rPr>
        <w:t>iet quality has</w:t>
      </w:r>
      <w:r w:rsidR="0012196B">
        <w:rPr>
          <w:rFonts w:asciiTheme="minorHAnsi" w:hAnsiTheme="minorHAnsi"/>
        </w:rPr>
        <w:t xml:space="preserve"> varying</w:t>
      </w:r>
      <w:r w:rsidRPr="002E5630">
        <w:rPr>
          <w:rFonts w:asciiTheme="minorHAnsi" w:hAnsiTheme="minorHAnsi"/>
        </w:rPr>
        <w:t xml:space="preserve"> effects on</w:t>
      </w:r>
      <w:r w:rsidR="0085787D">
        <w:rPr>
          <w:rFonts w:asciiTheme="minorHAnsi" w:hAnsiTheme="minorHAnsi"/>
        </w:rPr>
        <w:t xml:space="preserve"> </w:t>
      </w:r>
      <w:commentRangeStart w:id="111"/>
      <w:r w:rsidR="0085787D">
        <w:rPr>
          <w:rFonts w:asciiTheme="minorHAnsi" w:hAnsiTheme="minorHAnsi"/>
        </w:rPr>
        <w:t>these traits</w:t>
      </w:r>
      <w:r w:rsidRPr="002E5630">
        <w:rPr>
          <w:rFonts w:asciiTheme="minorHAnsi" w:hAnsiTheme="minorHAnsi"/>
        </w:rPr>
        <w:t xml:space="preserve"> </w:t>
      </w:r>
      <w:commentRangeEnd w:id="111"/>
      <w:r w:rsidR="002707EC">
        <w:rPr>
          <w:rStyle w:val="CommentReference"/>
          <w:rFonts w:ascii="Times New Roman" w:eastAsiaTheme="minorHAnsi" w:hAnsi="Times New Roman" w:cs="Times New Roman"/>
          <w:color w:val="auto"/>
          <w:bdr w:val="none" w:sz="0" w:space="0" w:color="auto"/>
        </w:rPr>
        <w:commentReference w:id="111"/>
      </w:r>
      <w:r w:rsidR="0012196B">
        <w:rPr>
          <w:rFonts w:asciiTheme="minorHAnsi" w:hAnsiTheme="minorHAnsi"/>
        </w:rPr>
        <w:t>in a range of species in different contexts</w:t>
      </w:r>
      <w:r w:rsidRPr="002E5630">
        <w:rPr>
          <w:rFonts w:asciiTheme="minorHAnsi" w:hAnsiTheme="minorHAnsi"/>
        </w:rPr>
        <w:t xml:space="preserve"> (Sterner and Elser 2002).</w:t>
      </w:r>
      <w:r w:rsidR="005532EC">
        <w:rPr>
          <w:rFonts w:asciiTheme="minorHAnsi" w:hAnsiTheme="minorHAnsi"/>
        </w:rPr>
        <w:t xml:space="preserve"> </w:t>
      </w:r>
      <w:r w:rsidR="00FB3495">
        <w:rPr>
          <w:rFonts w:ascii="Calibri" w:hAnsi="Calibri"/>
        </w:rPr>
        <w:t>Macronutrient composition in an individual’s diet</w:t>
      </w:r>
      <w:r w:rsidR="004D3949" w:rsidRPr="00CF0B20">
        <w:rPr>
          <w:rFonts w:ascii="Calibri" w:hAnsi="Calibri"/>
        </w:rPr>
        <w:t xml:space="preserve"> </w:t>
      </w:r>
      <w:r w:rsidR="00FB3495">
        <w:rPr>
          <w:rFonts w:ascii="Calibri" w:hAnsi="Calibri"/>
        </w:rPr>
        <w:t xml:space="preserve">can </w:t>
      </w:r>
      <w:r w:rsidR="004D3949" w:rsidRPr="00CF0B20">
        <w:rPr>
          <w:rFonts w:ascii="Calibri" w:hAnsi="Calibri"/>
        </w:rPr>
        <w:t xml:space="preserve">trigger </w:t>
      </w:r>
      <w:del w:id="112" w:author="Daniel Noble" w:date="2017-10-24T16:31:00Z">
        <w:r w:rsidR="004D3949" w:rsidRPr="00CF0B20" w:rsidDel="002707EC">
          <w:rPr>
            <w:rFonts w:ascii="Calibri" w:hAnsi="Calibri"/>
          </w:rPr>
          <w:delText xml:space="preserve">different </w:delText>
        </w:r>
      </w:del>
      <w:ins w:id="113" w:author="Daniel Noble" w:date="2017-10-24T16:31:00Z">
        <w:r w:rsidR="002707EC">
          <w:rPr>
            <w:rFonts w:ascii="Calibri" w:hAnsi="Calibri"/>
          </w:rPr>
          <w:t>differential</w:t>
        </w:r>
        <w:r w:rsidR="002707EC" w:rsidRPr="00CF0B20">
          <w:rPr>
            <w:rFonts w:ascii="Calibri" w:hAnsi="Calibri"/>
          </w:rPr>
          <w:t xml:space="preserve"> </w:t>
        </w:r>
      </w:ins>
      <w:r w:rsidR="004D3949" w:rsidRPr="00CF0B20">
        <w:rPr>
          <w:rFonts w:ascii="Calibri" w:hAnsi="Calibri"/>
        </w:rPr>
        <w:t>gene expression</w:t>
      </w:r>
      <w:del w:id="114" w:author="Daniel Noble" w:date="2017-10-24T16:31:00Z">
        <w:r w:rsidR="004D3949" w:rsidRPr="00CF0B20" w:rsidDel="002707EC">
          <w:rPr>
            <w:rFonts w:ascii="Calibri" w:hAnsi="Calibri"/>
          </w:rPr>
          <w:delText>s</w:delText>
        </w:r>
      </w:del>
      <w:r w:rsidR="004D3949" w:rsidRPr="00CF0B20">
        <w:rPr>
          <w:rFonts w:ascii="Calibri" w:hAnsi="Calibri"/>
        </w:rPr>
        <w:t xml:space="preserve"> </w:t>
      </w:r>
      <w:del w:id="115" w:author="Daniel Noble" w:date="2017-10-24T16:31:00Z">
        <w:r w:rsidR="004D3949" w:rsidRPr="00CF0B20" w:rsidDel="002707EC">
          <w:rPr>
            <w:rFonts w:ascii="Calibri" w:hAnsi="Calibri"/>
          </w:rPr>
          <w:delText xml:space="preserve">and </w:delText>
        </w:r>
      </w:del>
      <w:ins w:id="116" w:author="Daniel Noble" w:date="2017-10-24T16:31:00Z">
        <w:r w:rsidR="002707EC">
          <w:rPr>
            <w:rFonts w:ascii="Calibri" w:hAnsi="Calibri"/>
          </w:rPr>
          <w:t xml:space="preserve">that </w:t>
        </w:r>
      </w:ins>
      <w:r w:rsidR="004D3949" w:rsidRPr="00CF0B20">
        <w:rPr>
          <w:rFonts w:ascii="Calibri" w:hAnsi="Calibri"/>
        </w:rPr>
        <w:t>subsequent</w:t>
      </w:r>
      <w:ins w:id="117" w:author="Daniel Noble" w:date="2017-10-24T16:31:00Z">
        <w:r w:rsidR="002707EC">
          <w:rPr>
            <w:rFonts w:ascii="Calibri" w:hAnsi="Calibri"/>
          </w:rPr>
          <w:t>ly can affect</w:t>
        </w:r>
      </w:ins>
      <w:r w:rsidR="004D3949" w:rsidRPr="00CF0B20">
        <w:rPr>
          <w:rFonts w:ascii="Calibri" w:hAnsi="Calibri"/>
        </w:rPr>
        <w:t xml:space="preserve"> behaviours (Mason et al 2016, Rocha et al 2016</w:t>
      </w:r>
      <w:r w:rsidR="00FB3495">
        <w:rPr>
          <w:rFonts w:ascii="Calibri" w:hAnsi="Calibri"/>
        </w:rPr>
        <w:t xml:space="preserve">). </w:t>
      </w:r>
      <w:r w:rsidR="004D3949" w:rsidRPr="00CF0B20">
        <w:rPr>
          <w:rFonts w:ascii="Calibri" w:hAnsi="Calibri"/>
        </w:rPr>
        <w:t>Carbohydrate</w:t>
      </w:r>
      <w:r w:rsidR="00E245F0">
        <w:rPr>
          <w:rFonts w:ascii="Calibri" w:hAnsi="Calibri"/>
        </w:rPr>
        <w:t>s are the main source of energy</w:t>
      </w:r>
      <w:r w:rsidR="00413029">
        <w:rPr>
          <w:rFonts w:ascii="Calibri" w:hAnsi="Calibri"/>
        </w:rPr>
        <w:t xml:space="preserve"> that increases</w:t>
      </w:r>
      <w:r w:rsidR="0054333A">
        <w:rPr>
          <w:rFonts w:ascii="Calibri" w:hAnsi="Calibri"/>
        </w:rPr>
        <w:t xml:space="preserve"> metabolic rate</w:t>
      </w:r>
      <w:r w:rsidR="00E245F0">
        <w:rPr>
          <w:rFonts w:ascii="Calibri" w:hAnsi="Calibri"/>
        </w:rPr>
        <w:t>,</w:t>
      </w:r>
      <w:del w:id="118" w:author="Daniel Noble" w:date="2017-10-24T16:31:00Z">
        <w:r w:rsidR="00413029" w:rsidDel="002707EC">
          <w:rPr>
            <w:rFonts w:ascii="Calibri" w:hAnsi="Calibri"/>
          </w:rPr>
          <w:delText xml:space="preserve"> allowing</w:delText>
        </w:r>
      </w:del>
      <w:ins w:id="119" w:author="Daniel Noble" w:date="2017-10-24T16:31:00Z">
        <w:r w:rsidR="002707EC">
          <w:rPr>
            <w:rFonts w:ascii="Calibri" w:hAnsi="Calibri"/>
          </w:rPr>
          <w:t xml:space="preserve"> which is predicted to lead to</w:t>
        </w:r>
      </w:ins>
      <w:r w:rsidR="00413029">
        <w:rPr>
          <w:rFonts w:ascii="Calibri" w:hAnsi="Calibri"/>
        </w:rPr>
        <w:t xml:space="preserve"> higher</w:t>
      </w:r>
      <w:r w:rsidR="00DC5368">
        <w:rPr>
          <w:rFonts w:ascii="Calibri" w:hAnsi="Calibri"/>
        </w:rPr>
        <w:t xml:space="preserve"> levels of </w:t>
      </w:r>
      <w:r w:rsidR="0054333A">
        <w:rPr>
          <w:rFonts w:ascii="Calibri" w:hAnsi="Calibri"/>
        </w:rPr>
        <w:t>exploration</w:t>
      </w:r>
      <w:r w:rsidR="004D3949" w:rsidRPr="00CF0B20">
        <w:rPr>
          <w:rFonts w:ascii="Calibri" w:hAnsi="Calibri"/>
        </w:rPr>
        <w:t xml:space="preserve"> </w:t>
      </w:r>
      <w:del w:id="120" w:author="Daniel Noble" w:date="2017-10-24T16:31:00Z">
        <w:r w:rsidR="004D3949" w:rsidRPr="00CF0B20" w:rsidDel="002707EC">
          <w:rPr>
            <w:rFonts w:ascii="Calibri" w:hAnsi="Calibri"/>
          </w:rPr>
          <w:delText xml:space="preserve">and quality reproductive efforts </w:delText>
        </w:r>
      </w:del>
      <w:r w:rsidR="004D3949" w:rsidRPr="00CF0B20">
        <w:rPr>
          <w:rFonts w:ascii="Calibri" w:hAnsi="Calibri"/>
        </w:rPr>
        <w:t>(Maklakov et al. 2008</w:t>
      </w:r>
      <w:r w:rsidR="0054333A">
        <w:rPr>
          <w:rFonts w:ascii="Calibri" w:hAnsi="Calibri"/>
        </w:rPr>
        <w:t>, Mathot and Dingemanse 2015</w:t>
      </w:r>
      <w:r w:rsidR="004D3949" w:rsidRPr="00CF0B20">
        <w:rPr>
          <w:rFonts w:ascii="Calibri" w:hAnsi="Calibri"/>
        </w:rPr>
        <w:t xml:space="preserve">). Protein deficient invertebrates become bolder since </w:t>
      </w:r>
      <w:r w:rsidR="008647DA">
        <w:rPr>
          <w:rFonts w:ascii="Calibri" w:hAnsi="Calibri"/>
        </w:rPr>
        <w:t>there is a greater cost for indi</w:t>
      </w:r>
      <w:r w:rsidR="00C6658E">
        <w:rPr>
          <w:rFonts w:ascii="Calibri" w:hAnsi="Calibri"/>
        </w:rPr>
        <w:t>vi</w:t>
      </w:r>
      <w:r w:rsidR="00E41BC5">
        <w:rPr>
          <w:rFonts w:ascii="Calibri" w:hAnsi="Calibri"/>
        </w:rPr>
        <w:t>d</w:t>
      </w:r>
      <w:r w:rsidR="00C6658E">
        <w:rPr>
          <w:rFonts w:ascii="Calibri" w:hAnsi="Calibri"/>
        </w:rPr>
        <w:t>u</w:t>
      </w:r>
      <w:r w:rsidR="00E41BC5">
        <w:rPr>
          <w:rFonts w:ascii="Calibri" w:hAnsi="Calibri"/>
        </w:rPr>
        <w:t>als with sufficient protein levels to be bold</w:t>
      </w:r>
      <w:r w:rsidR="004D3949" w:rsidRPr="00CF0B20">
        <w:rPr>
          <w:rFonts w:ascii="Calibri" w:hAnsi="Calibri"/>
        </w:rPr>
        <w:t xml:space="preserve"> (Dingemanse and Wolfe 2010). </w:t>
      </w:r>
      <w:r w:rsidR="00282DF7">
        <w:rPr>
          <w:rFonts w:ascii="Calibri" w:hAnsi="Calibri"/>
        </w:rPr>
        <w:t xml:space="preserve">Since there is variation in energetic and nutritional demand across species, diet quality will impact species differently </w:t>
      </w:r>
      <w:r w:rsidR="004D3949" w:rsidRPr="00CF0B20">
        <w:rPr>
          <w:rFonts w:ascii="Calibri" w:hAnsi="Calibri"/>
        </w:rPr>
        <w:t>(Simpson et al. 2004).</w:t>
      </w:r>
      <w:r w:rsidR="0029654D">
        <w:rPr>
          <w:rFonts w:ascii="Calibri" w:hAnsi="Calibri"/>
        </w:rPr>
        <w:t xml:space="preserve"> </w:t>
      </w:r>
    </w:p>
    <w:p w14:paraId="33C0A87B" w14:textId="2C8A1667" w:rsidR="006E6B0B" w:rsidRDefault="006E6B0B" w:rsidP="006E6B0B">
      <w:pPr>
        <w:pStyle w:val="BodyA"/>
        <w:spacing w:line="480" w:lineRule="auto"/>
        <w:ind w:firstLine="720"/>
        <w:rPr>
          <w:rFonts w:ascii="Calibri" w:hAnsi="Calibri"/>
        </w:rPr>
      </w:pPr>
      <w:r w:rsidRPr="00CF0B20">
        <w:rPr>
          <w:rFonts w:ascii="Calibri" w:hAnsi="Calibri"/>
        </w:rPr>
        <w:t>Nutritional composition in the early stages of an animal’s life relate to behaviours expressed at maturity (Han and Ding</w:t>
      </w:r>
      <w:r>
        <w:rPr>
          <w:rFonts w:ascii="Calibri" w:hAnsi="Calibri"/>
        </w:rPr>
        <w:t>emanse 2015), indicating a long-</w:t>
      </w:r>
      <w:r w:rsidRPr="00CF0B20">
        <w:rPr>
          <w:rFonts w:ascii="Calibri" w:hAnsi="Calibri"/>
        </w:rPr>
        <w:t>term effect.</w:t>
      </w:r>
      <w:r w:rsidR="00ED5290">
        <w:rPr>
          <w:rFonts w:ascii="Calibri" w:hAnsi="Calibri"/>
        </w:rPr>
        <w:t xml:space="preserve"> However, few observations have been made regarding the short-term impacts of diet quality on adults.</w:t>
      </w:r>
      <w:r w:rsidRPr="00CF0B20">
        <w:rPr>
          <w:rFonts w:ascii="Calibri" w:hAnsi="Calibri"/>
        </w:rPr>
        <w:t xml:space="preserve"> The short-term effects have predominately been observed in grazing mammals from an agricultural perspective (Greenwood and Demment 1988, Newman et al. 1994). Differences in nutrient availability cause changes in courtship behaviours (Maklakov 2008, Bertram et al. 2009). These short-term impacts may have huge implications for subsequent fitness</w:t>
      </w:r>
      <w:r w:rsidR="00ED5290">
        <w:rPr>
          <w:rFonts w:ascii="Calibri" w:hAnsi="Calibri"/>
        </w:rPr>
        <w:t xml:space="preserve"> and should therefore</w:t>
      </w:r>
      <w:r w:rsidRPr="00CF0B20">
        <w:rPr>
          <w:rFonts w:ascii="Calibri" w:hAnsi="Calibri"/>
        </w:rPr>
        <w:t xml:space="preserve"> be explored across all species, rather than a selected few. </w:t>
      </w:r>
    </w:p>
    <w:p w14:paraId="2A5D450E" w14:textId="6715DB71" w:rsidR="00EE6EFC" w:rsidRPr="00B125A1" w:rsidRDefault="00EE6EFC" w:rsidP="00962E38">
      <w:pPr>
        <w:spacing w:line="480" w:lineRule="auto"/>
        <w:ind w:firstLine="720"/>
        <w:rPr>
          <w:rFonts w:ascii="Calibri" w:hAnsi="Calibri"/>
          <w:sz w:val="22"/>
          <w:szCs w:val="22"/>
        </w:rPr>
      </w:pPr>
      <w:commentRangeStart w:id="121"/>
      <w:r w:rsidRPr="00CF0B20">
        <w:rPr>
          <w:rFonts w:ascii="Calibri" w:hAnsi="Calibri"/>
          <w:sz w:val="22"/>
          <w:szCs w:val="22"/>
        </w:rPr>
        <w:t xml:space="preserve">Gut microbial communities are susceptible to change dependent on the individual’s diet </w:t>
      </w:r>
      <w:r w:rsidR="00243569">
        <w:rPr>
          <w:rFonts w:ascii="Calibri" w:hAnsi="Calibri"/>
          <w:sz w:val="22"/>
          <w:szCs w:val="22"/>
        </w:rPr>
        <w:t xml:space="preserve">(Castillo et al. 2007) </w:t>
      </w:r>
      <w:r>
        <w:rPr>
          <w:rFonts w:ascii="Calibri" w:hAnsi="Calibri"/>
          <w:sz w:val="22"/>
          <w:szCs w:val="22"/>
        </w:rPr>
        <w:t>which can</w:t>
      </w:r>
      <w:r w:rsidRPr="00CF0B20">
        <w:rPr>
          <w:rFonts w:ascii="Calibri" w:hAnsi="Calibri"/>
          <w:sz w:val="22"/>
          <w:szCs w:val="22"/>
        </w:rPr>
        <w:t xml:space="preserve"> significantly </w:t>
      </w:r>
      <w:commentRangeStart w:id="122"/>
      <w:r w:rsidRPr="00CF0B20">
        <w:rPr>
          <w:rFonts w:ascii="Calibri" w:hAnsi="Calibri"/>
          <w:sz w:val="22"/>
          <w:szCs w:val="22"/>
        </w:rPr>
        <w:t>impact a range of behaviours</w:t>
      </w:r>
      <w:r w:rsidR="00243569">
        <w:rPr>
          <w:rFonts w:ascii="Calibri" w:hAnsi="Calibri"/>
          <w:sz w:val="22"/>
          <w:szCs w:val="22"/>
        </w:rPr>
        <w:t xml:space="preserve"> </w:t>
      </w:r>
      <w:commentRangeEnd w:id="122"/>
      <w:r w:rsidR="006379A4">
        <w:rPr>
          <w:rStyle w:val="CommentReference"/>
        </w:rPr>
        <w:commentReference w:id="122"/>
      </w:r>
      <w:r w:rsidR="00932CC2">
        <w:rPr>
          <w:rFonts w:ascii="Calibri" w:hAnsi="Calibri"/>
          <w:sz w:val="22"/>
          <w:szCs w:val="22"/>
        </w:rPr>
        <w:t>(Heijtz et al. 2011)</w:t>
      </w:r>
      <w:r w:rsidRPr="00CF0B20">
        <w:rPr>
          <w:rFonts w:ascii="Calibri" w:hAnsi="Calibri"/>
          <w:sz w:val="22"/>
          <w:szCs w:val="22"/>
        </w:rPr>
        <w:t>.</w:t>
      </w:r>
      <w:r w:rsidR="00C85AC5">
        <w:rPr>
          <w:rFonts w:ascii="Calibri" w:hAnsi="Calibri"/>
          <w:sz w:val="22"/>
          <w:szCs w:val="22"/>
        </w:rPr>
        <w:t xml:space="preserve"> Changing fibre content of a diet can change the structure of the gut microbiome (Bach Knudsen and Jensen, 1991). </w:t>
      </w:r>
      <w:r w:rsidR="00EC6797">
        <w:rPr>
          <w:rFonts w:ascii="Calibri" w:hAnsi="Calibri"/>
          <w:sz w:val="22"/>
          <w:szCs w:val="22"/>
        </w:rPr>
        <w:t xml:space="preserve">Experiments on mice reveal that the subjects’ ability to cope with stress </w:t>
      </w:r>
      <w:r w:rsidR="00A331A8">
        <w:rPr>
          <w:rFonts w:ascii="Calibri" w:hAnsi="Calibri"/>
          <w:sz w:val="22"/>
          <w:szCs w:val="22"/>
        </w:rPr>
        <w:t>and exhibited lower anxiety levels</w:t>
      </w:r>
      <w:r w:rsidR="00962E38">
        <w:rPr>
          <w:rFonts w:ascii="Calibri" w:hAnsi="Calibri"/>
          <w:sz w:val="22"/>
          <w:szCs w:val="22"/>
        </w:rPr>
        <w:t xml:space="preserve"> is influenced by the gut microbiome</w:t>
      </w:r>
      <w:r w:rsidR="00A331A8">
        <w:rPr>
          <w:rFonts w:ascii="Calibri" w:hAnsi="Calibri"/>
          <w:sz w:val="22"/>
          <w:szCs w:val="22"/>
        </w:rPr>
        <w:t xml:space="preserve"> (</w:t>
      </w:r>
      <w:r w:rsidR="00DC2CB6">
        <w:rPr>
          <w:rFonts w:ascii="Calibri" w:hAnsi="Calibri"/>
          <w:sz w:val="22"/>
          <w:szCs w:val="22"/>
        </w:rPr>
        <w:t>Crumeyrolle-Arias et al. 2014</w:t>
      </w:r>
      <w:r w:rsidR="00A331A8">
        <w:rPr>
          <w:rFonts w:ascii="Calibri" w:hAnsi="Calibri"/>
          <w:sz w:val="22"/>
          <w:szCs w:val="22"/>
        </w:rPr>
        <w:t xml:space="preserve">). </w:t>
      </w:r>
      <w:r w:rsidR="00962E38">
        <w:rPr>
          <w:rFonts w:ascii="Calibri" w:hAnsi="Calibri"/>
          <w:sz w:val="22"/>
          <w:szCs w:val="22"/>
        </w:rPr>
        <w:t xml:space="preserve">Humans’ stress, anxiety and social behaviours are also influenced by the gut microbiota composition </w:t>
      </w:r>
      <w:r w:rsidR="000D7E00">
        <w:rPr>
          <w:rFonts w:ascii="Calibri" w:hAnsi="Calibri"/>
          <w:sz w:val="22"/>
          <w:szCs w:val="22"/>
        </w:rPr>
        <w:t xml:space="preserve">(Parashar and Udayabunu 2016. </w:t>
      </w:r>
      <w:r w:rsidR="00A331A8">
        <w:rPr>
          <w:rFonts w:ascii="Calibri" w:hAnsi="Calibri"/>
          <w:sz w:val="22"/>
          <w:szCs w:val="22"/>
        </w:rPr>
        <w:t>Many of the impacts of gut microbiota on behaviour have be</w:t>
      </w:r>
      <w:r w:rsidR="00962E38">
        <w:rPr>
          <w:rFonts w:ascii="Calibri" w:hAnsi="Calibri"/>
          <w:sz w:val="22"/>
          <w:szCs w:val="22"/>
        </w:rPr>
        <w:t>en</w:t>
      </w:r>
      <w:r w:rsidR="00A331A8">
        <w:rPr>
          <w:rFonts w:ascii="Calibri" w:hAnsi="Calibri"/>
          <w:sz w:val="22"/>
          <w:szCs w:val="22"/>
        </w:rPr>
        <w:t xml:space="preserve"> experimentally </w:t>
      </w:r>
      <w:r w:rsidR="00962E38">
        <w:rPr>
          <w:rFonts w:ascii="Calibri" w:hAnsi="Calibri"/>
          <w:sz w:val="22"/>
          <w:szCs w:val="22"/>
        </w:rPr>
        <w:t xml:space="preserve">studied </w:t>
      </w:r>
      <w:r w:rsidR="00A331A8">
        <w:rPr>
          <w:rFonts w:ascii="Calibri" w:hAnsi="Calibri"/>
          <w:sz w:val="22"/>
          <w:szCs w:val="22"/>
        </w:rPr>
        <w:t xml:space="preserve">on </w:t>
      </w:r>
      <w:r w:rsidR="00962E38">
        <w:rPr>
          <w:rFonts w:ascii="Calibri" w:hAnsi="Calibri"/>
          <w:sz w:val="22"/>
          <w:szCs w:val="22"/>
        </w:rPr>
        <w:t xml:space="preserve">pigs (Bach Knudsen and Jensen 1991) and </w:t>
      </w:r>
      <w:r w:rsidR="00A331A8">
        <w:rPr>
          <w:rFonts w:ascii="Calibri" w:hAnsi="Calibri"/>
          <w:sz w:val="22"/>
          <w:szCs w:val="22"/>
        </w:rPr>
        <w:t xml:space="preserve">mice to draw parallels with human behaviour (Kelly et al. 2016). </w:t>
      </w:r>
      <w:r w:rsidR="00DF2CBA">
        <w:rPr>
          <w:rFonts w:ascii="Calibri" w:hAnsi="Calibri"/>
          <w:sz w:val="22"/>
          <w:szCs w:val="22"/>
        </w:rPr>
        <w:t xml:space="preserve">The relationship between diet, microbiome communities and subsequent behaviour is another reason why diet quality can impact behaviour. </w:t>
      </w:r>
      <w:commentRangeEnd w:id="121"/>
      <w:r w:rsidR="0054310B">
        <w:rPr>
          <w:rStyle w:val="CommentReference"/>
        </w:rPr>
        <w:commentReference w:id="121"/>
      </w:r>
    </w:p>
    <w:p w14:paraId="12C8D896" w14:textId="77777777" w:rsidR="00EE6EFC" w:rsidRDefault="003F570B" w:rsidP="006E6B0B">
      <w:pPr>
        <w:pStyle w:val="BodyA"/>
        <w:spacing w:line="480" w:lineRule="auto"/>
        <w:ind w:firstLine="720"/>
        <w:rPr>
          <w:rFonts w:ascii="Calibri" w:hAnsi="Calibri"/>
        </w:rPr>
      </w:pPr>
      <w:commentRangeStart w:id="123"/>
      <w:r>
        <w:rPr>
          <w:rFonts w:ascii="Calibri" w:hAnsi="Calibri"/>
        </w:rPr>
        <w:lastRenderedPageBreak/>
        <w:t xml:space="preserve">Diet quality </w:t>
      </w:r>
      <w:r w:rsidR="00DC5368">
        <w:rPr>
          <w:rFonts w:ascii="Calibri" w:hAnsi="Calibri"/>
        </w:rPr>
        <w:t xml:space="preserve">also </w:t>
      </w:r>
      <w:r>
        <w:rPr>
          <w:rFonts w:ascii="Calibri" w:hAnsi="Calibri"/>
        </w:rPr>
        <w:t>regulates neuroendocrine mechanisms which influence</w:t>
      </w:r>
      <w:r w:rsidR="00C67A41">
        <w:rPr>
          <w:rFonts w:ascii="Calibri" w:hAnsi="Calibri"/>
        </w:rPr>
        <w:t>s</w:t>
      </w:r>
      <w:r>
        <w:rPr>
          <w:rFonts w:ascii="Calibri" w:hAnsi="Calibri"/>
        </w:rPr>
        <w:t xml:space="preserve"> sociability </w:t>
      </w:r>
      <w:r w:rsidR="001B3B43" w:rsidRPr="00CF0B20">
        <w:rPr>
          <w:rFonts w:ascii="Calibri" w:hAnsi="Calibri"/>
        </w:rPr>
        <w:t>(Soares et al 2010). Since poor nutrition has negative effects on neuromuscular development, it is expected that social behaviours will suffer as a result of low quality diets (Akman et al. 2012).</w:t>
      </w:r>
      <w:r w:rsidR="0033779B">
        <w:rPr>
          <w:rFonts w:ascii="Calibri" w:hAnsi="Calibri"/>
        </w:rPr>
        <w:t xml:space="preserve"> </w:t>
      </w:r>
      <w:r w:rsidR="004D3949" w:rsidRPr="00CF0B20">
        <w:rPr>
          <w:rFonts w:ascii="Calibri" w:hAnsi="Calibri"/>
        </w:rPr>
        <w:t xml:space="preserve">In cases where </w:t>
      </w:r>
      <w:commentRangeStart w:id="124"/>
      <w:r w:rsidR="004D3949" w:rsidRPr="00CF0B20">
        <w:rPr>
          <w:rFonts w:ascii="Calibri" w:hAnsi="Calibri"/>
        </w:rPr>
        <w:t>the gene is pleiotropic, the behavioural changes will be correlated</w:t>
      </w:r>
      <w:commentRangeEnd w:id="124"/>
      <w:r w:rsidR="00B72338">
        <w:rPr>
          <w:rStyle w:val="CommentReference"/>
          <w:rFonts w:ascii="Times New Roman" w:eastAsiaTheme="minorHAnsi" w:hAnsi="Times New Roman" w:cs="Times New Roman"/>
          <w:color w:val="auto"/>
          <w:bdr w:val="none" w:sz="0" w:space="0" w:color="auto"/>
        </w:rPr>
        <w:commentReference w:id="124"/>
      </w:r>
      <w:r w:rsidR="004D3949" w:rsidRPr="00CF0B20">
        <w:rPr>
          <w:rFonts w:ascii="Calibri" w:hAnsi="Calibri"/>
        </w:rPr>
        <w:t xml:space="preserve">. Thus, environmental effects, such as diet quality, greatly impact behavioural correlations. </w:t>
      </w:r>
      <w:commentRangeEnd w:id="123"/>
      <w:r w:rsidR="00B72338">
        <w:rPr>
          <w:rStyle w:val="CommentReference"/>
          <w:rFonts w:ascii="Times New Roman" w:eastAsiaTheme="minorHAnsi" w:hAnsi="Times New Roman" w:cs="Times New Roman"/>
          <w:color w:val="auto"/>
          <w:bdr w:val="none" w:sz="0" w:space="0" w:color="auto"/>
        </w:rPr>
        <w:commentReference w:id="123"/>
      </w:r>
    </w:p>
    <w:p w14:paraId="764E6121" w14:textId="697700BF" w:rsidR="00130720" w:rsidRDefault="00BD7D76" w:rsidP="00EE6EFC">
      <w:pPr>
        <w:pStyle w:val="BodyA"/>
        <w:spacing w:line="480" w:lineRule="auto"/>
        <w:ind w:firstLine="720"/>
        <w:rPr>
          <w:rFonts w:asciiTheme="minorHAnsi" w:hAnsiTheme="minorHAnsi"/>
        </w:rPr>
      </w:pPr>
      <w:r>
        <w:rPr>
          <w:rFonts w:ascii="Calibri" w:hAnsi="Calibri"/>
        </w:rPr>
        <w:t xml:space="preserve">Diet </w:t>
      </w:r>
      <w:r w:rsidR="00315598">
        <w:rPr>
          <w:rFonts w:ascii="Calibri" w:hAnsi="Calibri"/>
        </w:rPr>
        <w:t xml:space="preserve">has varied </w:t>
      </w:r>
      <w:r>
        <w:rPr>
          <w:rFonts w:ascii="Calibri" w:hAnsi="Calibri"/>
        </w:rPr>
        <w:t xml:space="preserve">impacts </w:t>
      </w:r>
      <w:r w:rsidR="00315598">
        <w:rPr>
          <w:rFonts w:ascii="Calibri" w:hAnsi="Calibri"/>
        </w:rPr>
        <w:t xml:space="preserve">on genetic correlations underlying behavioural syndromes with </w:t>
      </w:r>
      <w:r w:rsidR="00EE6EFC">
        <w:rPr>
          <w:rFonts w:ascii="Calibri" w:hAnsi="Calibri"/>
        </w:rPr>
        <w:t xml:space="preserve">both nutritionally balanced (Charmantier and Garant 2005) </w:t>
      </w:r>
      <w:commentRangeStart w:id="125"/>
      <w:r w:rsidR="00EE6EFC">
        <w:rPr>
          <w:rFonts w:ascii="Calibri" w:hAnsi="Calibri"/>
        </w:rPr>
        <w:t xml:space="preserve">and nutritionally imbalanced environments inducing an increase in genetic variability </w:t>
      </w:r>
      <w:commentRangeEnd w:id="125"/>
      <w:r w:rsidR="00B72338">
        <w:rPr>
          <w:rStyle w:val="CommentReference"/>
          <w:rFonts w:ascii="Times New Roman" w:eastAsiaTheme="minorHAnsi" w:hAnsi="Times New Roman" w:cs="Times New Roman"/>
          <w:color w:val="auto"/>
          <w:bdr w:val="none" w:sz="0" w:space="0" w:color="auto"/>
        </w:rPr>
        <w:commentReference w:id="125"/>
      </w:r>
      <w:r w:rsidR="00C904B2">
        <w:rPr>
          <w:rFonts w:ascii="Calibri" w:hAnsi="Calibri"/>
        </w:rPr>
        <w:t xml:space="preserve">(Han and Dingemanse 2015). </w:t>
      </w:r>
      <w:r w:rsidR="00EE6EFC">
        <w:rPr>
          <w:rFonts w:ascii="Calibri" w:hAnsi="Calibri"/>
        </w:rPr>
        <w:t xml:space="preserve">The latter occurring when the imbalance increases the expression of a particular behaviour. As such, </w:t>
      </w:r>
      <w:r w:rsidR="00EE6EFC">
        <w:rPr>
          <w:rFonts w:asciiTheme="minorHAnsi" w:hAnsiTheme="minorHAnsi"/>
        </w:rPr>
        <w:t>b</w:t>
      </w:r>
      <w:r w:rsidR="00211D93">
        <w:rPr>
          <w:rFonts w:asciiTheme="minorHAnsi" w:hAnsiTheme="minorHAnsi"/>
        </w:rPr>
        <w:t xml:space="preserve">ehavioural syndromes can be an evolutionary constraint when the underlying genetic correlations restricts the adaptability of a population to environmental selection pressures moving in the opposite direction of the syndrome (Dochtermann and Dingemanse 2013). </w:t>
      </w:r>
      <w:r w:rsidR="00EE6EFC">
        <w:rPr>
          <w:rFonts w:asciiTheme="minorHAnsi" w:hAnsiTheme="minorHAnsi"/>
        </w:rPr>
        <w:t xml:space="preserve">Considering both high- and low-quality diets can increase variability and subsequent behavioural syndromes dependent on the species and responses, it is difficult to </w:t>
      </w:r>
      <w:commentRangeStart w:id="126"/>
      <w:r w:rsidR="00EE6EFC">
        <w:rPr>
          <w:rFonts w:asciiTheme="minorHAnsi" w:hAnsiTheme="minorHAnsi"/>
        </w:rPr>
        <w:t>predict how any one species’ behavioural syndromes will be impacted</w:t>
      </w:r>
      <w:commentRangeEnd w:id="126"/>
      <w:r w:rsidR="007373E7">
        <w:rPr>
          <w:rStyle w:val="CommentReference"/>
          <w:rFonts w:ascii="Times New Roman" w:eastAsiaTheme="minorHAnsi" w:hAnsi="Times New Roman" w:cs="Times New Roman"/>
          <w:color w:val="auto"/>
          <w:bdr w:val="none" w:sz="0" w:space="0" w:color="auto"/>
        </w:rPr>
        <w:commentReference w:id="126"/>
      </w:r>
      <w:r w:rsidR="00EE6EFC">
        <w:rPr>
          <w:rFonts w:asciiTheme="minorHAnsi" w:hAnsiTheme="minorHAnsi"/>
        </w:rPr>
        <w:t>.</w:t>
      </w:r>
      <w:r w:rsidR="00747E24">
        <w:rPr>
          <w:rFonts w:asciiTheme="minorHAnsi" w:hAnsiTheme="minorHAnsi"/>
        </w:rPr>
        <w:t xml:space="preserve"> Positive correlations between boldness and aggression in sticklebacks have weakened or disappeared entirely in populations under less pressure (Bell and Sih 2007). Whether such shifts in behavioural syndrome exist when diet quality is altered is yet to be completely understood.</w:t>
      </w:r>
    </w:p>
    <w:p w14:paraId="60AAB877" w14:textId="344C3336" w:rsidR="004D3949" w:rsidRPr="00CF0B20" w:rsidRDefault="00A143F6" w:rsidP="00A143F6">
      <w:pPr>
        <w:pStyle w:val="BodyA"/>
        <w:spacing w:line="480" w:lineRule="auto"/>
        <w:ind w:firstLine="720"/>
        <w:rPr>
          <w:rFonts w:ascii="Calibri" w:hAnsi="Calibri"/>
        </w:rPr>
      </w:pPr>
      <w:r>
        <w:rPr>
          <w:rFonts w:ascii="Calibri" w:hAnsi="Calibri"/>
        </w:rPr>
        <w:t>Ectotherms are</w:t>
      </w:r>
      <w:r w:rsidR="004D3949" w:rsidRPr="00CF0B20">
        <w:rPr>
          <w:rFonts w:ascii="Calibri" w:hAnsi="Calibri"/>
        </w:rPr>
        <w:t xml:space="preserve"> </w:t>
      </w:r>
      <w:commentRangeStart w:id="127"/>
      <w:r w:rsidR="004D3949" w:rsidRPr="00CF0B20">
        <w:rPr>
          <w:rFonts w:ascii="Calibri" w:hAnsi="Calibri"/>
        </w:rPr>
        <w:t xml:space="preserve">thought to have lower heritability of morphological traits than endotherms </w:t>
      </w:r>
      <w:commentRangeEnd w:id="127"/>
      <w:r w:rsidR="007373E7">
        <w:rPr>
          <w:rStyle w:val="CommentReference"/>
          <w:rFonts w:ascii="Times New Roman" w:eastAsiaTheme="minorHAnsi" w:hAnsi="Times New Roman" w:cs="Times New Roman"/>
          <w:color w:val="auto"/>
          <w:bdr w:val="none" w:sz="0" w:space="0" w:color="auto"/>
        </w:rPr>
        <w:commentReference w:id="127"/>
      </w:r>
      <w:r w:rsidR="004D3949" w:rsidRPr="00CF0B20">
        <w:rPr>
          <w:rFonts w:ascii="Calibri" w:hAnsi="Calibri"/>
        </w:rPr>
        <w:t xml:space="preserve">(Mousseau and Roff 1987), largely due to their dependence on external factors. Whether </w:t>
      </w:r>
      <w:r w:rsidR="00DC5368">
        <w:rPr>
          <w:rFonts w:ascii="Calibri" w:hAnsi="Calibri"/>
        </w:rPr>
        <w:t>personality</w:t>
      </w:r>
      <w:r w:rsidR="004D3949" w:rsidRPr="00CF0B20">
        <w:rPr>
          <w:rFonts w:ascii="Calibri" w:hAnsi="Calibri"/>
        </w:rPr>
        <w:t xml:space="preserve"> follows the same trend in ectotherms is yet to be completely explored, with preliminary meta-analyses suggesting it does (Bell et al. 2009). However, we know that low quality diets reduce behavioural repeatability in some spider species (Lichtenstein et al. 2016). Males also generally display more repeatability than females, the specific details of which were dependent on the behavioural trait in question (Andrew 1972, Wingfield 1994). </w:t>
      </w:r>
      <w:r w:rsidR="004D3949" w:rsidRPr="00CF0B20">
        <w:rPr>
          <w:rFonts w:ascii="Calibri" w:hAnsi="Calibri"/>
          <w:i/>
          <w:iCs/>
        </w:rPr>
        <w:t>L. delicata,</w:t>
      </w:r>
      <w:r w:rsidR="004D3949" w:rsidRPr="00CF0B20">
        <w:rPr>
          <w:rFonts w:ascii="Calibri" w:hAnsi="Calibri"/>
        </w:rPr>
        <w:t xml:space="preserve"> specifically, have shown little evidence that suggests sexual differences in behavioural traits and correlations (Michalengeli et </w:t>
      </w:r>
      <w:r w:rsidR="004D3949" w:rsidRPr="00CF0B20">
        <w:rPr>
          <w:rFonts w:ascii="Calibri" w:hAnsi="Calibri"/>
        </w:rPr>
        <w:lastRenderedPageBreak/>
        <w:t xml:space="preserve">al. 2016). While the behaviours remain similar between males and females, the subsequent impacts of diet quality </w:t>
      </w:r>
      <w:r>
        <w:rPr>
          <w:rFonts w:ascii="Calibri" w:hAnsi="Calibri"/>
        </w:rPr>
        <w:t xml:space="preserve">could </w:t>
      </w:r>
      <w:r w:rsidR="004D3949" w:rsidRPr="00CF0B20">
        <w:rPr>
          <w:rFonts w:ascii="Calibri" w:hAnsi="Calibri"/>
        </w:rPr>
        <w:t>differ</w:t>
      </w:r>
      <w:r w:rsidR="00130720">
        <w:rPr>
          <w:rFonts w:ascii="Calibri" w:hAnsi="Calibri"/>
        </w:rPr>
        <w:t xml:space="preserve"> since they have di</w:t>
      </w:r>
      <w:r w:rsidR="00AB1936">
        <w:rPr>
          <w:rFonts w:ascii="Calibri" w:hAnsi="Calibri"/>
        </w:rPr>
        <w:t>fferent nutritional demands (Reddiex et al. 2013</w:t>
      </w:r>
      <w:r w:rsidR="00130720">
        <w:rPr>
          <w:rFonts w:ascii="Calibri" w:hAnsi="Calibri"/>
        </w:rPr>
        <w:t>)</w:t>
      </w:r>
      <w:r w:rsidR="004D3949" w:rsidRPr="00CF0B20">
        <w:rPr>
          <w:rFonts w:ascii="Calibri" w:hAnsi="Calibri"/>
        </w:rPr>
        <w:t xml:space="preserve">. </w:t>
      </w:r>
    </w:p>
    <w:p w14:paraId="3B454CE2" w14:textId="27B3BD49" w:rsidR="004D3949" w:rsidRPr="009B2EAF" w:rsidDel="007373E7" w:rsidRDefault="00A317AE" w:rsidP="00496637">
      <w:pPr>
        <w:pStyle w:val="BodyA"/>
        <w:spacing w:line="480" w:lineRule="auto"/>
        <w:ind w:firstLine="720"/>
        <w:jc w:val="both"/>
        <w:rPr>
          <w:del w:id="128" w:author="Daniel Noble" w:date="2017-10-24T16:43:00Z"/>
          <w:rFonts w:ascii="Calibri" w:hAnsi="Calibri"/>
        </w:rPr>
      </w:pPr>
      <w:del w:id="129" w:author="Daniel Noble" w:date="2017-10-24T16:43:00Z">
        <w:r w:rsidDel="007373E7">
          <w:rPr>
            <w:rFonts w:ascii="Calibri" w:hAnsi="Calibri"/>
          </w:rPr>
          <w:delText>Behaviour has been extensively studied in fi</w:delText>
        </w:r>
        <w:r w:rsidR="00774386" w:rsidDel="007373E7">
          <w:rPr>
            <w:rFonts w:ascii="Calibri" w:hAnsi="Calibri"/>
          </w:rPr>
          <w:delText>sh, birds and mammals while relatively little has b</w:delText>
        </w:r>
        <w:r w:rsidR="00F72F29" w:rsidDel="007373E7">
          <w:rPr>
            <w:rFonts w:ascii="Calibri" w:hAnsi="Calibri"/>
          </w:rPr>
          <w:delText>een carried ou</w:delText>
        </w:r>
        <w:r w:rsidR="00AA7277" w:rsidDel="007373E7">
          <w:rPr>
            <w:rFonts w:ascii="Calibri" w:hAnsi="Calibri"/>
          </w:rPr>
          <w:delText>t on reptiles (Waters et al. 2017</w:delText>
        </w:r>
        <w:r w:rsidR="00F72F29" w:rsidDel="007373E7">
          <w:rPr>
            <w:rFonts w:ascii="Calibri" w:hAnsi="Calibri"/>
          </w:rPr>
          <w:delText xml:space="preserve">). </w:delText>
        </w:r>
        <w:r w:rsidR="00AA7277" w:rsidDel="007373E7">
          <w:rPr>
            <w:rFonts w:ascii="Calibri" w:hAnsi="Calibri"/>
          </w:rPr>
          <w:delText xml:space="preserve">Many of the meta-analyses have included very few reptiles in their analysis of behaviour </w:delText>
        </w:r>
        <w:r w:rsidR="004D3949" w:rsidRPr="00CF0B20" w:rsidDel="007373E7">
          <w:rPr>
            <w:rFonts w:ascii="Calibri" w:hAnsi="Calibri"/>
          </w:rPr>
          <w:delText xml:space="preserve">This project aims to </w:delText>
        </w:r>
        <w:r w:rsidR="00F72F29" w:rsidDel="007373E7">
          <w:rPr>
            <w:rFonts w:ascii="Calibri" w:hAnsi="Calibri"/>
          </w:rPr>
          <w:delText xml:space="preserve">fill this gap and </w:delText>
        </w:r>
        <w:r w:rsidR="004D3949" w:rsidRPr="00CF0B20" w:rsidDel="007373E7">
          <w:rPr>
            <w:rFonts w:ascii="Calibri" w:hAnsi="Calibri"/>
          </w:rPr>
          <w:delText>provide insight into the behavioural implications of diet quality in</w:delText>
        </w:r>
        <w:r w:rsidR="00F72F29" w:rsidDel="007373E7">
          <w:rPr>
            <w:rFonts w:ascii="Calibri" w:hAnsi="Calibri"/>
          </w:rPr>
          <w:delText xml:space="preserve"> the delicate skink,</w:delText>
        </w:r>
        <w:r w:rsidR="004D3949" w:rsidRPr="00CF0B20" w:rsidDel="007373E7">
          <w:rPr>
            <w:rFonts w:ascii="Calibri" w:hAnsi="Calibri"/>
          </w:rPr>
          <w:delText xml:space="preserve"> </w:delText>
        </w:r>
        <w:r w:rsidR="009B2EAF" w:rsidDel="007373E7">
          <w:rPr>
            <w:rFonts w:ascii="Calibri" w:hAnsi="Calibri"/>
            <w:i/>
          </w:rPr>
          <w:delText>Lampropholis delicata</w:delText>
        </w:r>
        <w:r w:rsidR="009B2EAF" w:rsidDel="007373E7">
          <w:rPr>
            <w:rFonts w:ascii="Calibri" w:hAnsi="Calibri"/>
          </w:rPr>
          <w:delText xml:space="preserve">. </w:delText>
        </w:r>
      </w:del>
    </w:p>
    <w:p w14:paraId="70AD65A0" w14:textId="019615EE" w:rsidR="00130720" w:rsidRDefault="00130720" w:rsidP="00AB717D">
      <w:pPr>
        <w:pStyle w:val="BodyA"/>
        <w:spacing w:line="480" w:lineRule="auto"/>
        <w:ind w:firstLine="720"/>
        <w:jc w:val="both"/>
        <w:rPr>
          <w:rFonts w:asciiTheme="minorHAnsi" w:hAnsiTheme="minorHAnsi"/>
        </w:rPr>
        <w:pPrChange w:id="130" w:author="Daniel Noble" w:date="2017-10-24T16:22:00Z">
          <w:pPr>
            <w:pStyle w:val="BodyA"/>
            <w:spacing w:line="480" w:lineRule="auto"/>
            <w:ind w:firstLine="720"/>
          </w:pPr>
        </w:pPrChange>
      </w:pPr>
      <w:r>
        <w:rPr>
          <w:rFonts w:asciiTheme="minorHAnsi" w:hAnsiTheme="minorHAnsi"/>
        </w:rPr>
        <w:t>This study used female delicate skinks (</w:t>
      </w:r>
      <w:r>
        <w:rPr>
          <w:rFonts w:asciiTheme="minorHAnsi" w:hAnsiTheme="minorHAnsi"/>
          <w:i/>
        </w:rPr>
        <w:t>Lampropholis delicata</w:t>
      </w:r>
      <w:r>
        <w:rPr>
          <w:rFonts w:asciiTheme="minorHAnsi" w:hAnsiTheme="minorHAnsi"/>
        </w:rPr>
        <w:t xml:space="preserve">) to compare the effects of a high-quality diet and a low-quality diet on behaviour and behavioural syndromes. They are an invasive species that are now abundant in Eastern Australia, New Zealand, Hawaii and Lord Howe Island (Peace 2004). </w:t>
      </w:r>
      <w:r>
        <w:rPr>
          <w:rFonts w:asciiTheme="minorHAnsi" w:hAnsiTheme="minorHAnsi"/>
          <w:i/>
        </w:rPr>
        <w:t xml:space="preserve">L. delicata </w:t>
      </w:r>
      <w:r>
        <w:rPr>
          <w:rFonts w:asciiTheme="minorHAnsi" w:hAnsiTheme="minorHAnsi"/>
        </w:rPr>
        <w:t xml:space="preserve">are also generally highly social and exploratory (Chapple 2003, Duffield and Bull 2001) that have exploited novel environments to become successful colonizers (Chapple 2011). </w:t>
      </w:r>
      <w:moveToRangeStart w:id="131" w:author="Daniel Noble" w:date="2017-10-24T16:23:00Z" w:name="move496625515"/>
      <w:moveTo w:id="132" w:author="Daniel Noble" w:date="2017-10-24T16:23:00Z">
        <w:r w:rsidR="00AB717D">
          <w:rPr>
            <w:rFonts w:asciiTheme="minorHAnsi" w:hAnsiTheme="minorHAnsi"/>
          </w:rPr>
          <w:t>More exploratory delicate skinks are also more social and less neophobic (Michelangeli 2016). Since behavioural syndromes can constrain the evolution of species in novel environments (Dochtermann and Dingemanse 2013</w:t>
        </w:r>
      </w:moveTo>
      <w:moveToRangeEnd w:id="131"/>
      <w:ins w:id="133" w:author="Daniel Noble" w:date="2017-10-24T16:23:00Z">
        <w:r w:rsidR="00AB717D">
          <w:rPr>
            <w:rFonts w:asciiTheme="minorHAnsi" w:hAnsiTheme="minorHAnsi"/>
          </w:rPr>
          <w:t xml:space="preserve">). </w:t>
        </w:r>
      </w:ins>
      <w:r>
        <w:rPr>
          <w:rFonts w:asciiTheme="minorHAnsi" w:hAnsiTheme="minorHAnsi"/>
        </w:rPr>
        <w:t xml:space="preserve">Plastic species that are able to respond to the changing environment tend to become better invaders (Lee 2002). As such, I expect higher levels of plasticity in the species and to, therefore, observe behavioural changes in response to diet quality. </w:t>
      </w:r>
      <w:moveFromRangeStart w:id="134" w:author="Daniel Noble" w:date="2017-10-24T16:23:00Z" w:name="move496625531"/>
      <w:moveFrom w:id="135" w:author="Daniel Noble" w:date="2017-10-24T16:23:00Z">
        <w:r w:rsidDel="00AB717D">
          <w:rPr>
            <w:rFonts w:asciiTheme="minorHAnsi" w:hAnsiTheme="minorHAnsi"/>
          </w:rPr>
          <w:t xml:space="preserve">Specifically, I hypothesise that there will be increased levels of sociability and exploration, and more neophobic individuals when </w:t>
        </w:r>
        <w:r w:rsidRPr="00DE3F61" w:rsidDel="00AB717D">
          <w:rPr>
            <w:rFonts w:asciiTheme="minorHAnsi" w:hAnsiTheme="minorHAnsi"/>
          </w:rPr>
          <w:t>they</w:t>
        </w:r>
        <w:r w:rsidDel="00AB717D">
          <w:rPr>
            <w:rFonts w:asciiTheme="minorHAnsi" w:hAnsiTheme="minorHAnsi"/>
          </w:rPr>
          <w:t xml:space="preserve"> are fed low quality diets. </w:t>
        </w:r>
      </w:moveFrom>
      <w:moveFromRangeEnd w:id="134"/>
      <w:commentRangeStart w:id="136"/>
      <w:commentRangeStart w:id="137"/>
      <w:ins w:id="138" w:author="Daniel Noble" w:date="2017-10-24T16:21:00Z">
        <w:r w:rsidR="00AB717D">
          <w:rPr>
            <w:rFonts w:asciiTheme="minorHAnsi" w:hAnsiTheme="minorHAnsi"/>
          </w:rPr>
          <w:t xml:space="preserve">These behavioural types were chosen based on the relevance to study species, </w:t>
        </w:r>
        <w:r w:rsidR="00AB717D">
          <w:rPr>
            <w:rFonts w:asciiTheme="minorHAnsi" w:hAnsiTheme="minorHAnsi"/>
            <w:i/>
          </w:rPr>
          <w:t>Lampropholis delicata.</w:t>
        </w:r>
        <w:r w:rsidR="00AB717D">
          <w:rPr>
            <w:rFonts w:asciiTheme="minorHAnsi" w:hAnsiTheme="minorHAnsi"/>
          </w:rPr>
          <w:t xml:space="preserve"> </w:t>
        </w:r>
        <w:r w:rsidR="00AB717D">
          <w:rPr>
            <w:rFonts w:asciiTheme="minorHAnsi" w:hAnsiTheme="minorHAnsi"/>
            <w:i/>
            <w:iCs/>
          </w:rPr>
          <w:t>L. delicata</w:t>
        </w:r>
        <w:r w:rsidR="00AB717D" w:rsidRPr="002E5630">
          <w:rPr>
            <w:rFonts w:asciiTheme="minorHAnsi" w:hAnsiTheme="minorHAnsi"/>
            <w:i/>
            <w:iCs/>
          </w:rPr>
          <w:t xml:space="preserve"> </w:t>
        </w:r>
        <w:r w:rsidR="00AB717D">
          <w:rPr>
            <w:rFonts w:asciiTheme="minorHAnsi" w:hAnsiTheme="minorHAnsi"/>
            <w:iCs/>
          </w:rPr>
          <w:t xml:space="preserve">exhibit </w:t>
        </w:r>
        <w:r w:rsidR="00AB717D" w:rsidRPr="002E5630">
          <w:rPr>
            <w:rFonts w:asciiTheme="minorHAnsi" w:hAnsiTheme="minorHAnsi"/>
          </w:rPr>
          <w:t>high</w:t>
        </w:r>
        <w:r w:rsidR="00AB717D">
          <w:rPr>
            <w:rFonts w:asciiTheme="minorHAnsi" w:hAnsiTheme="minorHAnsi"/>
          </w:rPr>
          <w:t>ly</w:t>
        </w:r>
        <w:r w:rsidR="00AB717D" w:rsidRPr="002E5630">
          <w:rPr>
            <w:rFonts w:asciiTheme="minorHAnsi" w:hAnsiTheme="minorHAnsi"/>
          </w:rPr>
          <w:t xml:space="preserve"> exploratory</w:t>
        </w:r>
        <w:r w:rsidR="00AB717D">
          <w:rPr>
            <w:rFonts w:asciiTheme="minorHAnsi" w:hAnsiTheme="minorHAnsi"/>
          </w:rPr>
          <w:t xml:space="preserve"> and social</w:t>
        </w:r>
        <w:r w:rsidR="00AB717D" w:rsidRPr="002E5630">
          <w:rPr>
            <w:rFonts w:asciiTheme="minorHAnsi" w:hAnsiTheme="minorHAnsi"/>
          </w:rPr>
          <w:t xml:space="preserve"> behaviour </w:t>
        </w:r>
        <w:r w:rsidR="00AB717D">
          <w:rPr>
            <w:rFonts w:asciiTheme="minorHAnsi" w:hAnsiTheme="minorHAnsi"/>
          </w:rPr>
          <w:t>which is</w:t>
        </w:r>
        <w:r w:rsidR="00AB717D" w:rsidRPr="002E5630">
          <w:rPr>
            <w:rFonts w:asciiTheme="minorHAnsi" w:hAnsiTheme="minorHAnsi"/>
          </w:rPr>
          <w:t xml:space="preserve"> suggested to be important in colonization success (Chapple et al. 2011). </w:t>
        </w:r>
        <w:r w:rsidR="00AB717D">
          <w:rPr>
            <w:rStyle w:val="CommentReference"/>
            <w:rFonts w:ascii="Times New Roman" w:eastAsiaTheme="minorHAnsi" w:hAnsi="Times New Roman" w:cs="Times New Roman"/>
            <w:color w:val="auto"/>
            <w:bdr w:val="none" w:sz="0" w:space="0" w:color="auto"/>
          </w:rPr>
          <w:commentReference w:id="139"/>
        </w:r>
        <w:commentRangeEnd w:id="136"/>
        <w:r w:rsidR="00AB717D">
          <w:rPr>
            <w:rStyle w:val="CommentReference"/>
            <w:rFonts w:ascii="Times New Roman" w:eastAsiaTheme="minorHAnsi" w:hAnsi="Times New Roman" w:cs="Times New Roman"/>
            <w:color w:val="auto"/>
            <w:bdr w:val="none" w:sz="0" w:space="0" w:color="auto"/>
          </w:rPr>
          <w:commentReference w:id="136"/>
        </w:r>
      </w:ins>
      <w:commentRangeEnd w:id="137"/>
      <w:ins w:id="140" w:author="Daniel Noble" w:date="2017-10-24T16:22:00Z">
        <w:r w:rsidR="00AB717D">
          <w:rPr>
            <w:rStyle w:val="CommentReference"/>
            <w:rFonts w:ascii="Times New Roman" w:eastAsiaTheme="minorHAnsi" w:hAnsi="Times New Roman" w:cs="Times New Roman"/>
            <w:color w:val="auto"/>
            <w:bdr w:val="none" w:sz="0" w:space="0" w:color="auto"/>
          </w:rPr>
          <w:commentReference w:id="137"/>
        </w:r>
      </w:ins>
    </w:p>
    <w:p w14:paraId="589E25CE" w14:textId="75D3EA07" w:rsidR="00823BD8" w:rsidRDefault="00AB717D" w:rsidP="008C6B47">
      <w:pPr>
        <w:pStyle w:val="BodyA"/>
        <w:spacing w:line="480" w:lineRule="auto"/>
        <w:ind w:firstLine="720"/>
        <w:rPr>
          <w:rFonts w:asciiTheme="minorHAnsi" w:hAnsiTheme="minorHAnsi"/>
        </w:rPr>
      </w:pPr>
      <w:moveToRangeStart w:id="141" w:author="Daniel Noble" w:date="2017-10-24T16:23:00Z" w:name="move496625531"/>
      <w:commentRangeStart w:id="142"/>
      <w:moveTo w:id="143" w:author="Daniel Noble" w:date="2017-10-24T16:23:00Z">
        <w:r>
          <w:rPr>
            <w:rFonts w:asciiTheme="minorHAnsi" w:hAnsiTheme="minorHAnsi"/>
          </w:rPr>
          <w:t xml:space="preserve">Specifically, I </w:t>
        </w:r>
        <w:commentRangeStart w:id="144"/>
        <w:r>
          <w:rPr>
            <w:rFonts w:asciiTheme="minorHAnsi" w:hAnsiTheme="minorHAnsi"/>
          </w:rPr>
          <w:t xml:space="preserve">hypothesise that there will be increased levels of sociability and exploration, and more neophobic individuals when </w:t>
        </w:r>
        <w:r w:rsidRPr="00DE3F61">
          <w:rPr>
            <w:rFonts w:asciiTheme="minorHAnsi" w:hAnsiTheme="minorHAnsi"/>
          </w:rPr>
          <w:t>they</w:t>
        </w:r>
        <w:r>
          <w:rPr>
            <w:rFonts w:asciiTheme="minorHAnsi" w:hAnsiTheme="minorHAnsi"/>
          </w:rPr>
          <w:t xml:space="preserve"> are fed low quality diets</w:t>
        </w:r>
      </w:moveTo>
      <w:commentRangeEnd w:id="144"/>
      <w:r>
        <w:rPr>
          <w:rStyle w:val="CommentReference"/>
          <w:rFonts w:ascii="Times New Roman" w:eastAsiaTheme="minorHAnsi" w:hAnsi="Times New Roman" w:cs="Times New Roman"/>
          <w:color w:val="auto"/>
          <w:bdr w:val="none" w:sz="0" w:space="0" w:color="auto"/>
        </w:rPr>
        <w:commentReference w:id="144"/>
      </w:r>
      <w:moveTo w:id="145" w:author="Daniel Noble" w:date="2017-10-24T16:23:00Z">
        <w:r>
          <w:rPr>
            <w:rFonts w:asciiTheme="minorHAnsi" w:hAnsiTheme="minorHAnsi"/>
          </w:rPr>
          <w:t>.</w:t>
        </w:r>
      </w:moveTo>
      <w:moveFromRangeStart w:id="146" w:author="Daniel Noble" w:date="2017-10-24T16:23:00Z" w:name="move496625515"/>
      <w:moveToRangeEnd w:id="141"/>
      <w:moveFrom w:id="147" w:author="Daniel Noble" w:date="2017-10-24T16:23:00Z">
        <w:r w:rsidR="00130720" w:rsidDel="00AB717D">
          <w:rPr>
            <w:rFonts w:asciiTheme="minorHAnsi" w:hAnsiTheme="minorHAnsi"/>
          </w:rPr>
          <w:t>More exploratory delicate skinks are also more social and less neophobic (Michelangeli 2016). Since behavioural syndromes can constrain the evolution of species in novel environments (Dochtermann and Dingemanse 2013</w:t>
        </w:r>
      </w:moveFrom>
      <w:moveFromRangeEnd w:id="146"/>
      <w:del w:id="148" w:author="Daniel Noble" w:date="2017-10-24T16:23:00Z">
        <w:r w:rsidR="00130720" w:rsidDel="00AB717D">
          <w:rPr>
            <w:rFonts w:asciiTheme="minorHAnsi" w:hAnsiTheme="minorHAnsi"/>
          </w:rPr>
          <w:delText>),</w:delText>
        </w:r>
      </w:del>
      <w:r w:rsidR="00130720">
        <w:rPr>
          <w:rFonts w:asciiTheme="minorHAnsi" w:hAnsiTheme="minorHAnsi"/>
        </w:rPr>
        <w:t xml:space="preserve"> I predict that the successfully invasive delicate skink will have </w:t>
      </w:r>
      <w:commentRangeStart w:id="149"/>
      <w:r w:rsidR="00130720">
        <w:rPr>
          <w:rFonts w:asciiTheme="minorHAnsi" w:hAnsiTheme="minorHAnsi"/>
        </w:rPr>
        <w:t>behavioural syndromes that readily respond to diet quality</w:t>
      </w:r>
      <w:commentRangeEnd w:id="149"/>
      <w:r w:rsidR="007373E7">
        <w:rPr>
          <w:rStyle w:val="CommentReference"/>
          <w:rFonts w:ascii="Times New Roman" w:eastAsiaTheme="minorHAnsi" w:hAnsi="Times New Roman" w:cs="Times New Roman"/>
          <w:color w:val="auto"/>
          <w:bdr w:val="none" w:sz="0" w:space="0" w:color="auto"/>
        </w:rPr>
        <w:commentReference w:id="149"/>
      </w:r>
      <w:r w:rsidR="00130720">
        <w:rPr>
          <w:rFonts w:asciiTheme="minorHAnsi" w:hAnsiTheme="minorHAnsi"/>
        </w:rPr>
        <w:t>. In other words, there will be significant differences in the strength of the beh</w:t>
      </w:r>
      <w:r w:rsidR="008C6B47">
        <w:rPr>
          <w:rFonts w:asciiTheme="minorHAnsi" w:hAnsiTheme="minorHAnsi"/>
        </w:rPr>
        <w:t>avioural syndromes present</w:t>
      </w:r>
      <w:r w:rsidR="00130720">
        <w:rPr>
          <w:rFonts w:asciiTheme="minorHAnsi" w:hAnsiTheme="minorHAnsi"/>
        </w:rPr>
        <w:t>.</w:t>
      </w:r>
      <w:commentRangeEnd w:id="142"/>
      <w:r>
        <w:rPr>
          <w:rStyle w:val="CommentReference"/>
          <w:rFonts w:ascii="Times New Roman" w:eastAsiaTheme="minorHAnsi" w:hAnsi="Times New Roman" w:cs="Times New Roman"/>
          <w:color w:val="auto"/>
          <w:bdr w:val="none" w:sz="0" w:space="0" w:color="auto"/>
        </w:rPr>
        <w:commentReference w:id="142"/>
      </w:r>
    </w:p>
    <w:p w14:paraId="66DFB4AE" w14:textId="77777777" w:rsidR="008C6B47" w:rsidRPr="008C6B47" w:rsidRDefault="008C6B47" w:rsidP="008C6B47">
      <w:pPr>
        <w:pStyle w:val="BodyA"/>
        <w:spacing w:line="480" w:lineRule="auto"/>
        <w:ind w:firstLine="720"/>
        <w:rPr>
          <w:rFonts w:asciiTheme="minorHAnsi" w:hAnsiTheme="minorHAnsi"/>
        </w:rPr>
      </w:pPr>
    </w:p>
    <w:p w14:paraId="50E246D4" w14:textId="77777777" w:rsidR="008C6B47" w:rsidRPr="00823BD8" w:rsidRDefault="008C6B47" w:rsidP="00823BD8"/>
    <w:p w14:paraId="44C82497" w14:textId="2239C271" w:rsidR="007D56D4" w:rsidRPr="00CF0B20" w:rsidRDefault="007D56D4" w:rsidP="003839DF">
      <w:pPr>
        <w:pStyle w:val="Subtitle"/>
        <w:rPr>
          <w:rStyle w:val="s1"/>
          <w:rFonts w:ascii="Calibri" w:hAnsi="Calibri"/>
          <w:b/>
        </w:rPr>
      </w:pPr>
      <w:r w:rsidRPr="00CF0B20">
        <w:t>METHODS</w:t>
      </w:r>
    </w:p>
    <w:p w14:paraId="4D30876D" w14:textId="77777777" w:rsidR="007D56D4" w:rsidRPr="00CF0B20" w:rsidRDefault="007D56D4" w:rsidP="007D56D4">
      <w:pPr>
        <w:pStyle w:val="Subtitle"/>
        <w:spacing w:line="360" w:lineRule="auto"/>
        <w:rPr>
          <w:rFonts w:ascii="Calibri" w:hAnsi="Calibri"/>
        </w:rPr>
      </w:pPr>
      <w:r>
        <w:rPr>
          <w:rStyle w:val="s1"/>
          <w:rFonts w:ascii="Calibri" w:hAnsi="Calibri"/>
          <w:b/>
          <w:bCs/>
        </w:rPr>
        <w:t>CAPTURE AND HUSBANDRY</w:t>
      </w:r>
    </w:p>
    <w:p w14:paraId="59C840E1"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mealworming. For the duration of the experimental period, each female was placed in separate enclosures measuring 35.5 x 27.5 x 15cm with paper substrate, a home hide box and water bowl. Incandescent 100-W bulbs provided a heat to allow thermoregulatory opportunities and the average </w:t>
      </w:r>
      <w:r w:rsidRPr="00CF0B20">
        <w:rPr>
          <w:rStyle w:val="s1"/>
          <w:rFonts w:ascii="Calibri" w:hAnsi="Calibri"/>
          <w:sz w:val="22"/>
          <w:szCs w:val="22"/>
        </w:rPr>
        <w:lastRenderedPageBreak/>
        <w:t xml:space="preserve">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26DE13C" w14:textId="77777777" w:rsidR="007D56D4" w:rsidRPr="00CF0B20" w:rsidRDefault="007D56D4" w:rsidP="007D56D4">
      <w:pPr>
        <w:pStyle w:val="p4"/>
        <w:spacing w:line="360" w:lineRule="auto"/>
        <w:rPr>
          <w:rFonts w:ascii="Calibri" w:hAnsi="Calibri"/>
          <w:sz w:val="22"/>
          <w:szCs w:val="22"/>
        </w:rPr>
      </w:pPr>
    </w:p>
    <w:p w14:paraId="7C66B168" w14:textId="77777777" w:rsidR="007D56D4" w:rsidRPr="00CF0B20" w:rsidRDefault="007D56D4" w:rsidP="007D56D4">
      <w:pPr>
        <w:pStyle w:val="Subtitle"/>
        <w:spacing w:line="360" w:lineRule="auto"/>
        <w:rPr>
          <w:rFonts w:ascii="Calibri" w:hAnsi="Calibri"/>
        </w:rPr>
      </w:pPr>
      <w:r>
        <w:rPr>
          <w:rStyle w:val="s1"/>
          <w:rFonts w:ascii="Calibri" w:hAnsi="Calibri"/>
          <w:b/>
          <w:bCs/>
        </w:rPr>
        <w:t>DIET MANIPULATION</w:t>
      </w:r>
    </w:p>
    <w:p w14:paraId="0AB0D14E"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150"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3C5A4DD1" w14:textId="77777777" w:rsidR="007D56D4" w:rsidRPr="00CF0B20" w:rsidRDefault="007D56D4" w:rsidP="007D56D4">
      <w:pPr>
        <w:pStyle w:val="p4"/>
        <w:spacing w:line="360" w:lineRule="auto"/>
        <w:rPr>
          <w:rFonts w:ascii="Calibri" w:hAnsi="Calibri"/>
          <w:sz w:val="22"/>
          <w:szCs w:val="22"/>
        </w:rPr>
      </w:pPr>
    </w:p>
    <w:p w14:paraId="6F681268" w14:textId="77777777" w:rsidR="007D56D4" w:rsidRPr="00F53DC0" w:rsidRDefault="007D56D4" w:rsidP="007D56D4">
      <w:pPr>
        <w:pStyle w:val="Subtitle"/>
        <w:spacing w:line="360" w:lineRule="auto"/>
        <w:rPr>
          <w:rFonts w:ascii="Calibri" w:hAnsi="Calibri"/>
          <w:b/>
        </w:rPr>
      </w:pPr>
      <w:r>
        <w:rPr>
          <w:rStyle w:val="s1"/>
          <w:rFonts w:ascii="Calibri" w:hAnsi="Calibri"/>
          <w:b/>
          <w:bCs/>
        </w:rPr>
        <w:t>BEHAVIOURAL ASSAYS</w:t>
      </w:r>
    </w:p>
    <w:p w14:paraId="06970490" w14:textId="77777777" w:rsidR="007D56D4" w:rsidRPr="00CF0B20" w:rsidRDefault="007D56D4" w:rsidP="007D56D4">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behaviour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I assayed activity, neophobia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and b</w:t>
      </w:r>
      <w:r w:rsidRPr="00CF0B20">
        <w:rPr>
          <w:rStyle w:val="s1"/>
          <w:rFonts w:ascii="Calibri" w:hAnsi="Calibri"/>
          <w:sz w:val="22"/>
          <w:szCs w:val="22"/>
        </w:rPr>
        <w:t>ehaviour</w:t>
      </w:r>
      <w:r>
        <w:rPr>
          <w:rStyle w:val="s1"/>
          <w:rFonts w:ascii="Calibri" w:hAnsi="Calibri"/>
          <w:sz w:val="22"/>
          <w:szCs w:val="22"/>
        </w:rPr>
        <w:t>s</w:t>
      </w:r>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randomised neophobia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6A96C7A0" w14:textId="77777777" w:rsidR="007D56D4" w:rsidRDefault="007D56D4" w:rsidP="007D56D4">
      <w:pPr>
        <w:pStyle w:val="p3"/>
        <w:spacing w:line="360" w:lineRule="auto"/>
        <w:rPr>
          <w:rStyle w:val="s1"/>
          <w:rFonts w:ascii="Calibri" w:hAnsi="Calibri"/>
          <w:i/>
          <w:sz w:val="22"/>
          <w:szCs w:val="22"/>
        </w:rPr>
      </w:pPr>
    </w:p>
    <w:p w14:paraId="3575319F"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lastRenderedPageBreak/>
        <w:t>Exploration</w:t>
      </w:r>
    </w:p>
    <w:p w14:paraId="6BFD7B33" w14:textId="77777777" w:rsidR="007D56D4" w:rsidRDefault="007D56D4" w:rsidP="007D56D4">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766C3694" w14:textId="77777777" w:rsidR="007D56D4" w:rsidRPr="00CF0B20" w:rsidRDefault="007D56D4" w:rsidP="007D56D4">
      <w:pPr>
        <w:pStyle w:val="p3"/>
        <w:spacing w:line="360" w:lineRule="auto"/>
        <w:ind w:firstLine="720"/>
        <w:rPr>
          <w:rFonts w:ascii="Calibri" w:hAnsi="Calibri"/>
          <w:sz w:val="22"/>
          <w:szCs w:val="22"/>
        </w:rPr>
      </w:pPr>
    </w:p>
    <w:p w14:paraId="3076D110" w14:textId="77777777" w:rsidR="007D56D4" w:rsidRPr="00155FB9" w:rsidRDefault="007D56D4" w:rsidP="007D56D4">
      <w:pPr>
        <w:pStyle w:val="p4"/>
        <w:spacing w:line="360" w:lineRule="auto"/>
        <w:rPr>
          <w:rFonts w:ascii="Calibri" w:hAnsi="Calibri"/>
          <w:b/>
          <w:i/>
          <w:sz w:val="22"/>
          <w:szCs w:val="22"/>
        </w:rPr>
      </w:pPr>
      <w:r w:rsidRPr="00155FB9">
        <w:rPr>
          <w:rFonts w:ascii="Calibri" w:hAnsi="Calibri"/>
          <w:b/>
          <w:i/>
          <w:sz w:val="22"/>
          <w:szCs w:val="22"/>
        </w:rPr>
        <w:t>Neophobia</w:t>
      </w:r>
    </w:p>
    <w:p w14:paraId="593F320C" w14:textId="0065B85B" w:rsidR="007D56D4" w:rsidRDefault="007D56D4" w:rsidP="007D56D4">
      <w:pPr>
        <w:pStyle w:val="p3"/>
        <w:spacing w:line="480" w:lineRule="auto"/>
        <w:rPr>
          <w:rStyle w:val="s1"/>
          <w:rFonts w:ascii="Calibri" w:hAnsi="Calibri"/>
          <w:sz w:val="22"/>
          <w:szCs w:val="22"/>
        </w:rPr>
      </w:pPr>
      <w:r>
        <w:rPr>
          <w:rStyle w:val="s1"/>
          <w:rFonts w:ascii="Calibri" w:hAnsi="Calibri"/>
          <w:iCs/>
          <w:sz w:val="22"/>
          <w:szCs w:val="22"/>
        </w:rPr>
        <w:t>Neophobia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w:t>
      </w:r>
      <w:commentRangeStart w:id="151"/>
      <w:r w:rsidRPr="00CF0B20">
        <w:rPr>
          <w:rStyle w:val="s1"/>
          <w:rFonts w:ascii="Calibri" w:hAnsi="Calibri"/>
          <w:iCs/>
          <w:sz w:val="22"/>
          <w:szCs w:val="22"/>
        </w:rPr>
        <w:t>Figure</w:t>
      </w:r>
      <w:commentRangeEnd w:id="151"/>
      <w:r w:rsidRPr="00CF0B20">
        <w:rPr>
          <w:rStyle w:val="CommentReference"/>
          <w:rFonts w:ascii="Calibri" w:hAnsi="Calibri" w:cstheme="minorBidi"/>
          <w:sz w:val="22"/>
          <w:szCs w:val="22"/>
        </w:rPr>
        <w:commentReference w:id="151"/>
      </w:r>
      <w:r w:rsidR="00E83077">
        <w:rPr>
          <w:rStyle w:val="s1"/>
          <w:rFonts w:ascii="Calibri" w:hAnsi="Calibri"/>
          <w:iCs/>
          <w:sz w:val="22"/>
          <w:szCs w:val="22"/>
        </w:rPr>
        <w:t xml:space="preserve"> 1</w:t>
      </w:r>
      <w:r w:rsidRPr="00CF0B20">
        <w:rPr>
          <w:rStyle w:val="s1"/>
          <w:rFonts w:ascii="Calibri" w:hAnsi="Calibri"/>
          <w:iCs/>
          <w:sz w:val="22"/>
          <w:szCs w:val="22"/>
        </w:rPr>
        <w:t>).</w:t>
      </w:r>
      <w:r>
        <w:rPr>
          <w:rStyle w:val="s1"/>
          <w:rFonts w:ascii="Calibri" w:hAnsi="Calibri"/>
          <w:iCs/>
          <w:sz w:val="22"/>
          <w:szCs w:val="22"/>
        </w:rPr>
        <w:t xml:space="preserve"> All discs were tacked down using Blu-Tack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neophobia,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686FCB07" w14:textId="77777777" w:rsidR="007D56D4" w:rsidRPr="00CF0B20" w:rsidRDefault="007D56D4" w:rsidP="007D56D4">
      <w:pPr>
        <w:pStyle w:val="p3"/>
        <w:spacing w:line="360" w:lineRule="auto"/>
        <w:rPr>
          <w:rFonts w:ascii="Calibri" w:hAnsi="Calibri"/>
          <w:sz w:val="22"/>
          <w:szCs w:val="22"/>
        </w:rPr>
      </w:pPr>
      <w:r w:rsidRPr="00CF0B20">
        <w:rPr>
          <w:rFonts w:ascii="Calibri" w:hAnsi="Calibri"/>
          <w:sz w:val="22"/>
          <w:szCs w:val="22"/>
        </w:rPr>
        <w:t xml:space="preserve"> </w:t>
      </w:r>
    </w:p>
    <w:p w14:paraId="23CCAF20"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7E672175" w14:textId="0B09E805" w:rsidR="007D56D4" w:rsidRDefault="007D56D4" w:rsidP="007D56D4">
      <w:pPr>
        <w:pStyle w:val="p3"/>
        <w:spacing w:line="480" w:lineRule="auto"/>
        <w:rPr>
          <w:rStyle w:val="s1"/>
          <w:rFonts w:ascii="Calibri" w:hAnsi="Calibri"/>
          <w:sz w:val="22"/>
          <w:szCs w:val="22"/>
        </w:rPr>
      </w:pPr>
      <w:r w:rsidRPr="00156602">
        <w:rPr>
          <w:rStyle w:val="s1"/>
          <w:rFonts w:ascii="Calibri" w:hAnsi="Calibri"/>
          <w:i/>
          <w:sz w:val="22"/>
          <w:szCs w:val="22"/>
        </w:rPr>
        <w:t xml:space="preserve">Lampropholis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l</w:t>
      </w:r>
      <w:r w:rsidRPr="00CF0B20">
        <w:rPr>
          <w:rStyle w:val="s1"/>
          <w:rFonts w:ascii="Calibri" w:hAnsi="Calibri"/>
          <w:sz w:val="22"/>
          <w:szCs w:val="22"/>
        </w:rPr>
        <w:t xml:space="preserve">izards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w:t>
      </w:r>
      <w:commentRangeStart w:id="152"/>
      <w:r w:rsidRPr="00CF0B20">
        <w:rPr>
          <w:rStyle w:val="s1"/>
          <w:rFonts w:ascii="Calibri" w:hAnsi="Calibri"/>
          <w:sz w:val="22"/>
          <w:szCs w:val="22"/>
        </w:rPr>
        <w:t>F</w:t>
      </w:r>
      <w:r w:rsidR="00E83077">
        <w:rPr>
          <w:rStyle w:val="s1"/>
          <w:rFonts w:ascii="Calibri" w:hAnsi="Calibri"/>
          <w:sz w:val="22"/>
          <w:szCs w:val="22"/>
        </w:rPr>
        <w:t>igure 2</w:t>
      </w:r>
      <w:r w:rsidRPr="00CF0B20">
        <w:rPr>
          <w:rStyle w:val="s1"/>
          <w:rFonts w:ascii="Calibri" w:hAnsi="Calibri"/>
          <w:sz w:val="22"/>
          <w:szCs w:val="22"/>
        </w:rPr>
        <w:t>).</w:t>
      </w:r>
      <w:ins w:id="153" w:author="Daniel Noble" w:date="2017-10-11T11:24:00Z">
        <w:r>
          <w:rPr>
            <w:rStyle w:val="s1"/>
            <w:rFonts w:ascii="Calibri" w:hAnsi="Calibri"/>
            <w:sz w:val="22"/>
            <w:szCs w:val="22"/>
          </w:rPr>
          <w:t xml:space="preserve"> </w:t>
        </w:r>
      </w:ins>
      <w:commentRangeEnd w:id="152"/>
      <w:r>
        <w:rPr>
          <w:rStyle w:val="CommentReference"/>
          <w:rFonts w:ascii="Times New Roman" w:hAnsi="Times New Roman"/>
        </w:rPr>
        <w:commentReference w:id="152"/>
      </w:r>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w:t>
      </w:r>
      <w:r>
        <w:rPr>
          <w:rStyle w:val="s1"/>
          <w:rFonts w:ascii="Calibri" w:hAnsi="Calibri"/>
          <w:sz w:val="22"/>
          <w:szCs w:val="22"/>
        </w:rPr>
        <w:lastRenderedPageBreak/>
        <w:t xml:space="preserve">quantified the total amount of time (seconds) each lizard spent in the ‘social zone’, defined as the area of the enclosure within ~ 3 cm perimeter around the front of the container with the conspecific male. </w:t>
      </w:r>
    </w:p>
    <w:p w14:paraId="557B869B" w14:textId="77777777" w:rsidR="007D56D4" w:rsidRPr="00CF0B20" w:rsidRDefault="007D56D4" w:rsidP="007D56D4">
      <w:pPr>
        <w:pStyle w:val="p4"/>
        <w:spacing w:line="360" w:lineRule="auto"/>
        <w:rPr>
          <w:rFonts w:ascii="Calibri" w:hAnsi="Calibri"/>
          <w:sz w:val="22"/>
          <w:szCs w:val="22"/>
        </w:rPr>
      </w:pPr>
    </w:p>
    <w:p w14:paraId="7EE7C0F2" w14:textId="77777777" w:rsidR="007D56D4" w:rsidRPr="00CF0B20" w:rsidRDefault="007D56D4" w:rsidP="007D56D4">
      <w:pPr>
        <w:pStyle w:val="Subtitle"/>
        <w:spacing w:line="360" w:lineRule="auto"/>
        <w:rPr>
          <w:rFonts w:ascii="Calibri" w:hAnsi="Calibri"/>
          <w:b/>
        </w:rPr>
      </w:pPr>
      <w:r>
        <w:rPr>
          <w:rFonts w:ascii="Calibri" w:hAnsi="Calibri"/>
          <w:b/>
        </w:rPr>
        <w:t>BEHAVIOURAL SCORING</w:t>
      </w:r>
    </w:p>
    <w:p w14:paraId="1BE1FF8C" w14:textId="77777777" w:rsidR="007D56D4" w:rsidRPr="00CF0B20" w:rsidRDefault="007D56D4" w:rsidP="007D56D4">
      <w:pPr>
        <w:pStyle w:val="p3"/>
        <w:spacing w:line="480" w:lineRule="auto"/>
        <w:rPr>
          <w:rStyle w:val="s1"/>
          <w:rFonts w:ascii="Calibri" w:hAnsi="Calibri"/>
          <w:sz w:val="22"/>
          <w:szCs w:val="22"/>
        </w:rPr>
      </w:pPr>
      <w:r>
        <w:rPr>
          <w:rStyle w:val="s1"/>
          <w:rFonts w:ascii="Calibri" w:hAnsi="Calibri"/>
          <w:sz w:val="22"/>
          <w:szCs w:val="22"/>
        </w:rPr>
        <w:t>All behaviour</w:t>
      </w:r>
      <w:r w:rsidRPr="00CF0B20">
        <w:rPr>
          <w:rStyle w:val="s1"/>
          <w:rFonts w:ascii="Calibri" w:hAnsi="Calibri"/>
          <w:sz w:val="22"/>
          <w:szCs w:val="22"/>
        </w:rPr>
        <w:t>al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Ethovision XT 11.5. Automated tracking significantly reduces collection time, nullifies inter-observer effects and </w:t>
      </w:r>
      <w:r>
        <w:rPr>
          <w:rStyle w:val="s1"/>
          <w:rFonts w:ascii="Calibri" w:hAnsi="Calibri"/>
          <w:sz w:val="22"/>
          <w:szCs w:val="22"/>
        </w:rPr>
        <w:t>allows for more precise behaviour</w:t>
      </w:r>
      <w:r w:rsidRPr="00CF0B20">
        <w:rPr>
          <w:rStyle w:val="s1"/>
          <w:rFonts w:ascii="Calibri" w:hAnsi="Calibri"/>
          <w:sz w:val="22"/>
          <w:szCs w:val="22"/>
        </w:rPr>
        <w:t xml:space="preserve">al measures. </w:t>
      </w:r>
    </w:p>
    <w:p w14:paraId="48AC43F7" w14:textId="643FACFE" w:rsidR="00E83077" w:rsidRDefault="007D56D4" w:rsidP="007D56D4">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 xml:space="preserve">were defined in the program for each assay to measure a number of variables in each zone </w:t>
      </w:r>
      <w:commentRangeStart w:id="154"/>
      <w:r w:rsidRPr="00CF0B20">
        <w:rPr>
          <w:rStyle w:val="s1"/>
          <w:rFonts w:ascii="Calibri" w:hAnsi="Calibri"/>
          <w:sz w:val="22"/>
          <w:szCs w:val="22"/>
        </w:rPr>
        <w:t>(Fig</w:t>
      </w:r>
      <w:r w:rsidR="00E83077">
        <w:rPr>
          <w:rStyle w:val="s1"/>
          <w:rFonts w:ascii="Calibri" w:hAnsi="Calibri"/>
          <w:sz w:val="22"/>
          <w:szCs w:val="22"/>
        </w:rPr>
        <w:t>ure 3</w:t>
      </w:r>
      <w:r w:rsidRPr="00CF0B20">
        <w:rPr>
          <w:rStyle w:val="s1"/>
          <w:rFonts w:ascii="Calibri" w:hAnsi="Calibri"/>
          <w:sz w:val="22"/>
          <w:szCs w:val="22"/>
        </w:rPr>
        <w:t xml:space="preserve">). </w:t>
      </w:r>
      <w:commentRangeEnd w:id="154"/>
      <w:r>
        <w:rPr>
          <w:rStyle w:val="CommentReference"/>
          <w:rFonts w:ascii="Times New Roman" w:hAnsi="Times New Roman"/>
        </w:rPr>
        <w:commentReference w:id="154"/>
      </w:r>
      <w:r w:rsidR="00E83077">
        <w:rPr>
          <w:rStyle w:val="s1"/>
          <w:rFonts w:ascii="Calibri" w:hAnsi="Calibri"/>
          <w:sz w:val="22"/>
          <w:szCs w:val="22"/>
        </w:rPr>
        <w:t xml:space="preserve">Figure 4 is an example from the neophobia essay, showing the movement of the individuals during the assay that were recorded. </w:t>
      </w:r>
      <w:r w:rsidRPr="00CF0B20">
        <w:rPr>
          <w:rStyle w:val="s1"/>
          <w:rFonts w:ascii="Calibri" w:hAnsi="Calibri"/>
          <w:sz w:val="22"/>
          <w:szCs w:val="22"/>
        </w:rPr>
        <w:t>Data from 20 minutes of each video was acquired. In some cases, individuals were not immediately detected during tracking but a full 20 minutes was still acquired, albeit a later segment.</w:t>
      </w:r>
    </w:p>
    <w:p w14:paraId="48156C9C" w14:textId="1EBF7FF4" w:rsidR="007D56D4" w:rsidRDefault="00E83077" w:rsidP="00E83077">
      <w:pPr>
        <w:pStyle w:val="p3"/>
        <w:spacing w:line="480" w:lineRule="auto"/>
        <w:ind w:firstLine="720"/>
        <w:jc w:val="center"/>
        <w:rPr>
          <w:rStyle w:val="s1"/>
          <w:rFonts w:ascii="Calibri" w:hAnsi="Calibri"/>
          <w:sz w:val="22"/>
          <w:szCs w:val="22"/>
        </w:rPr>
      </w:pPr>
      <w:r>
        <w:rPr>
          <w:rFonts w:ascii="Calibri" w:hAnsi="Calibri"/>
          <w:noProof/>
          <w:sz w:val="22"/>
          <w:szCs w:val="22"/>
          <w:lang w:val="en-GB" w:eastAsia="en-GB"/>
        </w:rPr>
        <w:drawing>
          <wp:inline distT="0" distB="0" distL="0" distR="0" wp14:anchorId="60E154E9" wp14:editId="3F83658E">
            <wp:extent cx="1994535" cy="1631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VR3 Trial229.png"/>
                    <pic:cNvPicPr/>
                  </pic:nvPicPr>
                  <pic:blipFill>
                    <a:blip r:embed="rId7">
                      <a:extLst>
                        <a:ext uri="{28A0092B-C50C-407E-A947-70E740481C1C}">
                          <a14:useLocalDpi xmlns:a14="http://schemas.microsoft.com/office/drawing/2010/main" val="0"/>
                        </a:ext>
                      </a:extLst>
                    </a:blip>
                    <a:stretch>
                      <a:fillRect/>
                    </a:stretch>
                  </pic:blipFill>
                  <pic:spPr>
                    <a:xfrm>
                      <a:off x="0" y="0"/>
                      <a:ext cx="2018503" cy="1651502"/>
                    </a:xfrm>
                    <a:prstGeom prst="rect">
                      <a:avLst/>
                    </a:prstGeom>
                  </pic:spPr>
                </pic:pic>
              </a:graphicData>
            </a:graphic>
          </wp:inline>
        </w:drawing>
      </w:r>
    </w:p>
    <w:p w14:paraId="339C6A44" w14:textId="1227CC7E" w:rsidR="00E83077" w:rsidRPr="00E83077" w:rsidRDefault="00E83077" w:rsidP="00E051BA">
      <w:pPr>
        <w:pStyle w:val="p3"/>
        <w:spacing w:line="276" w:lineRule="auto"/>
        <w:jc w:val="left"/>
        <w:rPr>
          <w:rStyle w:val="s1"/>
          <w:rFonts w:ascii="Calibri" w:hAnsi="Calibri"/>
          <w:sz w:val="22"/>
          <w:szCs w:val="22"/>
        </w:rPr>
        <w:pPrChange w:id="155" w:author="Daniel Noble" w:date="2017-10-24T17:06:00Z">
          <w:pPr>
            <w:pStyle w:val="p3"/>
            <w:spacing w:line="276" w:lineRule="auto"/>
            <w:ind w:firstLine="720"/>
            <w:jc w:val="center"/>
          </w:pPr>
        </w:pPrChange>
      </w:pPr>
      <w:r>
        <w:rPr>
          <w:rStyle w:val="s1"/>
          <w:rFonts w:ascii="Calibri" w:hAnsi="Calibri"/>
          <w:b/>
          <w:sz w:val="22"/>
          <w:szCs w:val="22"/>
        </w:rPr>
        <w:t xml:space="preserve">Figure 4 </w:t>
      </w:r>
      <w:ins w:id="156" w:author="Daniel Noble" w:date="2017-10-24T17:06:00Z">
        <w:r w:rsidR="00E051BA">
          <w:rPr>
            <w:rStyle w:val="s1"/>
            <w:rFonts w:ascii="Calibri" w:hAnsi="Calibri"/>
            <w:b/>
            <w:sz w:val="22"/>
            <w:szCs w:val="22"/>
          </w:rPr>
          <w:t xml:space="preserve">– </w:t>
        </w:r>
      </w:ins>
      <w:r>
        <w:rPr>
          <w:rStyle w:val="s1"/>
          <w:rFonts w:ascii="Calibri" w:hAnsi="Calibri"/>
          <w:sz w:val="22"/>
          <w:szCs w:val="22"/>
        </w:rPr>
        <w:t>Heatmap from a neophobia assay displaying the movement of each individual over the 20-minute recording. Bottom left individual was on a low-quality diet and all others were on a high-quality diet.</w:t>
      </w:r>
    </w:p>
    <w:p w14:paraId="78F472D6" w14:textId="77777777" w:rsidR="007D56D4" w:rsidRPr="00CF0B20" w:rsidRDefault="007D56D4" w:rsidP="007D56D4">
      <w:pPr>
        <w:pStyle w:val="p3"/>
        <w:spacing w:line="360" w:lineRule="auto"/>
        <w:rPr>
          <w:rFonts w:ascii="Calibri" w:hAnsi="Calibri"/>
          <w:sz w:val="22"/>
          <w:szCs w:val="22"/>
        </w:rPr>
      </w:pPr>
    </w:p>
    <w:p w14:paraId="54E67799" w14:textId="77777777" w:rsidR="007D56D4" w:rsidRPr="00155FB9" w:rsidRDefault="007D56D4" w:rsidP="007D56D4">
      <w:pPr>
        <w:pStyle w:val="Subtitle"/>
        <w:rPr>
          <w:rFonts w:ascii="Calibri" w:hAnsi="Calibri"/>
        </w:rPr>
      </w:pPr>
      <w:r w:rsidRPr="00155FB9">
        <w:rPr>
          <w:rStyle w:val="s1"/>
          <w:rFonts w:ascii="Calibri" w:hAnsi="Calibri"/>
          <w:b/>
          <w:bCs/>
        </w:rPr>
        <w:t>STATISTICAL ANALYSIS</w:t>
      </w:r>
    </w:p>
    <w:p w14:paraId="28870C2A" w14:textId="77777777" w:rsidR="007D56D4" w:rsidRDefault="007D56D4" w:rsidP="007D56D4">
      <w:pPr>
        <w:spacing w:line="480" w:lineRule="auto"/>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behaviours were not picked up in the 20-minute assay. Censored distributions in a multi-variate framework are difficult to model, and as such, I only used data for assays where lizards were active.  In other words, where lizards were detected for at least 30 seconds. While this led to a drop in the total number of observations, the data set was still quite large overall and any </w:t>
      </w:r>
      <w:r>
        <w:rPr>
          <w:rFonts w:ascii="Calibri" w:hAnsi="Calibri"/>
          <w:sz w:val="22"/>
          <w:szCs w:val="22"/>
        </w:rPr>
        <w:lastRenderedPageBreak/>
        <w:t>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r w:rsidRPr="001337F1">
        <w:rPr>
          <w:rFonts w:ascii="Calibri" w:hAnsi="Calibri"/>
          <w:i/>
          <w:sz w:val="22"/>
          <w:szCs w:val="22"/>
        </w:rPr>
        <w:t>MCMCglmm</w:t>
      </w:r>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(R Core Team 2014). </w:t>
      </w:r>
      <w:r w:rsidRPr="00CF0B20">
        <w:rPr>
          <w:rFonts w:ascii="Calibri" w:hAnsi="Calibri"/>
          <w:sz w:val="22"/>
          <w:szCs w:val="22"/>
        </w:rPr>
        <w:t xml:space="preserve"> </w:t>
      </w:r>
      <w:r w:rsidRPr="001337F1">
        <w:rPr>
          <w:rFonts w:ascii="Calibri" w:hAnsi="Calibri"/>
          <w:i/>
          <w:sz w:val="22"/>
          <w:szCs w:val="22"/>
        </w:rPr>
        <w:t>MCMCglmm</w:t>
      </w:r>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to estimate covariance matrices between behavioural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Pr>
          <w:rFonts w:ascii="Calibri" w:hAnsi="Calibri"/>
          <w:sz w:val="22"/>
          <w:szCs w:val="22"/>
        </w:rPr>
        <w:t xml:space="preserve"> The between-individual matrices showed covariation across the population while the within-individual matrices revealed the covariation between assays occurring in each individual. </w:t>
      </w:r>
    </w:p>
    <w:p w14:paraId="5FEA6A18" w14:textId="77777777" w:rsidR="007D56D4" w:rsidRDefault="007D56D4" w:rsidP="007D56D4">
      <w:pPr>
        <w:spacing w:line="480" w:lineRule="auto"/>
        <w:ind w:firstLine="720"/>
        <w:rPr>
          <w:rFonts w:ascii="Calibri" w:hAnsi="Calibri"/>
          <w:sz w:val="22"/>
          <w:szCs w:val="22"/>
        </w:rPr>
      </w:pPr>
      <w:r>
        <w:rPr>
          <w:rFonts w:ascii="Calibri" w:hAnsi="Calibri"/>
          <w:sz w:val="22"/>
          <w:szCs w:val="22"/>
        </w:rPr>
        <w:t>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Shieldheith,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on behaviour</w:t>
      </w:r>
      <w:r>
        <w:rPr>
          <w:rFonts w:ascii="Calibri" w:hAnsi="Calibri"/>
          <w:sz w:val="22"/>
          <w:szCs w:val="22"/>
        </w:rPr>
        <w:t>, and as such, covariance matrices were conditioned on mass as a sensitivity analysis</w:t>
      </w:r>
      <w:r w:rsidRPr="00CF0B20">
        <w:rPr>
          <w:rFonts w:ascii="Calibri" w:hAnsi="Calibri"/>
          <w:sz w:val="22"/>
          <w:szCs w:val="22"/>
        </w:rPr>
        <w:t xml:space="preserve">.  </w:t>
      </w:r>
      <w:r>
        <w:rPr>
          <w:rFonts w:ascii="Calibri" w:hAnsi="Calibri"/>
          <w:sz w:val="22"/>
          <w:szCs w:val="22"/>
        </w:rPr>
        <w:t>To estimate behavioural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3EF4F575"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To test whether diet impacted personality or behavioural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w:t>
      </w:r>
      <w:r>
        <w:rPr>
          <w:rFonts w:ascii="Calibri" w:hAnsi="Calibri"/>
          <w:sz w:val="22"/>
          <w:szCs w:val="22"/>
        </w:rPr>
        <w:lastRenderedPageBreak/>
        <w:t xml:space="preserve">and including ‘diet–treatment’ as a categorical input variable to test whether it impact the covariance matrices in the model significantly. I also used t-tests to compare the average behaviours 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56796211" w14:textId="77777777" w:rsidR="007D56D4" w:rsidRPr="00CF0B20" w:rsidRDefault="007D56D4" w:rsidP="007D56D4">
      <w:pPr>
        <w:spacing w:line="480" w:lineRule="auto"/>
        <w:ind w:firstLine="720"/>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xml:space="preserve">, ensuring that I had </w:t>
      </w:r>
      <w:commentRangeStart w:id="157"/>
      <w:commentRangeStart w:id="158"/>
      <w:r>
        <w:rPr>
          <w:rFonts w:ascii="Calibri" w:hAnsi="Calibri"/>
          <w:sz w:val="22"/>
          <w:szCs w:val="22"/>
        </w:rPr>
        <w:t xml:space="preserve">600 samples </w:t>
      </w:r>
      <w:commentRangeEnd w:id="157"/>
      <w:r>
        <w:rPr>
          <w:rStyle w:val="CommentReference"/>
        </w:rPr>
        <w:commentReference w:id="157"/>
      </w:r>
      <w:commentRangeEnd w:id="158"/>
      <w:r w:rsidR="00D70259">
        <w:rPr>
          <w:rStyle w:val="CommentReference"/>
        </w:rPr>
        <w:commentReference w:id="158"/>
      </w:r>
      <w:r>
        <w:rPr>
          <w:rFonts w:ascii="Calibri" w:hAnsi="Calibri"/>
          <w:sz w:val="22"/>
          <w:szCs w:val="22"/>
        </w:rPr>
        <w:t>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inverse-Wishart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(plots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09B41AD8" w14:textId="77777777" w:rsidR="007D56D4" w:rsidRDefault="007D56D4" w:rsidP="007D56D4">
      <w:pPr>
        <w:pStyle w:val="Subtitle"/>
        <w:spacing w:line="360" w:lineRule="auto"/>
        <w:outlineLvl w:val="0"/>
        <w:rPr>
          <w:rFonts w:ascii="Calibri" w:hAnsi="Calibri"/>
          <w:b/>
        </w:rPr>
      </w:pPr>
    </w:p>
    <w:p w14:paraId="5D767CD3" w14:textId="77777777" w:rsidR="007D56D4" w:rsidRPr="00CF0B20" w:rsidRDefault="007D56D4" w:rsidP="007D56D4">
      <w:pPr>
        <w:pStyle w:val="Subtitle"/>
      </w:pPr>
      <w:r w:rsidRPr="00CF0B20">
        <w:t>RESULTS</w:t>
      </w:r>
    </w:p>
    <w:p w14:paraId="259F98E0"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Personality and behavioural syndromes in L. delicata</w:t>
      </w:r>
    </w:p>
    <w:p w14:paraId="76B88444" w14:textId="77777777" w:rsidR="007D56D4" w:rsidRDefault="007D56D4" w:rsidP="007D56D4">
      <w:pPr>
        <w:spacing w:line="480" w:lineRule="auto"/>
        <w:rPr>
          <w:rFonts w:ascii="Calibri" w:hAnsi="Calibri"/>
          <w:b/>
          <w:i/>
          <w:sz w:val="22"/>
          <w:szCs w:val="22"/>
        </w:rPr>
      </w:pPr>
      <w:r>
        <w:rPr>
          <w:rFonts w:ascii="Calibri" w:hAnsi="Calibri"/>
          <w:sz w:val="22"/>
          <w:szCs w:val="22"/>
        </w:rPr>
        <w:t>All behavioural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1FB71C11" w14:textId="77777777" w:rsidR="007D56D4" w:rsidRPr="000251C0" w:rsidRDefault="007D56D4" w:rsidP="007D56D4">
      <w:pPr>
        <w:rPr>
          <w:ins w:id="159" w:author="Daniel Noble" w:date="2017-10-11T11:14:00Z"/>
          <w:rFonts w:asciiTheme="minorHAnsi" w:hAnsiTheme="minorHAnsi"/>
          <w:i/>
          <w:sz w:val="22"/>
        </w:rPr>
      </w:pPr>
    </w:p>
    <w:p w14:paraId="4EBC794A" w14:textId="77777777" w:rsidR="007D56D4" w:rsidRPr="000251C0" w:rsidRDefault="007D56D4" w:rsidP="007D56D4">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behavioural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7D56D4" w:rsidRPr="00661246" w14:paraId="7637B788" w14:textId="77777777" w:rsidTr="00B72338">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85DFC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3DE7A61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7ADBD2C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5E31803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2C0FD3A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7D56D4" w:rsidRPr="00661246" w14:paraId="0978DE52" w14:textId="77777777" w:rsidTr="00B72338">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5288E50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8C60FE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15E22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6370EB3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7DFDB79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7D56D4" w:rsidRPr="00661246" w14:paraId="19B8C3A5" w14:textId="77777777" w:rsidTr="00B72338">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7CF5A7C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7731B19D"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4877C2D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357B17E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4E51230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60364218" w14:textId="77777777" w:rsidR="007D56D4" w:rsidRPr="00491527" w:rsidRDefault="007D56D4" w:rsidP="007D56D4">
      <w:pPr>
        <w:rPr>
          <w:rFonts w:asciiTheme="minorHAnsi" w:hAnsiTheme="minorHAnsi"/>
          <w:i/>
          <w:sz w:val="15"/>
        </w:rPr>
      </w:pPr>
    </w:p>
    <w:p w14:paraId="1C92728E" w14:textId="77777777" w:rsidR="007D56D4" w:rsidRDefault="007D56D4" w:rsidP="007D56D4">
      <w:pPr>
        <w:spacing w:line="360" w:lineRule="auto"/>
        <w:rPr>
          <w:rFonts w:ascii="Calibri" w:hAnsi="Calibri"/>
          <w:sz w:val="22"/>
          <w:szCs w:val="22"/>
        </w:rPr>
      </w:pPr>
    </w:p>
    <w:p w14:paraId="15648D29" w14:textId="77777777" w:rsidR="00747E24" w:rsidRDefault="007D56D4" w:rsidP="001E7374">
      <w:pPr>
        <w:spacing w:line="480" w:lineRule="auto"/>
        <w:ind w:firstLine="720"/>
        <w:rPr>
          <w:rFonts w:ascii="Calibri" w:hAnsi="Calibri"/>
          <w:sz w:val="22"/>
          <w:szCs w:val="22"/>
        </w:rPr>
      </w:pPr>
      <w:r>
        <w:rPr>
          <w:rFonts w:ascii="Calibri" w:hAnsi="Calibri"/>
          <w:sz w:val="22"/>
          <w:szCs w:val="22"/>
        </w:rPr>
        <w:t>Between-individual correlation matrices provide strong evidence that behavioural traits formed a behavioural syndrome (Tables 2 &amp; 3). Total distance moved (exploration) and the latency to approach a novel food item exhibited a significant negative correlation in both treatment groups (high = -0.992, CI = -0.991, -0.541; low = -0.948, CI = -0.998, -0.788). More active individuals were more likely to explore and interact</w:t>
      </w:r>
      <w:r w:rsidR="00A92257">
        <w:rPr>
          <w:rFonts w:ascii="Calibri" w:hAnsi="Calibri"/>
          <w:sz w:val="22"/>
          <w:szCs w:val="22"/>
        </w:rPr>
        <w:t xml:space="preserve"> with novel food items (Figure 5</w:t>
      </w:r>
      <w:r>
        <w:rPr>
          <w:rFonts w:ascii="Calibri" w:hAnsi="Calibri"/>
          <w:sz w:val="22"/>
          <w:szCs w:val="22"/>
        </w:rPr>
        <w:t>a). Sociality and novel latency also had strong negative correlations (high = -0.804, CI = -0.994, -0.563; low = -0.985, CI = -0.994, -0.575) implying that more social individuals were also more likely to quickly intera</w:t>
      </w:r>
      <w:r w:rsidR="00A92257">
        <w:rPr>
          <w:rFonts w:ascii="Calibri" w:hAnsi="Calibri"/>
          <w:sz w:val="22"/>
          <w:szCs w:val="22"/>
        </w:rPr>
        <w:t>ct with the novel item (Figure 5</w:t>
      </w:r>
      <w:r>
        <w:rPr>
          <w:rFonts w:ascii="Calibri" w:hAnsi="Calibri"/>
          <w:sz w:val="22"/>
          <w:szCs w:val="22"/>
        </w:rPr>
        <w:t xml:space="preserve">b). Distance moved and time spent in novel zone were positively correlated (high = 0.303, CI = 0.152, 0.893; low = 0.697, CI = 0.314, .920) with more exploratory individuals also spending more </w:t>
      </w:r>
      <w:r w:rsidR="00A92257">
        <w:rPr>
          <w:rFonts w:ascii="Calibri" w:hAnsi="Calibri"/>
          <w:sz w:val="22"/>
          <w:szCs w:val="22"/>
        </w:rPr>
        <w:t>time in the novel zone (Figure 5</w:t>
      </w:r>
      <w:r>
        <w:rPr>
          <w:rFonts w:ascii="Calibri" w:hAnsi="Calibri"/>
          <w:sz w:val="22"/>
          <w:szCs w:val="22"/>
        </w:rPr>
        <w:t xml:space="preserve">c). Novel duration also had a much stronger positive correlation with sociality (Figure </w:t>
      </w:r>
      <w:r w:rsidR="00A92257">
        <w:rPr>
          <w:rFonts w:ascii="Calibri" w:hAnsi="Calibri"/>
          <w:sz w:val="22"/>
          <w:szCs w:val="22"/>
        </w:rPr>
        <w:t>5</w:t>
      </w:r>
      <w:r>
        <w:rPr>
          <w:rFonts w:ascii="Calibri" w:hAnsi="Calibri"/>
          <w:sz w:val="22"/>
          <w:szCs w:val="22"/>
        </w:rPr>
        <w:t xml:space="preserve">d) in both treatment groups (high = 0.773, CI = 0.515, 0.992; low = 0.950, CI = 0.854, 0.997). More social individuals were also </w:t>
      </w:r>
      <w:r w:rsidR="00A92257">
        <w:rPr>
          <w:rFonts w:ascii="Calibri" w:hAnsi="Calibri"/>
          <w:sz w:val="22"/>
          <w:szCs w:val="22"/>
        </w:rPr>
        <w:t>more likely to explore (Figure 5</w:t>
      </w:r>
      <w:r>
        <w:rPr>
          <w:rFonts w:ascii="Calibri" w:hAnsi="Calibri"/>
          <w:sz w:val="22"/>
          <w:szCs w:val="22"/>
        </w:rPr>
        <w:t xml:space="preserve">e) more with significant positive correlations existing between sociality and distance moved (high = 0.454, CI = 0.239, 0.822; low = 0.581, CI = 0.307, 0.896). </w:t>
      </w:r>
    </w:p>
    <w:p w14:paraId="78A79453" w14:textId="77777777" w:rsidR="00747E24" w:rsidRDefault="00747E24" w:rsidP="001E7374">
      <w:pPr>
        <w:spacing w:line="480" w:lineRule="auto"/>
        <w:ind w:firstLine="720"/>
        <w:rPr>
          <w:rFonts w:ascii="Calibri" w:hAnsi="Calibri"/>
          <w:sz w:val="22"/>
          <w:szCs w:val="22"/>
        </w:rPr>
      </w:pPr>
    </w:p>
    <w:p w14:paraId="4FF23FAB" w14:textId="77777777" w:rsidR="00747E24" w:rsidRDefault="00747E24" w:rsidP="001E7374">
      <w:pPr>
        <w:spacing w:line="480" w:lineRule="auto"/>
        <w:ind w:firstLine="720"/>
        <w:rPr>
          <w:rFonts w:ascii="Calibri" w:hAnsi="Calibri"/>
          <w:sz w:val="22"/>
          <w:szCs w:val="22"/>
        </w:rPr>
      </w:pPr>
    </w:p>
    <w:p w14:paraId="1B81655B" w14:textId="77777777" w:rsidR="00747E24" w:rsidRDefault="00747E24" w:rsidP="001E7374">
      <w:pPr>
        <w:spacing w:line="480" w:lineRule="auto"/>
        <w:ind w:firstLine="720"/>
        <w:rPr>
          <w:rFonts w:ascii="Calibri" w:hAnsi="Calibri"/>
          <w:sz w:val="22"/>
          <w:szCs w:val="22"/>
        </w:rPr>
      </w:pPr>
    </w:p>
    <w:p w14:paraId="4E1A0C8E" w14:textId="77777777" w:rsidR="00747E24" w:rsidRDefault="00747E24" w:rsidP="001E7374">
      <w:pPr>
        <w:spacing w:line="480" w:lineRule="auto"/>
        <w:ind w:firstLine="720"/>
        <w:rPr>
          <w:rFonts w:ascii="Calibri" w:hAnsi="Calibri"/>
          <w:sz w:val="22"/>
          <w:szCs w:val="22"/>
        </w:rPr>
      </w:pPr>
    </w:p>
    <w:p w14:paraId="58607BC6" w14:textId="77777777" w:rsidR="00747E24" w:rsidRDefault="00747E24" w:rsidP="001E7374">
      <w:pPr>
        <w:spacing w:line="480" w:lineRule="auto"/>
        <w:ind w:firstLine="720"/>
        <w:rPr>
          <w:rFonts w:ascii="Calibri" w:hAnsi="Calibri"/>
          <w:sz w:val="22"/>
          <w:szCs w:val="22"/>
        </w:rPr>
      </w:pPr>
    </w:p>
    <w:p w14:paraId="0879531E" w14:textId="77777777" w:rsidR="00747E24" w:rsidRDefault="00747E24" w:rsidP="001E7374">
      <w:pPr>
        <w:spacing w:line="480" w:lineRule="auto"/>
        <w:ind w:firstLine="720"/>
        <w:rPr>
          <w:rFonts w:ascii="Calibri" w:hAnsi="Calibri"/>
          <w:sz w:val="22"/>
          <w:szCs w:val="22"/>
        </w:rPr>
      </w:pPr>
    </w:p>
    <w:p w14:paraId="1EA37368" w14:textId="4D881557" w:rsidR="007D56D4" w:rsidRDefault="007D56D4" w:rsidP="001E7374">
      <w:pPr>
        <w:spacing w:line="480" w:lineRule="auto"/>
        <w:ind w:firstLine="720"/>
        <w:rPr>
          <w:rFonts w:ascii="Calibri" w:hAnsi="Calibri"/>
          <w:sz w:val="22"/>
          <w:szCs w:val="22"/>
        </w:rPr>
      </w:pPr>
      <w:r>
        <w:rPr>
          <w:rFonts w:ascii="Calibri" w:hAnsi="Calibri"/>
          <w:sz w:val="22"/>
          <w:szCs w:val="22"/>
        </w:rPr>
        <w:t xml:space="preserve"> </w:t>
      </w:r>
    </w:p>
    <w:p w14:paraId="7F8F229C" w14:textId="77777777" w:rsidR="007D56D4" w:rsidRPr="00004405" w:rsidRDefault="007D56D4" w:rsidP="007D56D4">
      <w:pPr>
        <w:rPr>
          <w:rFonts w:ascii="Calibri" w:hAnsi="Calibri"/>
          <w:i/>
          <w:sz w:val="22"/>
        </w:rPr>
      </w:pPr>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behaviours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7D56D4" w:rsidRPr="00661246" w14:paraId="39C7FBE7" w14:textId="77777777" w:rsidTr="00B72338">
        <w:tc>
          <w:tcPr>
            <w:tcW w:w="1169" w:type="dxa"/>
          </w:tcPr>
          <w:p w14:paraId="312FC5F7" w14:textId="77777777" w:rsidR="007D56D4" w:rsidRPr="00661246" w:rsidRDefault="007D56D4" w:rsidP="00B72338">
            <w:pPr>
              <w:spacing w:line="360" w:lineRule="auto"/>
              <w:rPr>
                <w:rFonts w:ascii="Abadi MT Condensed Light" w:hAnsi="Abadi MT Condensed Light"/>
                <w:sz w:val="22"/>
                <w:szCs w:val="22"/>
              </w:rPr>
            </w:pPr>
          </w:p>
        </w:tc>
        <w:tc>
          <w:tcPr>
            <w:tcW w:w="1695" w:type="dxa"/>
          </w:tcPr>
          <w:p w14:paraId="10CA61F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F1DBE70"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731FA9D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20C4D26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682AE6E4" w14:textId="77777777" w:rsidTr="00B72338">
        <w:tc>
          <w:tcPr>
            <w:tcW w:w="1169" w:type="dxa"/>
          </w:tcPr>
          <w:p w14:paraId="4817A1E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lastRenderedPageBreak/>
              <w:t>Exploration</w:t>
            </w:r>
          </w:p>
        </w:tc>
        <w:tc>
          <w:tcPr>
            <w:tcW w:w="1695" w:type="dxa"/>
            <w:shd w:val="clear" w:color="auto" w:fill="D0CECE" w:themeFill="background2" w:themeFillShade="E6"/>
          </w:tcPr>
          <w:p w14:paraId="4DAA5A8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1B60D24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6C70B03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-24.375)</w:t>
            </w:r>
          </w:p>
        </w:tc>
        <w:tc>
          <w:tcPr>
            <w:tcW w:w="1749" w:type="dxa"/>
          </w:tcPr>
          <w:p w14:paraId="3A24D21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319CD1D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7D56D4" w:rsidRPr="00661246" w14:paraId="467BF0F1" w14:textId="77777777" w:rsidTr="00B72338">
        <w:trPr>
          <w:trHeight w:val="563"/>
        </w:trPr>
        <w:tc>
          <w:tcPr>
            <w:tcW w:w="1169" w:type="dxa"/>
          </w:tcPr>
          <w:p w14:paraId="50E8A519"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08129B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4CF6B53D" w14:textId="77777777" w:rsidR="007D56D4" w:rsidRPr="00661246" w:rsidRDefault="007D56D4" w:rsidP="00B72338">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Pr="00661246">
              <w:rPr>
                <w:rFonts w:ascii="Calibri" w:eastAsia="Times New Roman" w:hAnsi="Calibri"/>
                <w:color w:val="000000"/>
                <w:sz w:val="22"/>
                <w:szCs w:val="22"/>
              </w:rPr>
              <w:t>51247.953)</w:t>
            </w:r>
          </w:p>
        </w:tc>
        <w:tc>
          <w:tcPr>
            <w:tcW w:w="1749" w:type="dxa"/>
          </w:tcPr>
          <w:p w14:paraId="2F93C2D2"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079" w:type="dxa"/>
          </w:tcPr>
          <w:p w14:paraId="52A5CE1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3DDF9C4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7D56D4" w:rsidRPr="00661246" w14:paraId="3C7453EC" w14:textId="77777777" w:rsidTr="00B72338">
        <w:tc>
          <w:tcPr>
            <w:tcW w:w="1169" w:type="dxa"/>
          </w:tcPr>
          <w:p w14:paraId="1BD725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27C71C3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1C92F720"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4D1F4B7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449FAB1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7D56D4" w:rsidRPr="00661246" w14:paraId="34EE7FE0" w14:textId="77777777" w:rsidTr="00B72338">
        <w:trPr>
          <w:trHeight w:val="269"/>
        </w:trPr>
        <w:tc>
          <w:tcPr>
            <w:tcW w:w="1169" w:type="dxa"/>
          </w:tcPr>
          <w:p w14:paraId="55C45D2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693661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6648795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0564F89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0DA2ADB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4B72C56B" w14:textId="77777777" w:rsidR="007D56D4" w:rsidRDefault="007D56D4" w:rsidP="007D56D4">
      <w:pPr>
        <w:rPr>
          <w:rFonts w:ascii="Calibri" w:hAnsi="Calibri"/>
          <w:b/>
          <w:i/>
          <w:sz w:val="22"/>
        </w:rPr>
      </w:pPr>
    </w:p>
    <w:p w14:paraId="317666DD" w14:textId="77777777" w:rsidR="00747E24" w:rsidRDefault="00747E24" w:rsidP="007D56D4">
      <w:pPr>
        <w:rPr>
          <w:rFonts w:ascii="Calibri" w:hAnsi="Calibri"/>
          <w:b/>
          <w:i/>
          <w:sz w:val="22"/>
        </w:rPr>
      </w:pPr>
    </w:p>
    <w:p w14:paraId="0D0C736A" w14:textId="77777777" w:rsidR="007D56D4" w:rsidRPr="00004405" w:rsidRDefault="007D56D4" w:rsidP="007D56D4">
      <w:pPr>
        <w:rPr>
          <w:rFonts w:ascii="Calibri" w:hAnsi="Calibri"/>
          <w:sz w:val="22"/>
        </w:rPr>
      </w:pPr>
      <w:r w:rsidRPr="00004405">
        <w:rPr>
          <w:rFonts w:ascii="Calibri" w:hAnsi="Calibri"/>
          <w:b/>
          <w:i/>
          <w:sz w:val="22"/>
        </w:rPr>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behaviours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7D56D4" w:rsidRPr="00661246" w14:paraId="49493467" w14:textId="77777777" w:rsidTr="00B72338">
        <w:tc>
          <w:tcPr>
            <w:tcW w:w="1169" w:type="dxa"/>
          </w:tcPr>
          <w:p w14:paraId="31B45F4F" w14:textId="77777777" w:rsidR="007D56D4" w:rsidRPr="00661246" w:rsidRDefault="007D56D4" w:rsidP="00B72338">
            <w:pPr>
              <w:spacing w:line="360" w:lineRule="auto"/>
              <w:rPr>
                <w:rFonts w:ascii="Abadi MT Condensed Light" w:hAnsi="Abadi MT Condensed Light"/>
                <w:sz w:val="22"/>
                <w:szCs w:val="22"/>
              </w:rPr>
            </w:pPr>
          </w:p>
        </w:tc>
        <w:tc>
          <w:tcPr>
            <w:tcW w:w="1701" w:type="dxa"/>
          </w:tcPr>
          <w:p w14:paraId="6FB91D3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2BA26D5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1149A2D0"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50F7B0D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19AFD09C" w14:textId="77777777" w:rsidTr="00B72338">
        <w:tc>
          <w:tcPr>
            <w:tcW w:w="1169" w:type="dxa"/>
          </w:tcPr>
          <w:p w14:paraId="186C21A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075382B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29C9B2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39D71E7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0CB8696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7D56D4" w:rsidRPr="00661246" w14:paraId="0A79254E" w14:textId="77777777" w:rsidTr="00B72338">
        <w:tc>
          <w:tcPr>
            <w:tcW w:w="1169" w:type="dxa"/>
          </w:tcPr>
          <w:p w14:paraId="08E2BBC1"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7D498EB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09F5C84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3510D03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61109CF4"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985" w:type="dxa"/>
          </w:tcPr>
          <w:p w14:paraId="556227B6" w14:textId="77777777" w:rsidR="007D56D4"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319A609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7D56D4" w:rsidRPr="00661246" w14:paraId="7CEC33AA" w14:textId="77777777" w:rsidTr="00B72338">
        <w:tc>
          <w:tcPr>
            <w:tcW w:w="1169" w:type="dxa"/>
          </w:tcPr>
          <w:p w14:paraId="6498D2A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55D5A4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0027355C"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7B36CDC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008156D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7D56D4" w:rsidRPr="00661246" w14:paraId="73E83BB1" w14:textId="77777777" w:rsidTr="00B72338">
        <w:tc>
          <w:tcPr>
            <w:tcW w:w="1169" w:type="dxa"/>
          </w:tcPr>
          <w:p w14:paraId="0C86F341"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302EB23F"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0A78E61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B20CE7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149D5C3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2F46E399" w14:textId="77777777" w:rsidR="007D56D4" w:rsidRPr="00004405" w:rsidRDefault="007D56D4" w:rsidP="007D56D4">
      <w:pPr>
        <w:pStyle w:val="ListParagraph"/>
        <w:numPr>
          <w:ilvl w:val="0"/>
          <w:numId w:val="8"/>
        </w:numPr>
        <w:spacing w:line="360" w:lineRule="auto"/>
        <w:rPr>
          <w:rFonts w:ascii="Calibri" w:hAnsi="Calibri"/>
          <w:b/>
          <w:sz w:val="22"/>
          <w:szCs w:val="22"/>
        </w:rPr>
      </w:pPr>
      <w:r w:rsidRPr="00E72C9C">
        <w:rPr>
          <w:noProof/>
          <w:lang w:val="en-GB" w:eastAsia="en-GB"/>
        </w:rPr>
        <w:lastRenderedPageBreak/>
        <w:drawing>
          <wp:anchor distT="0" distB="0" distL="114300" distR="114300" simplePos="0" relativeHeight="251665408" behindDoc="0" locked="0" layoutInCell="1" allowOverlap="1" wp14:anchorId="6F15B6FB" wp14:editId="2F19B3D2">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4384" behindDoc="0" locked="0" layoutInCell="1" allowOverlap="1" wp14:anchorId="081443DA" wp14:editId="0C7BBD6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2336" behindDoc="0" locked="0" layoutInCell="1" allowOverlap="1" wp14:anchorId="021D6BD7" wp14:editId="3DBEC7A9">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lang w:val="en-GB" w:eastAsia="en-GB"/>
        </w:rPr>
        <w:drawing>
          <wp:anchor distT="0" distB="0" distL="114300" distR="114300" simplePos="0" relativeHeight="251661312" behindDoc="0" locked="0" layoutInCell="1" allowOverlap="1" wp14:anchorId="5AFE6CD8" wp14:editId="6DA29220">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4D962672" w14:textId="77777777" w:rsidR="007D56D4" w:rsidRPr="00A831A8" w:rsidRDefault="007D56D4" w:rsidP="007D56D4">
      <w:pPr>
        <w:rPr>
          <w:rFonts w:ascii="Calibri" w:hAnsi="Calibri"/>
          <w:b/>
          <w:sz w:val="22"/>
          <w:szCs w:val="22"/>
        </w:rPr>
      </w:pPr>
    </w:p>
    <w:p w14:paraId="144DB04B" w14:textId="77777777" w:rsidR="007D56D4" w:rsidRPr="00A831A8" w:rsidRDefault="007D56D4" w:rsidP="007D56D4">
      <w:pPr>
        <w:ind w:firstLine="360"/>
        <w:rPr>
          <w:rFonts w:ascii="Calibri" w:hAnsi="Calibri"/>
          <w:b/>
          <w:sz w:val="22"/>
          <w:szCs w:val="22"/>
        </w:rPr>
      </w:pPr>
      <w:r w:rsidRPr="00E72C9C">
        <w:rPr>
          <w:noProof/>
          <w:lang w:val="en-GB" w:eastAsia="en-GB"/>
        </w:rPr>
        <w:drawing>
          <wp:anchor distT="0" distB="0" distL="114300" distR="114300" simplePos="0" relativeHeight="251663360" behindDoc="0" locked="0" layoutInCell="1" allowOverlap="1" wp14:anchorId="10CCD8E7" wp14:editId="1DA9D263">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0370EEAA" w14:textId="77777777" w:rsidR="007D56D4" w:rsidRDefault="007D56D4" w:rsidP="007D56D4">
      <w:pPr>
        <w:rPr>
          <w:rFonts w:ascii="Calibri" w:hAnsi="Calibri"/>
          <w:b/>
          <w:sz w:val="22"/>
          <w:szCs w:val="22"/>
        </w:rPr>
      </w:pPr>
    </w:p>
    <w:p w14:paraId="1E8092D4" w14:textId="77777777" w:rsidR="007D56D4" w:rsidRDefault="007D56D4" w:rsidP="007D56D4">
      <w:pPr>
        <w:rPr>
          <w:rFonts w:ascii="Calibri" w:hAnsi="Calibri"/>
          <w:b/>
          <w:sz w:val="22"/>
          <w:szCs w:val="22"/>
        </w:rPr>
      </w:pPr>
    </w:p>
    <w:p w14:paraId="458D82CB" w14:textId="77777777" w:rsidR="007D56D4" w:rsidRDefault="007D56D4" w:rsidP="007D56D4">
      <w:pPr>
        <w:rPr>
          <w:rFonts w:ascii="Calibri" w:hAnsi="Calibri"/>
          <w:b/>
          <w:sz w:val="22"/>
          <w:szCs w:val="22"/>
        </w:rPr>
      </w:pPr>
    </w:p>
    <w:p w14:paraId="60DF6CED" w14:textId="77777777" w:rsidR="007D56D4" w:rsidRDefault="007D56D4" w:rsidP="007D56D4">
      <w:pPr>
        <w:rPr>
          <w:rFonts w:ascii="Calibri" w:hAnsi="Calibri"/>
          <w:b/>
          <w:sz w:val="22"/>
          <w:szCs w:val="22"/>
        </w:rPr>
      </w:pPr>
    </w:p>
    <w:p w14:paraId="7662AF5D" w14:textId="77777777" w:rsidR="007D56D4" w:rsidRDefault="007D56D4" w:rsidP="007D56D4">
      <w:pPr>
        <w:rPr>
          <w:rFonts w:ascii="Calibri" w:hAnsi="Calibri"/>
          <w:b/>
          <w:sz w:val="22"/>
          <w:szCs w:val="22"/>
        </w:rPr>
      </w:pPr>
    </w:p>
    <w:p w14:paraId="42EE78DF" w14:textId="77777777" w:rsidR="007D56D4" w:rsidRDefault="007D56D4" w:rsidP="007D56D4">
      <w:pPr>
        <w:rPr>
          <w:rFonts w:ascii="Calibri" w:hAnsi="Calibri"/>
          <w:b/>
          <w:sz w:val="22"/>
          <w:szCs w:val="22"/>
        </w:rPr>
      </w:pPr>
    </w:p>
    <w:p w14:paraId="519FE70A" w14:textId="77777777" w:rsidR="007D56D4" w:rsidRDefault="007D56D4" w:rsidP="007D56D4">
      <w:pPr>
        <w:rPr>
          <w:rFonts w:ascii="Calibri" w:hAnsi="Calibri"/>
          <w:b/>
          <w:sz w:val="22"/>
          <w:szCs w:val="22"/>
        </w:rPr>
      </w:pPr>
    </w:p>
    <w:p w14:paraId="7E6F5746" w14:textId="77777777" w:rsidR="007D56D4" w:rsidRDefault="007D56D4" w:rsidP="007D56D4">
      <w:pPr>
        <w:rPr>
          <w:rFonts w:ascii="Calibri" w:hAnsi="Calibri"/>
          <w:b/>
          <w:sz w:val="22"/>
          <w:szCs w:val="22"/>
        </w:rPr>
      </w:pPr>
    </w:p>
    <w:p w14:paraId="1074272C" w14:textId="77777777" w:rsidR="007D56D4" w:rsidRDefault="007D56D4" w:rsidP="007D56D4">
      <w:pPr>
        <w:rPr>
          <w:rFonts w:ascii="Calibri" w:hAnsi="Calibri"/>
          <w:b/>
          <w:sz w:val="22"/>
          <w:szCs w:val="22"/>
        </w:rPr>
      </w:pPr>
    </w:p>
    <w:p w14:paraId="530F7782" w14:textId="77777777" w:rsidR="007D56D4" w:rsidRDefault="007D56D4" w:rsidP="007D56D4">
      <w:pPr>
        <w:rPr>
          <w:rFonts w:ascii="Calibri" w:hAnsi="Calibri"/>
          <w:b/>
          <w:sz w:val="22"/>
          <w:szCs w:val="22"/>
        </w:rPr>
      </w:pPr>
    </w:p>
    <w:p w14:paraId="13689CBB" w14:textId="77777777" w:rsidR="007D56D4" w:rsidRDefault="007D56D4" w:rsidP="007D56D4">
      <w:pPr>
        <w:rPr>
          <w:rFonts w:ascii="Calibri" w:hAnsi="Calibri"/>
          <w:b/>
          <w:sz w:val="22"/>
          <w:szCs w:val="22"/>
        </w:rPr>
      </w:pPr>
    </w:p>
    <w:p w14:paraId="2F5177FE" w14:textId="77777777" w:rsidR="007D56D4" w:rsidRDefault="007D56D4" w:rsidP="007D56D4">
      <w:pPr>
        <w:rPr>
          <w:rFonts w:asciiTheme="minorHAnsi" w:hAnsiTheme="minorHAnsi"/>
          <w:b/>
          <w:i/>
          <w:lang w:val="en-AU"/>
        </w:rPr>
      </w:pPr>
    </w:p>
    <w:p w14:paraId="63751EBE" w14:textId="77777777" w:rsidR="007D56D4" w:rsidRDefault="007D56D4" w:rsidP="007D56D4">
      <w:pPr>
        <w:rPr>
          <w:rFonts w:asciiTheme="minorHAnsi" w:hAnsiTheme="minorHAnsi"/>
          <w:b/>
          <w:i/>
          <w:lang w:val="en-AU"/>
        </w:rPr>
      </w:pPr>
    </w:p>
    <w:p w14:paraId="1F294634" w14:textId="77777777" w:rsidR="007D56D4" w:rsidRDefault="007D56D4" w:rsidP="007D56D4">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0D76F0F1" w14:textId="77777777" w:rsidR="007D56D4" w:rsidRDefault="007D56D4" w:rsidP="007D56D4">
      <w:pPr>
        <w:ind w:left="2160" w:firstLine="720"/>
        <w:rPr>
          <w:rFonts w:asciiTheme="minorHAnsi" w:hAnsiTheme="minorHAnsi"/>
          <w:lang w:val="en-AU"/>
        </w:rPr>
      </w:pPr>
      <w:r w:rsidRPr="00A831A8">
        <w:rPr>
          <w:rFonts w:asciiTheme="minorHAnsi" w:hAnsiTheme="minorHAnsi"/>
          <w:sz w:val="22"/>
          <w:lang w:val="en-AU"/>
        </w:rPr>
        <w:t>e. High = 0.454 Low = 0.851</w:t>
      </w:r>
    </w:p>
    <w:p w14:paraId="2705FBEF" w14:textId="77777777" w:rsidR="007D56D4" w:rsidRPr="00A831A8" w:rsidRDefault="007D56D4" w:rsidP="007D56D4">
      <w:pPr>
        <w:ind w:left="2160" w:firstLine="720"/>
        <w:rPr>
          <w:rFonts w:asciiTheme="minorHAnsi" w:hAnsiTheme="minorHAnsi"/>
          <w:sz w:val="11"/>
          <w:lang w:val="en-AU"/>
        </w:rPr>
      </w:pPr>
    </w:p>
    <w:p w14:paraId="2B9EC403" w14:textId="36BC3801" w:rsidR="007D56D4" w:rsidRPr="00A831A8" w:rsidRDefault="007D56D4" w:rsidP="007D56D4">
      <w:pPr>
        <w:rPr>
          <w:rFonts w:ascii="Calibri" w:hAnsi="Calibri"/>
          <w:b/>
          <w:sz w:val="21"/>
          <w:szCs w:val="22"/>
        </w:rPr>
      </w:pPr>
      <w:r w:rsidRPr="00A831A8">
        <w:rPr>
          <w:rFonts w:asciiTheme="minorHAnsi" w:hAnsiTheme="minorHAnsi"/>
          <w:b/>
          <w:i/>
          <w:sz w:val="22"/>
          <w:lang w:val="en-AU"/>
        </w:rPr>
        <w:t xml:space="preserve">Figure </w:t>
      </w:r>
      <w:r w:rsidR="00A92257">
        <w:rPr>
          <w:rFonts w:asciiTheme="minorHAnsi" w:hAnsiTheme="minorHAnsi"/>
          <w:b/>
          <w:i/>
          <w:sz w:val="22"/>
          <w:lang w:val="en-AU"/>
        </w:rPr>
        <w:t>5</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(Latency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04D265CF" w14:textId="77777777" w:rsidR="007D56D4" w:rsidRDefault="007D56D4" w:rsidP="007D56D4">
      <w:pPr>
        <w:spacing w:line="360" w:lineRule="auto"/>
        <w:ind w:firstLine="720"/>
        <w:rPr>
          <w:rStyle w:val="s1"/>
          <w:rFonts w:ascii="Calibri" w:eastAsiaTheme="minorEastAsia" w:hAnsi="Calibri"/>
          <w:b/>
          <w:bCs/>
          <w:color w:val="5A5A5A" w:themeColor="text1" w:themeTint="A5"/>
          <w:spacing w:val="15"/>
          <w:sz w:val="22"/>
          <w:szCs w:val="22"/>
        </w:rPr>
      </w:pPr>
    </w:p>
    <w:p w14:paraId="16986AF4" w14:textId="499120D3" w:rsidR="007D56D4" w:rsidRDefault="007D56D4" w:rsidP="007D56D4">
      <w:pPr>
        <w:spacing w:line="480" w:lineRule="auto"/>
        <w:ind w:firstLine="720"/>
        <w:rPr>
          <w:rFonts w:ascii="Calibri" w:hAnsi="Calibri"/>
          <w:sz w:val="22"/>
          <w:szCs w:val="22"/>
        </w:rPr>
      </w:pPr>
      <w:r>
        <w:rPr>
          <w:rFonts w:ascii="Calibri" w:hAnsi="Calibri"/>
          <w:sz w:val="22"/>
          <w:szCs w:val="22"/>
        </w:rPr>
        <w:t>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w:t>
      </w:r>
      <w:r w:rsidR="00310545">
        <w:rPr>
          <w:rFonts w:ascii="Calibri" w:hAnsi="Calibri"/>
          <w:sz w:val="22"/>
          <w:szCs w:val="22"/>
        </w:rPr>
        <w:t xml:space="preserve">vel latency (high = -0.122, CI </w:t>
      </w:r>
      <w:r>
        <w:rPr>
          <w:rFonts w:ascii="Calibri" w:hAnsi="Calibri"/>
          <w:sz w:val="22"/>
          <w:szCs w:val="22"/>
        </w:rPr>
        <w:t>=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behavioural syndromes exist.</w:t>
      </w:r>
    </w:p>
    <w:p w14:paraId="704BC151" w14:textId="77777777" w:rsidR="007D56D4" w:rsidRPr="00683D66" w:rsidRDefault="007D56D4" w:rsidP="007D56D4"/>
    <w:p w14:paraId="254446D9" w14:textId="77777777" w:rsidR="007D56D4" w:rsidRPr="000251C0" w:rsidRDefault="007D56D4" w:rsidP="007D56D4">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7D56D4" w:rsidRPr="00661246" w14:paraId="1C2BFA9B" w14:textId="77777777" w:rsidTr="00B72338">
        <w:tc>
          <w:tcPr>
            <w:tcW w:w="1039" w:type="dxa"/>
          </w:tcPr>
          <w:p w14:paraId="475EC793" w14:textId="77777777" w:rsidR="007D56D4" w:rsidRPr="00661246" w:rsidRDefault="007D56D4" w:rsidP="00B72338">
            <w:pPr>
              <w:spacing w:line="360" w:lineRule="auto"/>
              <w:rPr>
                <w:rFonts w:ascii="Abadi MT Condensed Light" w:hAnsi="Abadi MT Condensed Light"/>
                <w:sz w:val="22"/>
                <w:szCs w:val="22"/>
              </w:rPr>
            </w:pPr>
          </w:p>
        </w:tc>
        <w:tc>
          <w:tcPr>
            <w:tcW w:w="2082" w:type="dxa"/>
          </w:tcPr>
          <w:p w14:paraId="1A1B3CF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21FE1B5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2C6C4D2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51D9660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730A880F" w14:textId="77777777" w:rsidTr="00B72338">
        <w:tc>
          <w:tcPr>
            <w:tcW w:w="1039" w:type="dxa"/>
          </w:tcPr>
          <w:p w14:paraId="5E39BA8A"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67B61CB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50799258"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62F0145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-2.412)</w:t>
            </w:r>
          </w:p>
        </w:tc>
        <w:tc>
          <w:tcPr>
            <w:tcW w:w="1604" w:type="dxa"/>
          </w:tcPr>
          <w:p w14:paraId="2F48DCF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1951D2A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7D56D4" w:rsidRPr="00661246" w14:paraId="3B5EC225" w14:textId="77777777" w:rsidTr="00B72338">
        <w:tc>
          <w:tcPr>
            <w:tcW w:w="1039" w:type="dxa"/>
          </w:tcPr>
          <w:p w14:paraId="7612A74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44A82423" w14:textId="77777777" w:rsidR="007D56D4"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017F285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063C1C81" w14:textId="77777777" w:rsidR="007D56D4" w:rsidRPr="00661246" w:rsidRDefault="007D56D4" w:rsidP="00B72338">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Pr="00661246">
              <w:rPr>
                <w:rFonts w:ascii="Calibri" w:eastAsia="Times New Roman" w:hAnsi="Calibri"/>
                <w:color w:val="000000"/>
                <w:sz w:val="22"/>
                <w:szCs w:val="22"/>
              </w:rPr>
              <w:t>69409.688)</w:t>
            </w:r>
          </w:p>
        </w:tc>
        <w:tc>
          <w:tcPr>
            <w:tcW w:w="1604" w:type="dxa"/>
          </w:tcPr>
          <w:p w14:paraId="4B1E347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223" w:type="dxa"/>
          </w:tcPr>
          <w:p w14:paraId="60D08A84"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7D56D4" w:rsidRPr="00661246" w14:paraId="3C646774" w14:textId="77777777" w:rsidTr="00B72338">
        <w:tc>
          <w:tcPr>
            <w:tcW w:w="1039" w:type="dxa"/>
          </w:tcPr>
          <w:p w14:paraId="3D4AD74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7B310CAA"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3BFC21B"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0E86527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52164BBD"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7D56D4" w:rsidRPr="00661246" w14:paraId="0F654F9C" w14:textId="77777777" w:rsidTr="00B72338">
        <w:trPr>
          <w:trHeight w:val="269"/>
        </w:trPr>
        <w:tc>
          <w:tcPr>
            <w:tcW w:w="1039" w:type="dxa"/>
          </w:tcPr>
          <w:p w14:paraId="72E1A62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55B01E4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60866A3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1FA6042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3EF9C77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3CABDC6E" w14:textId="77777777" w:rsidR="007D56D4" w:rsidRPr="0085437B" w:rsidRDefault="007D56D4" w:rsidP="007D56D4">
      <w:pPr>
        <w:spacing w:line="360" w:lineRule="auto"/>
        <w:rPr>
          <w:rFonts w:ascii="Calibri" w:hAnsi="Calibri"/>
          <w:b/>
          <w:sz w:val="18"/>
          <w:szCs w:val="22"/>
          <w:u w:val="single"/>
        </w:rPr>
      </w:pPr>
    </w:p>
    <w:p w14:paraId="283429C0" w14:textId="77777777" w:rsidR="007D56D4" w:rsidRPr="000251C0" w:rsidRDefault="007D56D4" w:rsidP="007D56D4">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7D56D4" w:rsidRPr="00661246" w14:paraId="44E013B0" w14:textId="77777777" w:rsidTr="00B72338">
        <w:tc>
          <w:tcPr>
            <w:tcW w:w="1129" w:type="dxa"/>
          </w:tcPr>
          <w:p w14:paraId="743270A8" w14:textId="77777777" w:rsidR="007D56D4" w:rsidRPr="00661246" w:rsidRDefault="007D56D4" w:rsidP="00B72338">
            <w:pPr>
              <w:spacing w:line="360" w:lineRule="auto"/>
              <w:rPr>
                <w:rFonts w:ascii="Abadi MT Condensed Light" w:hAnsi="Abadi MT Condensed Light"/>
                <w:sz w:val="22"/>
                <w:szCs w:val="22"/>
              </w:rPr>
            </w:pPr>
          </w:p>
        </w:tc>
        <w:tc>
          <w:tcPr>
            <w:tcW w:w="1736" w:type="dxa"/>
          </w:tcPr>
          <w:p w14:paraId="4E18C8E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27E11B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01E9749E"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742B86D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869ACDB" w14:textId="77777777" w:rsidTr="00B72338">
        <w:tc>
          <w:tcPr>
            <w:tcW w:w="1129" w:type="dxa"/>
          </w:tcPr>
          <w:p w14:paraId="636018FB"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78AB516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5F5F2F7D"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61ADC27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620A83A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7D56D4" w:rsidRPr="00661246" w14:paraId="6F79C210" w14:textId="77777777" w:rsidTr="00B72338">
        <w:tc>
          <w:tcPr>
            <w:tcW w:w="1129" w:type="dxa"/>
          </w:tcPr>
          <w:p w14:paraId="19192BD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5B2DE1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69FF318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7E1B2C8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181" w:type="dxa"/>
          </w:tcPr>
          <w:p w14:paraId="738925B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7D56D4" w:rsidRPr="00661246" w14:paraId="20C0CF66" w14:textId="77777777" w:rsidTr="00B72338">
        <w:tc>
          <w:tcPr>
            <w:tcW w:w="1129" w:type="dxa"/>
          </w:tcPr>
          <w:p w14:paraId="2D16CA2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5E5570F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0EDB7BD1"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1529AA5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7A79766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7D56D4" w:rsidRPr="00661246" w14:paraId="26111B33" w14:textId="77777777" w:rsidTr="00B72338">
        <w:trPr>
          <w:trHeight w:val="269"/>
        </w:trPr>
        <w:tc>
          <w:tcPr>
            <w:tcW w:w="1129" w:type="dxa"/>
          </w:tcPr>
          <w:p w14:paraId="1FE13E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F282C3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633500C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036C11D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63F416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794D4B6A" w14:textId="77777777" w:rsidR="007D56D4" w:rsidRDefault="007D56D4" w:rsidP="007D56D4">
      <w:pPr>
        <w:spacing w:line="360" w:lineRule="auto"/>
        <w:ind w:firstLine="720"/>
        <w:rPr>
          <w:rFonts w:ascii="Calibri" w:hAnsi="Calibri"/>
          <w:sz w:val="22"/>
          <w:szCs w:val="22"/>
        </w:rPr>
      </w:pPr>
    </w:p>
    <w:p w14:paraId="2553242F" w14:textId="77777777" w:rsidR="007D56D4" w:rsidRPr="007B109A" w:rsidRDefault="007D56D4" w:rsidP="007D56D4">
      <w:pPr>
        <w:spacing w:line="360" w:lineRule="auto"/>
        <w:ind w:firstLine="720"/>
        <w:rPr>
          <w:rFonts w:ascii="Calibri" w:hAnsi="Calibri"/>
          <w:sz w:val="10"/>
          <w:szCs w:val="22"/>
        </w:rPr>
      </w:pPr>
    </w:p>
    <w:p w14:paraId="019FF087"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Does diet impact personality and behavioural syndromes?</w:t>
      </w:r>
    </w:p>
    <w:p w14:paraId="6FDB0929" w14:textId="132FDD1A" w:rsidR="007D56D4" w:rsidRDefault="007D56D4" w:rsidP="007D56D4">
      <w:pPr>
        <w:spacing w:line="48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w:t>
      </w:r>
      <w:r>
        <w:rPr>
          <w:rFonts w:asciiTheme="minorHAnsi" w:hAnsiTheme="minorHAnsi"/>
          <w:sz w:val="22"/>
        </w:rPr>
        <w:t>behaviour</w:t>
      </w:r>
      <w:r w:rsidRPr="00B30812">
        <w:rPr>
          <w:rFonts w:asciiTheme="minorHAnsi" w:hAnsiTheme="minorHAnsi"/>
          <w:sz w:val="22"/>
        </w:rPr>
        <w:t xml:space="preserve">s of the high and low group (Figure </w:t>
      </w:r>
      <w:r w:rsidR="00A92257">
        <w:rPr>
          <w:rFonts w:asciiTheme="minorHAnsi" w:hAnsiTheme="minorHAnsi"/>
          <w:sz w:val="22"/>
        </w:rPr>
        <w:t>6</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df = 62) treatment groups. The same can be said for average time taken to interact with novel item (high = 760.23; low = 777.89, t = 0.67, df = 62) and time spent in the novel zone (high = 2.52; low = 2.31, t = 0.67, df = 62). </w:t>
      </w:r>
      <w:r w:rsidRPr="00385024">
        <w:rPr>
          <w:rFonts w:asciiTheme="minorHAnsi" w:hAnsiTheme="minorHAnsi"/>
          <w:sz w:val="22"/>
          <w:szCs w:val="22"/>
        </w:rPr>
        <w:t>While there was a trend for lizards on a high-quality diet to be more social compared to those on a low-quality diet, spending on average 0.68 (log transformed) seconds more time in the social zone, this difference was not significant (p = 0.</w:t>
      </w:r>
      <w:r>
        <w:rPr>
          <w:rFonts w:asciiTheme="minorHAnsi" w:hAnsiTheme="minorHAnsi"/>
          <w:sz w:val="22"/>
          <w:szCs w:val="22"/>
        </w:rPr>
        <w:t>10, t = 1.68, df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083EDD14" w14:textId="30F7E73C" w:rsidR="007D56D4" w:rsidRPr="001E7374" w:rsidRDefault="007D56D4" w:rsidP="001E7374">
      <w:pPr>
        <w:spacing w:line="480" w:lineRule="auto"/>
        <w:ind w:firstLine="720"/>
        <w:rPr>
          <w:rFonts w:ascii="Calibri" w:hAnsi="Calibri"/>
          <w:sz w:val="22"/>
          <w:szCs w:val="22"/>
        </w:rPr>
      </w:pPr>
      <w:r w:rsidRPr="00385024">
        <w:rPr>
          <w:rFonts w:asciiTheme="minorHAnsi" w:hAnsiTheme="minorHAnsi"/>
          <w:sz w:val="22"/>
          <w:szCs w:val="22"/>
        </w:rPr>
        <w:t xml:space="preserve"> Furthermore, repeatability estimates of </w:t>
      </w:r>
      <w:r>
        <w:rPr>
          <w:rFonts w:asciiTheme="minorHAnsi" w:hAnsiTheme="minorHAnsi"/>
          <w:sz w:val="22"/>
          <w:szCs w:val="22"/>
        </w:rPr>
        <w:t>behaviour</w:t>
      </w:r>
      <w:r w:rsidRPr="00385024">
        <w:rPr>
          <w:rFonts w:asciiTheme="minorHAnsi" w:hAnsiTheme="minorHAnsi"/>
          <w:sz w:val="22"/>
          <w:szCs w:val="22"/>
        </w:rPr>
        <w:t xml:space="preserve">s (i.e. personality) were also unaffected by diet treatment (Figure </w:t>
      </w:r>
      <w:r w:rsidR="00A92257">
        <w:rPr>
          <w:rFonts w:asciiTheme="minorHAnsi" w:hAnsiTheme="minorHAnsi"/>
          <w:sz w:val="22"/>
          <w:szCs w:val="22"/>
        </w:rPr>
        <w:t>7</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w:t>
      </w:r>
      <w:r>
        <w:rPr>
          <w:rFonts w:ascii="Calibri" w:hAnsi="Calibri"/>
          <w:sz w:val="22"/>
          <w:szCs w:val="22"/>
        </w:rPr>
        <w:lastRenderedPageBreak/>
        <w:t>0.264, CI = 0.128, 0.465) and were therefore clearly non-significant. Sociality followed the same pattern with a high group repeatability of 0.349 (CI = 0.178, 0.524) and a low repeatability of 0.362 (CI = 0.183, 0.601).</w:t>
      </w:r>
    </w:p>
    <w:p w14:paraId="6EB3FE5D" w14:textId="77777777" w:rsidR="007D56D4" w:rsidRPr="00C54E7B" w:rsidRDefault="007D56D4" w:rsidP="007D56D4">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treatment:trait as a fixed effect in the MCMCglmm. Confidence Intervals for each value presented in brackets. Insignificant values in bold. </w:t>
      </w:r>
    </w:p>
    <w:p w14:paraId="0A32152C" w14:textId="77777777" w:rsidR="007D56D4" w:rsidRDefault="007D56D4" w:rsidP="007D56D4">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7D56D4" w:rsidRPr="00661246" w14:paraId="4034C719" w14:textId="77777777" w:rsidTr="00B72338">
        <w:tc>
          <w:tcPr>
            <w:tcW w:w="1259" w:type="dxa"/>
          </w:tcPr>
          <w:p w14:paraId="3E62F54D" w14:textId="77777777" w:rsidR="007D56D4" w:rsidRPr="00661246" w:rsidRDefault="007D56D4" w:rsidP="00B72338">
            <w:pPr>
              <w:spacing w:line="360" w:lineRule="auto"/>
              <w:rPr>
                <w:rFonts w:ascii="Abadi MT Condensed Light" w:hAnsi="Abadi MT Condensed Light"/>
                <w:sz w:val="22"/>
                <w:szCs w:val="22"/>
              </w:rPr>
            </w:pPr>
          </w:p>
        </w:tc>
        <w:tc>
          <w:tcPr>
            <w:tcW w:w="1851" w:type="dxa"/>
          </w:tcPr>
          <w:p w14:paraId="75696D4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6892229E"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494701E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4420FA7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E2DC6D0" w14:textId="77777777" w:rsidTr="00B72338">
        <w:tc>
          <w:tcPr>
            <w:tcW w:w="1259" w:type="dxa"/>
          </w:tcPr>
          <w:p w14:paraId="43C6E23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3FE0896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240339B0"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AC8DA8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7674FCE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011643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7D56D4" w:rsidRPr="00661246" w14:paraId="5474A380" w14:textId="77777777" w:rsidTr="00B72338">
        <w:tc>
          <w:tcPr>
            <w:tcW w:w="1259" w:type="dxa"/>
          </w:tcPr>
          <w:p w14:paraId="4D310A6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6D690BD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71F87C6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64C8EC3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B1A8C0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147B2CD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7D56D4" w:rsidRPr="00661246" w14:paraId="7301392C" w14:textId="77777777" w:rsidTr="00B72338">
        <w:tc>
          <w:tcPr>
            <w:tcW w:w="1259" w:type="dxa"/>
          </w:tcPr>
          <w:p w14:paraId="19B14C7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1CEC7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CDE60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59FF43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0D83F4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7D56D4" w:rsidRPr="00661246" w14:paraId="79CB5672" w14:textId="77777777" w:rsidTr="00B72338">
        <w:trPr>
          <w:trHeight w:val="269"/>
        </w:trPr>
        <w:tc>
          <w:tcPr>
            <w:tcW w:w="1259" w:type="dxa"/>
          </w:tcPr>
          <w:p w14:paraId="10FB42C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123D6E1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59B518C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1383B15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3E37B29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08C03C78" w14:textId="77777777" w:rsidR="007D56D4" w:rsidRPr="00E15139" w:rsidRDefault="007D56D4" w:rsidP="007D56D4">
      <w:pPr>
        <w:spacing w:line="360" w:lineRule="auto"/>
        <w:rPr>
          <w:rFonts w:ascii="Calibri" w:hAnsi="Calibri"/>
          <w:i/>
          <w:sz w:val="16"/>
          <w:szCs w:val="16"/>
        </w:rPr>
      </w:pPr>
    </w:p>
    <w:p w14:paraId="51DC6E2E" w14:textId="77777777" w:rsidR="007D56D4" w:rsidRPr="009F1345" w:rsidRDefault="007D56D4" w:rsidP="007D56D4">
      <w:pPr>
        <w:rPr>
          <w:rFonts w:ascii="Calibri" w:hAnsi="Calibri"/>
          <w:i/>
          <w:sz w:val="22"/>
          <w:szCs w:val="22"/>
        </w:rPr>
      </w:pPr>
      <w:r w:rsidRPr="009F1345">
        <w:rPr>
          <w:rFonts w:ascii="Calibri" w:hAnsi="Calibri"/>
          <w:i/>
          <w:sz w:val="22"/>
          <w:szCs w:val="22"/>
        </w:rPr>
        <w:t>Table 7: Correlations (bottom left shaded area), variance (diagonal) and covariance (non-shaded area) within individuals for each assay, pooling all data together with treatment:trait as a fixed effect in the MCMCglmm.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7D56D4" w:rsidRPr="00661246" w14:paraId="64C2926F" w14:textId="77777777" w:rsidTr="00B72338">
        <w:tc>
          <w:tcPr>
            <w:tcW w:w="1275" w:type="dxa"/>
          </w:tcPr>
          <w:p w14:paraId="107BC975" w14:textId="77777777" w:rsidR="007D56D4" w:rsidRPr="00661246" w:rsidRDefault="007D56D4" w:rsidP="00B72338">
            <w:pPr>
              <w:spacing w:line="360" w:lineRule="auto"/>
              <w:rPr>
                <w:rFonts w:ascii="Abadi MT Condensed Light" w:hAnsi="Abadi MT Condensed Light"/>
                <w:sz w:val="22"/>
                <w:szCs w:val="22"/>
              </w:rPr>
            </w:pPr>
          </w:p>
        </w:tc>
        <w:tc>
          <w:tcPr>
            <w:tcW w:w="1737" w:type="dxa"/>
          </w:tcPr>
          <w:p w14:paraId="77EC52C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4031D01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520852E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246228C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1FCF23F" w14:textId="77777777" w:rsidTr="00B72338">
        <w:tc>
          <w:tcPr>
            <w:tcW w:w="1275" w:type="dxa"/>
          </w:tcPr>
          <w:p w14:paraId="1778A51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A62F58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1171BAB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53140E2A"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4370306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7D56D4" w:rsidRPr="00661246" w14:paraId="1DED8B37" w14:textId="77777777" w:rsidTr="00B72338">
        <w:tc>
          <w:tcPr>
            <w:tcW w:w="1275" w:type="dxa"/>
          </w:tcPr>
          <w:p w14:paraId="1FE6422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5F841E1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6A834F5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4A87A7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5132C799"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 xml:space="preserve">-78.198 (-107.227, </w:t>
            </w:r>
          </w:p>
          <w:p w14:paraId="24202574"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-63.313)</w:t>
            </w:r>
          </w:p>
        </w:tc>
        <w:tc>
          <w:tcPr>
            <w:tcW w:w="1795" w:type="dxa"/>
          </w:tcPr>
          <w:p w14:paraId="0049AA1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250DCFE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7D56D4" w:rsidRPr="00661246" w14:paraId="65228233" w14:textId="77777777" w:rsidTr="00B72338">
        <w:tc>
          <w:tcPr>
            <w:tcW w:w="1275" w:type="dxa"/>
          </w:tcPr>
          <w:p w14:paraId="3D028AFB"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259A9C6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376EA708"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2B0ABDA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561B01D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7D56D4" w:rsidRPr="00661246" w14:paraId="187C05FB" w14:textId="77777777" w:rsidTr="00B72338">
        <w:trPr>
          <w:trHeight w:val="269"/>
        </w:trPr>
        <w:tc>
          <w:tcPr>
            <w:tcW w:w="1275" w:type="dxa"/>
          </w:tcPr>
          <w:p w14:paraId="77E9CA59"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F04A0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4F98FA9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3AD235D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2D6861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5385F754" w14:textId="77777777" w:rsidR="007D56D4" w:rsidRPr="00E15139" w:rsidRDefault="007D56D4" w:rsidP="007D56D4"/>
    <w:p w14:paraId="556E3698" w14:textId="7F678D51" w:rsidR="007D56D4" w:rsidRDefault="007D56D4" w:rsidP="007D56D4">
      <w:pPr>
        <w:spacing w:line="480" w:lineRule="auto"/>
        <w:ind w:firstLine="720"/>
        <w:rPr>
          <w:rFonts w:ascii="Calibri" w:hAnsi="Calibri"/>
          <w:sz w:val="22"/>
          <w:szCs w:val="22"/>
        </w:rPr>
      </w:pPr>
      <w:r>
        <w:rPr>
          <w:rFonts w:ascii="Calibri" w:hAnsi="Calibri"/>
          <w:sz w:val="22"/>
          <w:szCs w:val="22"/>
        </w:rPr>
        <w:t>Correlations between behavioural traits (i.e. behavioural syndromes) were similar for high and low-quality diets (Tables 2-5). Both between individual and within-individual correlations were unaffe</w:t>
      </w:r>
      <w:r w:rsidR="00A92257">
        <w:rPr>
          <w:rFonts w:ascii="Calibri" w:hAnsi="Calibri"/>
          <w:sz w:val="22"/>
          <w:szCs w:val="22"/>
        </w:rPr>
        <w:t>cted by diet treatment (Figure 5</w:t>
      </w:r>
      <w:r>
        <w:rPr>
          <w:rFonts w:ascii="Calibri" w:hAnsi="Calibri"/>
          <w:sz w:val="22"/>
          <w:szCs w:val="22"/>
        </w:rPr>
        <w:t xml:space="preserve">). Mantel tests comparing the behavioural correlations within </w:t>
      </w:r>
      <w:r>
        <w:rPr>
          <w:rFonts w:ascii="Calibri" w:hAnsi="Calibri"/>
          <w:sz w:val="22"/>
          <w:szCs w:val="22"/>
        </w:rPr>
        <w:lastRenderedPageBreak/>
        <w:t>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00314056" w14:textId="77777777" w:rsidR="007D56D4" w:rsidRPr="00484F7F" w:rsidRDefault="007D56D4" w:rsidP="007D56D4">
      <w:pPr>
        <w:spacing w:line="480" w:lineRule="auto"/>
        <w:ind w:firstLine="720"/>
        <w:rPr>
          <w:rFonts w:ascii="Calibri" w:eastAsia="Times New Roman" w:hAnsi="Calibri"/>
          <w:color w:val="000000"/>
          <w:sz w:val="22"/>
          <w:szCs w:val="22"/>
        </w:rPr>
      </w:pPr>
      <w:r>
        <w:rPr>
          <w:rFonts w:ascii="Calibri" w:hAnsi="Calibri"/>
          <w:sz w:val="22"/>
          <w:szCs w:val="22"/>
        </w:rPr>
        <w:t>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7C7DD1EB" w14:textId="77777777" w:rsidR="007D56D4" w:rsidRPr="007C150B" w:rsidRDefault="007D56D4" w:rsidP="007D56D4">
      <w:pPr>
        <w:rPr>
          <w:rFonts w:asciiTheme="minorHAnsi" w:hAnsiTheme="minorHAnsi"/>
          <w:i/>
          <w:sz w:val="15"/>
        </w:rPr>
      </w:pPr>
    </w:p>
    <w:p w14:paraId="01EB2ACC" w14:textId="77777777" w:rsidR="007D56D4" w:rsidRDefault="007D56D4" w:rsidP="007D56D4">
      <w:pPr>
        <w:rPr>
          <w:noProof/>
        </w:rPr>
      </w:pPr>
      <w:r w:rsidRPr="00DF1FAB">
        <w:rPr>
          <w:noProof/>
        </w:rPr>
        <w:t xml:space="preserve"> </w:t>
      </w:r>
      <w:r w:rsidRPr="00AF5E7F">
        <w:rPr>
          <w:noProof/>
        </w:rPr>
        <w:t xml:space="preserve">  </w:t>
      </w:r>
    </w:p>
    <w:p w14:paraId="35D590BA" w14:textId="77777777" w:rsidR="007D56D4" w:rsidRDefault="007D56D4" w:rsidP="007D56D4">
      <w:pPr>
        <w:rPr>
          <w:rFonts w:asciiTheme="minorHAnsi" w:hAnsiTheme="minorHAnsi"/>
          <w:noProof/>
          <w:sz w:val="22"/>
        </w:rPr>
      </w:pPr>
      <w:r w:rsidRPr="009F1345">
        <w:rPr>
          <w:rFonts w:asciiTheme="minorHAnsi" w:hAnsiTheme="minorHAnsi"/>
          <w:noProof/>
          <w:sz w:val="22"/>
          <w:lang w:val="en-GB" w:eastAsia="en-GB"/>
        </w:rPr>
        <w:lastRenderedPageBreak/>
        <w:drawing>
          <wp:anchor distT="0" distB="0" distL="114300" distR="114300" simplePos="0" relativeHeight="251659264" behindDoc="0" locked="0" layoutInCell="1" allowOverlap="1" wp14:anchorId="16F8E9D9" wp14:editId="662FE10D">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lang w:val="en-GB" w:eastAsia="en-GB"/>
        </w:rPr>
        <w:drawing>
          <wp:anchor distT="0" distB="0" distL="114300" distR="114300" simplePos="0" relativeHeight="251666432" behindDoc="0" locked="0" layoutInCell="1" allowOverlap="1" wp14:anchorId="55D9AAE7" wp14:editId="1A7E5170">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lang w:val="en-GB" w:eastAsia="en-GB"/>
        </w:rPr>
        <w:drawing>
          <wp:anchor distT="0" distB="0" distL="114300" distR="114300" simplePos="0" relativeHeight="251667456" behindDoc="0" locked="0" layoutInCell="1" allowOverlap="1" wp14:anchorId="7B06F047" wp14:editId="543CD5A5">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5D1E0763" w14:textId="77777777" w:rsidR="007D56D4" w:rsidRDefault="007D56D4" w:rsidP="007D56D4">
      <w:pPr>
        <w:rPr>
          <w:rFonts w:asciiTheme="minorHAnsi" w:hAnsiTheme="minorHAnsi"/>
          <w:noProof/>
          <w:sz w:val="22"/>
        </w:rPr>
      </w:pPr>
      <w:r w:rsidRPr="009F1345">
        <w:rPr>
          <w:rFonts w:asciiTheme="minorHAnsi" w:hAnsiTheme="minorHAnsi"/>
          <w:noProof/>
          <w:lang w:val="en-GB" w:eastAsia="en-GB"/>
        </w:rPr>
        <w:drawing>
          <wp:anchor distT="0" distB="0" distL="114300" distR="114300" simplePos="0" relativeHeight="251660288" behindDoc="0" locked="0" layoutInCell="1" allowOverlap="1" wp14:anchorId="3CDCEC8A" wp14:editId="026B3C8F">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13B8C291" w14:textId="34C8F975" w:rsidR="007D56D4" w:rsidRPr="001E7374" w:rsidRDefault="007D56D4" w:rsidP="007D56D4">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F8AFF04" w14:textId="5CA5E0D2" w:rsidR="007D56D4" w:rsidRPr="001E7374" w:rsidRDefault="00A92257" w:rsidP="001E7374">
      <w:pPr>
        <w:rPr>
          <w:rFonts w:asciiTheme="minorHAnsi" w:hAnsiTheme="minorHAnsi"/>
          <w:i/>
          <w:sz w:val="21"/>
          <w:lang w:val="en-AU"/>
        </w:rPr>
      </w:pPr>
      <w:r>
        <w:rPr>
          <w:rFonts w:asciiTheme="minorHAnsi" w:hAnsiTheme="minorHAnsi"/>
          <w:b/>
          <w:i/>
          <w:sz w:val="21"/>
          <w:lang w:val="en-AU"/>
        </w:rPr>
        <w:t>Figure 6</w:t>
      </w:r>
      <w:r w:rsidR="007D56D4" w:rsidRPr="005043C8">
        <w:rPr>
          <w:rFonts w:asciiTheme="minorHAnsi" w:hAnsiTheme="minorHAnsi"/>
          <w:b/>
          <w:i/>
          <w:sz w:val="21"/>
          <w:lang w:val="en-AU"/>
        </w:rPr>
        <w:t>:</w:t>
      </w:r>
      <w:r w:rsidR="007D56D4"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r w:rsidR="007D56D4">
        <w:rPr>
          <w:rFonts w:asciiTheme="minorHAnsi" w:hAnsiTheme="minorHAnsi"/>
          <w:i/>
          <w:sz w:val="21"/>
          <w:lang w:val="en-AU"/>
        </w:rPr>
        <w:t xml:space="preserve">Df for all figures = 62. </w:t>
      </w:r>
      <w:r w:rsidR="007D56D4" w:rsidRPr="005043C8">
        <w:rPr>
          <w:rFonts w:asciiTheme="minorHAnsi" w:hAnsiTheme="minorHAnsi"/>
          <w:i/>
          <w:sz w:val="21"/>
          <w:lang w:val="en-AU"/>
        </w:rPr>
        <w:t xml:space="preserve">No significant results. </w:t>
      </w:r>
    </w:p>
    <w:p w14:paraId="312300B0" w14:textId="77777777" w:rsidR="001E7374" w:rsidRDefault="007D56D4" w:rsidP="001E7374">
      <w:pPr>
        <w:spacing w:line="360" w:lineRule="auto"/>
        <w:jc w:val="center"/>
        <w:rPr>
          <w:rFonts w:asciiTheme="minorHAnsi" w:hAnsiTheme="minorHAnsi"/>
          <w:sz w:val="22"/>
        </w:rPr>
      </w:pPr>
      <w:r w:rsidRPr="00CB7200">
        <w:rPr>
          <w:rFonts w:ascii="Calibri" w:hAnsi="Calibri"/>
          <w:b/>
          <w:noProof/>
          <w:sz w:val="22"/>
          <w:szCs w:val="22"/>
          <w:u w:val="single"/>
          <w:lang w:val="en-GB" w:eastAsia="en-GB"/>
        </w:rPr>
        <w:drawing>
          <wp:inline distT="0" distB="0" distL="0" distR="0" wp14:anchorId="66FEE5EE" wp14:editId="5BCDC73D">
            <wp:extent cx="3538859" cy="3057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0239" cy="3076120"/>
                    </a:xfrm>
                    <a:prstGeom prst="rect">
                      <a:avLst/>
                    </a:prstGeom>
                  </pic:spPr>
                </pic:pic>
              </a:graphicData>
            </a:graphic>
          </wp:inline>
        </w:drawing>
      </w:r>
    </w:p>
    <w:p w14:paraId="3021B1EF" w14:textId="140A3F4D" w:rsidR="007D56D4" w:rsidRDefault="00A92257" w:rsidP="001E7374">
      <w:pPr>
        <w:spacing w:line="360" w:lineRule="auto"/>
        <w:jc w:val="center"/>
      </w:pPr>
      <w:r>
        <w:rPr>
          <w:rFonts w:asciiTheme="minorHAnsi" w:hAnsiTheme="minorHAnsi"/>
          <w:b/>
          <w:i/>
          <w:sz w:val="22"/>
          <w:szCs w:val="22"/>
        </w:rPr>
        <w:t>Figure 7</w:t>
      </w:r>
      <w:r w:rsidR="007D56D4" w:rsidRPr="005043C8">
        <w:rPr>
          <w:rFonts w:asciiTheme="minorHAnsi" w:hAnsiTheme="minorHAnsi"/>
          <w:b/>
          <w:i/>
          <w:sz w:val="22"/>
          <w:szCs w:val="22"/>
        </w:rPr>
        <w:t xml:space="preserve">. </w:t>
      </w:r>
      <w:r w:rsidR="007D56D4" w:rsidRPr="005043C8">
        <w:rPr>
          <w:rFonts w:asciiTheme="minorHAnsi" w:hAnsiTheme="minorHAnsi"/>
          <w:i/>
          <w:sz w:val="22"/>
          <w:szCs w:val="22"/>
        </w:rPr>
        <w:t>Forest plot visually representing Repeatability for each assay across both High and Low treatment groups based on values from Table 1</w:t>
      </w:r>
    </w:p>
    <w:p w14:paraId="682B2A90" w14:textId="77777777" w:rsidR="00D70259" w:rsidRPr="001E7374" w:rsidRDefault="00D70259" w:rsidP="001E7374">
      <w:pPr>
        <w:spacing w:line="360" w:lineRule="auto"/>
        <w:jc w:val="center"/>
        <w:rPr>
          <w:rFonts w:asciiTheme="minorHAnsi" w:hAnsiTheme="minorHAnsi"/>
          <w:sz w:val="22"/>
        </w:rPr>
      </w:pPr>
    </w:p>
    <w:p w14:paraId="25E95B50" w14:textId="77777777" w:rsidR="00B90291" w:rsidRDefault="00B90291" w:rsidP="00B90291">
      <w:pPr>
        <w:pStyle w:val="Subtitle"/>
      </w:pPr>
      <w:r w:rsidRPr="00FA5811">
        <w:t>DISCUSSION</w:t>
      </w:r>
      <w:r>
        <w:t xml:space="preserve"> </w:t>
      </w:r>
    </w:p>
    <w:p w14:paraId="0460C383" w14:textId="77777777" w:rsidR="00B90291" w:rsidRPr="00C93DAD" w:rsidRDefault="00B90291" w:rsidP="00B90291">
      <w:pPr>
        <w:spacing w:line="480" w:lineRule="auto"/>
        <w:ind w:firstLine="720"/>
        <w:rPr>
          <w:rFonts w:ascii="Calibri" w:hAnsi="Calibri"/>
          <w:sz w:val="22"/>
          <w:szCs w:val="22"/>
        </w:rPr>
      </w:pPr>
      <w:r>
        <w:rPr>
          <w:rFonts w:asciiTheme="minorHAnsi" w:hAnsiTheme="minorHAnsi"/>
          <w:sz w:val="22"/>
        </w:rPr>
        <w:t>Overall, my results</w:t>
      </w:r>
      <w:r w:rsidRPr="00FA5811">
        <w:rPr>
          <w:rFonts w:asciiTheme="minorHAnsi" w:hAnsiTheme="minorHAnsi"/>
          <w:sz w:val="22"/>
        </w:rPr>
        <w:t xml:space="preserve"> show that</w:t>
      </w:r>
      <w:r>
        <w:rPr>
          <w:rFonts w:asciiTheme="minorHAnsi" w:hAnsiTheme="minorHAnsi"/>
          <w:sz w:val="22"/>
        </w:rPr>
        <w:t xml:space="preserve"> personality and behavioural syndromes in </w:t>
      </w:r>
      <w:r>
        <w:rPr>
          <w:rFonts w:asciiTheme="minorHAnsi" w:hAnsiTheme="minorHAnsi"/>
          <w:i/>
          <w:sz w:val="22"/>
        </w:rPr>
        <w:t>L. delicata</w:t>
      </w:r>
      <w:r>
        <w:rPr>
          <w:rFonts w:asciiTheme="minorHAnsi" w:hAnsiTheme="minorHAnsi"/>
          <w:sz w:val="22"/>
        </w:rPr>
        <w:t xml:space="preserve">, are not significantly impacted by diet. As expected, exploratory individuals were more social and less neophobic. These correlations were consistent at both the within- and between-individual level, confirming the presence of behavioural syndromes and personality in </w:t>
      </w:r>
      <w:r>
        <w:rPr>
          <w:rFonts w:asciiTheme="minorHAnsi" w:hAnsiTheme="minorHAnsi"/>
          <w:i/>
          <w:sz w:val="22"/>
        </w:rPr>
        <w:t xml:space="preserve">L. delicata. </w:t>
      </w:r>
      <w:r>
        <w:rPr>
          <w:rFonts w:asciiTheme="minorHAnsi" w:hAnsiTheme="minorHAnsi"/>
          <w:sz w:val="22"/>
        </w:rPr>
        <w:t xml:space="preserve">Within-individual correlations show that on any given day lizards remain constrained in their behaviour – days with high activity also meant lizards were more social and neophobic. Nonetheless, individuals also behave consistently over time (personality) and these personality traits form a behavioural syndrome within the population providing evidence that behaviours are constrained across contexts. </w:t>
      </w:r>
    </w:p>
    <w:p w14:paraId="0F393BF4" w14:textId="77777777" w:rsidR="00B90291" w:rsidRDefault="00B90291" w:rsidP="00B90291">
      <w:pPr>
        <w:spacing w:line="360" w:lineRule="auto"/>
        <w:rPr>
          <w:rStyle w:val="SubtitleChar"/>
        </w:rPr>
      </w:pPr>
    </w:p>
    <w:p w14:paraId="21BDBE6F" w14:textId="77777777" w:rsidR="00B90291" w:rsidRPr="00C13216" w:rsidRDefault="00B90291" w:rsidP="00B90291">
      <w:pPr>
        <w:pStyle w:val="Subtitle"/>
        <w:rPr>
          <w:rFonts w:asciiTheme="minorHAnsi" w:hAnsiTheme="minorHAnsi"/>
          <w:b/>
          <w:i/>
        </w:rPr>
      </w:pPr>
      <w:r w:rsidRPr="00A53229">
        <w:rPr>
          <w:rStyle w:val="s1"/>
          <w:rFonts w:ascii="Calibri" w:hAnsi="Calibri"/>
          <w:b/>
          <w:bCs/>
          <w:i/>
        </w:rPr>
        <w:t>Personality and behavioural syndromes in Lampropholis delicata</w:t>
      </w:r>
    </w:p>
    <w:p w14:paraId="073F640C" w14:textId="1071B34F" w:rsidR="00B90291" w:rsidRPr="00DF1B74" w:rsidRDefault="00B90291" w:rsidP="00B90291">
      <w:pPr>
        <w:spacing w:line="480" w:lineRule="auto"/>
        <w:ind w:firstLine="720"/>
        <w:rPr>
          <w:rFonts w:asciiTheme="minorHAnsi" w:hAnsiTheme="minorHAnsi"/>
          <w:sz w:val="22"/>
        </w:rPr>
      </w:pPr>
      <w:r>
        <w:rPr>
          <w:rFonts w:asciiTheme="minorHAnsi" w:hAnsiTheme="minorHAnsi"/>
          <w:sz w:val="22"/>
        </w:rPr>
        <w:t xml:space="preserve">This study found strong evidence for behavioural syndromes that have already been observed in many species (Dingemanse et al. 2009, Han and Dingemanse 2017, Wolf and Weissing 2012), including </w:t>
      </w:r>
      <w:r>
        <w:rPr>
          <w:rFonts w:asciiTheme="minorHAnsi" w:hAnsiTheme="minorHAnsi"/>
          <w:i/>
          <w:sz w:val="22"/>
        </w:rPr>
        <w:t xml:space="preserve">L. </w:t>
      </w:r>
      <w:r w:rsidRPr="00AD482D">
        <w:rPr>
          <w:rFonts w:asciiTheme="minorHAnsi" w:hAnsiTheme="minorHAnsi"/>
          <w:i/>
          <w:sz w:val="22"/>
        </w:rPr>
        <w:t>delicata</w:t>
      </w:r>
      <w:r>
        <w:rPr>
          <w:rFonts w:asciiTheme="minorHAnsi" w:hAnsiTheme="minorHAnsi"/>
          <w:sz w:val="22"/>
        </w:rPr>
        <w:t xml:space="preserve"> (Michelangeli 2015). My study design allowed me to more precisely estimate the repeatability and correlation between traits in </w:t>
      </w:r>
      <w:r w:rsidRPr="00B101F4">
        <w:rPr>
          <w:rFonts w:asciiTheme="minorHAnsi" w:hAnsiTheme="minorHAnsi"/>
          <w:i/>
          <w:sz w:val="22"/>
        </w:rPr>
        <w:t xml:space="preserve">L. </w:t>
      </w:r>
      <w:r>
        <w:rPr>
          <w:rFonts w:asciiTheme="minorHAnsi" w:hAnsiTheme="minorHAnsi"/>
          <w:i/>
          <w:sz w:val="22"/>
        </w:rPr>
        <w:t>delicata,</w:t>
      </w:r>
      <w:r>
        <w:rPr>
          <w:rFonts w:asciiTheme="minorHAnsi" w:hAnsiTheme="minorHAnsi"/>
          <w:sz w:val="22"/>
        </w:rPr>
        <w:t xml:space="preserve"> by partitioning variation in behaviour into within-individual and between individual differences. Such a design is recognized as being essential for accurate estimates of behavioural trait covariances (C</w:t>
      </w:r>
      <w:r w:rsidR="00A92257">
        <w:rPr>
          <w:rFonts w:asciiTheme="minorHAnsi" w:hAnsiTheme="minorHAnsi"/>
          <w:sz w:val="22"/>
        </w:rPr>
        <w:t xml:space="preserve">areau and </w:t>
      </w:r>
      <w:r>
        <w:rPr>
          <w:rFonts w:asciiTheme="minorHAnsi" w:hAnsiTheme="minorHAnsi"/>
          <w:sz w:val="22"/>
        </w:rPr>
        <w:t>Wilson, 2017</w:t>
      </w:r>
      <w:r w:rsidR="00A92257">
        <w:rPr>
          <w:rFonts w:asciiTheme="minorHAnsi" w:hAnsiTheme="minorHAnsi"/>
          <w:sz w:val="22"/>
        </w:rPr>
        <w:t>)</w:t>
      </w:r>
    </w:p>
    <w:p w14:paraId="1D613789" w14:textId="03FDA519" w:rsidR="002E1899" w:rsidRDefault="00B90291" w:rsidP="002E1899">
      <w:pPr>
        <w:spacing w:line="480" w:lineRule="auto"/>
        <w:ind w:firstLine="720"/>
        <w:rPr>
          <w:rFonts w:asciiTheme="minorHAnsi" w:hAnsiTheme="minorHAnsi"/>
          <w:sz w:val="22"/>
        </w:rPr>
      </w:pPr>
      <w:r w:rsidRPr="00AD482D">
        <w:rPr>
          <w:rFonts w:asciiTheme="minorHAnsi" w:hAnsiTheme="minorHAnsi"/>
          <w:sz w:val="22"/>
        </w:rPr>
        <w:t>More</w:t>
      </w:r>
      <w:r>
        <w:rPr>
          <w:rFonts w:asciiTheme="minorHAnsi" w:hAnsiTheme="minorHAnsi"/>
          <w:sz w:val="22"/>
        </w:rPr>
        <w:t xml:space="preserve"> exploratory individuals tended to be more social and less neophobic in accordance with previous studies on this species (e.g. Michelangeli 2016)</w:t>
      </w:r>
      <w:ins w:id="160" w:author="Daniel Noble" w:date="2017-10-24T16:46:00Z">
        <w:r w:rsidR="00587AFA">
          <w:rPr>
            <w:rFonts w:asciiTheme="minorHAnsi" w:hAnsiTheme="minorHAnsi"/>
            <w:sz w:val="22"/>
          </w:rPr>
          <w:t>,</w:t>
        </w:r>
      </w:ins>
      <w:r>
        <w:rPr>
          <w:rFonts w:asciiTheme="minorHAnsi" w:hAnsiTheme="minorHAnsi"/>
          <w:sz w:val="22"/>
        </w:rPr>
        <w:t xml:space="preserve"> which can be highly beneficial if they are in the right environmental context (Sih et al. 2012</w:t>
      </w:r>
      <w:r w:rsidR="00BD7A7B">
        <w:rPr>
          <w:rFonts w:asciiTheme="minorHAnsi" w:hAnsiTheme="minorHAnsi"/>
          <w:sz w:val="22"/>
        </w:rPr>
        <w:t>a</w:t>
      </w:r>
      <w:r>
        <w:rPr>
          <w:rFonts w:asciiTheme="minorHAnsi" w:hAnsiTheme="minorHAnsi"/>
          <w:sz w:val="22"/>
        </w:rPr>
        <w:t xml:space="preserve">). </w:t>
      </w:r>
      <w:r w:rsidR="0082521D">
        <w:rPr>
          <w:rFonts w:asciiTheme="minorHAnsi" w:hAnsiTheme="minorHAnsi"/>
          <w:sz w:val="22"/>
        </w:rPr>
        <w:t>More</w:t>
      </w:r>
      <w:r>
        <w:rPr>
          <w:rFonts w:asciiTheme="minorHAnsi" w:hAnsiTheme="minorHAnsi"/>
          <w:sz w:val="22"/>
        </w:rPr>
        <w:t xml:space="preserve"> exploratory and neophilic individuals</w:t>
      </w:r>
      <w:r w:rsidR="0082521D">
        <w:rPr>
          <w:rFonts w:asciiTheme="minorHAnsi" w:hAnsiTheme="minorHAnsi"/>
          <w:sz w:val="22"/>
        </w:rPr>
        <w:t>, for example</w:t>
      </w:r>
      <w:r>
        <w:rPr>
          <w:rFonts w:asciiTheme="minorHAnsi" w:hAnsiTheme="minorHAnsi"/>
          <w:sz w:val="22"/>
        </w:rPr>
        <w:t xml:space="preserve"> </w:t>
      </w:r>
      <w:del w:id="161" w:author="Daniel Noble" w:date="2017-10-24T16:47:00Z">
        <w:r w:rsidDel="00587AFA">
          <w:rPr>
            <w:rFonts w:asciiTheme="minorHAnsi" w:hAnsiTheme="minorHAnsi"/>
            <w:sz w:val="22"/>
          </w:rPr>
          <w:delText>tend to</w:delText>
        </w:r>
      </w:del>
      <w:ins w:id="162" w:author="Daniel Noble" w:date="2017-10-24T16:47:00Z">
        <w:r w:rsidR="00587AFA">
          <w:rPr>
            <w:rFonts w:asciiTheme="minorHAnsi" w:hAnsiTheme="minorHAnsi"/>
            <w:sz w:val="22"/>
          </w:rPr>
          <w:t>can</w:t>
        </w:r>
      </w:ins>
      <w:r>
        <w:rPr>
          <w:rFonts w:asciiTheme="minorHAnsi" w:hAnsiTheme="minorHAnsi"/>
          <w:sz w:val="22"/>
        </w:rPr>
        <w:t xml:space="preserve"> be more successful in novel environments as they are more likely to effectively feed on novel prey (Sih et al. 2012</w:t>
      </w:r>
      <w:r w:rsidR="00BD7A7B">
        <w:rPr>
          <w:rFonts w:asciiTheme="minorHAnsi" w:hAnsiTheme="minorHAnsi"/>
          <w:sz w:val="22"/>
        </w:rPr>
        <w:t>a</w:t>
      </w:r>
      <w:r>
        <w:rPr>
          <w:rFonts w:asciiTheme="minorHAnsi" w:hAnsiTheme="minorHAnsi"/>
          <w:sz w:val="22"/>
        </w:rPr>
        <w:t xml:space="preserve">). </w:t>
      </w:r>
      <w:r>
        <w:rPr>
          <w:rFonts w:asciiTheme="minorHAnsi" w:hAnsiTheme="minorHAnsi"/>
          <w:i/>
          <w:sz w:val="22"/>
        </w:rPr>
        <w:t xml:space="preserve">Lampropholis delicata </w:t>
      </w:r>
      <w:r>
        <w:rPr>
          <w:rFonts w:asciiTheme="minorHAnsi" w:hAnsiTheme="minorHAnsi"/>
          <w:sz w:val="22"/>
        </w:rPr>
        <w:t>is an invasive species (Chapple et al. 2011) that would need to exploit new environments</w:t>
      </w:r>
      <w:ins w:id="163" w:author="Daniel Noble" w:date="2017-10-24T16:47:00Z">
        <w:r w:rsidR="00587AFA">
          <w:rPr>
            <w:rFonts w:asciiTheme="minorHAnsi" w:hAnsiTheme="minorHAnsi"/>
            <w:sz w:val="22"/>
          </w:rPr>
          <w:t xml:space="preserve"> and so such a syndrome would suggest that more exploratory individuals would not only be more likely to be trasverred to nove</w:t>
        </w:r>
      </w:ins>
      <w:ins w:id="164" w:author="Daniel Noble" w:date="2017-10-24T16:48:00Z">
        <w:r w:rsidR="00587AFA">
          <w:rPr>
            <w:rFonts w:asciiTheme="minorHAnsi" w:hAnsiTheme="minorHAnsi"/>
            <w:sz w:val="22"/>
          </w:rPr>
          <w:t>l environments through novel means, but also that they would be more like to feed on novel resources when in these environments (CITE Chapple et al. 2012&gt; TREE paper on invasiveness.)</w:t>
        </w:r>
      </w:ins>
      <w:r>
        <w:rPr>
          <w:rFonts w:asciiTheme="minorHAnsi" w:hAnsiTheme="minorHAnsi"/>
          <w:sz w:val="22"/>
        </w:rPr>
        <w:t xml:space="preserve">. </w:t>
      </w:r>
      <w:r w:rsidR="002E1899">
        <w:rPr>
          <w:rFonts w:asciiTheme="minorHAnsi" w:hAnsiTheme="minorHAnsi"/>
          <w:sz w:val="22"/>
        </w:rPr>
        <w:t>The exploration-</w:t>
      </w:r>
      <w:r w:rsidR="002E1899">
        <w:rPr>
          <w:rFonts w:asciiTheme="minorHAnsi" w:hAnsiTheme="minorHAnsi"/>
          <w:sz w:val="22"/>
        </w:rPr>
        <w:lastRenderedPageBreak/>
        <w:t xml:space="preserve">sociability syndrome in lizards has </w:t>
      </w:r>
      <w:ins w:id="165" w:author="Daniel Noble" w:date="2017-10-24T16:48:00Z">
        <w:r w:rsidR="00587AFA">
          <w:rPr>
            <w:rFonts w:asciiTheme="minorHAnsi" w:hAnsiTheme="minorHAnsi"/>
            <w:sz w:val="22"/>
          </w:rPr>
          <w:t xml:space="preserve">also </w:t>
        </w:r>
      </w:ins>
      <w:r w:rsidR="002E1899">
        <w:rPr>
          <w:rFonts w:asciiTheme="minorHAnsi" w:hAnsiTheme="minorHAnsi"/>
          <w:sz w:val="22"/>
        </w:rPr>
        <w:t xml:space="preserve">often been linked to dispersal tendency with social individuals exploring more in low population densities (Cote and Clobert 2007). This syndrome is highly beneficial as individuals have a greater chance of finding a mate </w:t>
      </w:r>
      <w:commentRangeStart w:id="166"/>
      <w:r w:rsidR="002E1899">
        <w:rPr>
          <w:rFonts w:asciiTheme="minorHAnsi" w:hAnsiTheme="minorHAnsi"/>
          <w:sz w:val="22"/>
        </w:rPr>
        <w:t>(Michelangeli et al. 2016</w:t>
      </w:r>
      <w:commentRangeEnd w:id="166"/>
      <w:r w:rsidR="00587AFA">
        <w:rPr>
          <w:rStyle w:val="CommentReference"/>
        </w:rPr>
        <w:commentReference w:id="166"/>
      </w:r>
      <w:r w:rsidR="002E1899">
        <w:rPr>
          <w:rFonts w:asciiTheme="minorHAnsi" w:hAnsiTheme="minorHAnsi"/>
          <w:sz w:val="22"/>
        </w:rPr>
        <w:t xml:space="preserve">). The results from my study show the same exploration-sociability-neophobia syndromes that have also previously been observed in delicate skinks (Moule et al. 2015). </w:t>
      </w:r>
      <w:r w:rsidR="00A92257">
        <w:rPr>
          <w:rFonts w:asciiTheme="minorHAnsi" w:hAnsiTheme="minorHAnsi"/>
          <w:sz w:val="22"/>
        </w:rPr>
        <w:t>Since the</w:t>
      </w:r>
      <w:r w:rsidR="005D6FB4">
        <w:rPr>
          <w:rFonts w:asciiTheme="minorHAnsi" w:hAnsiTheme="minorHAnsi"/>
          <w:sz w:val="22"/>
        </w:rPr>
        <w:t xml:space="preserve"> exploration-sociability-neophobia syndrome allows individuals to successfully navigate and exploit new environments</w:t>
      </w:r>
      <w:r w:rsidR="00A92257">
        <w:rPr>
          <w:rFonts w:asciiTheme="minorHAnsi" w:hAnsiTheme="minorHAnsi"/>
          <w:sz w:val="22"/>
        </w:rPr>
        <w:t xml:space="preserve">, </w:t>
      </w:r>
      <w:r w:rsidR="00A92257">
        <w:rPr>
          <w:rFonts w:asciiTheme="minorHAnsi" w:hAnsiTheme="minorHAnsi"/>
          <w:i/>
          <w:sz w:val="22"/>
        </w:rPr>
        <w:t xml:space="preserve">L. delicata </w:t>
      </w:r>
      <w:r w:rsidR="00A92257">
        <w:rPr>
          <w:rFonts w:asciiTheme="minorHAnsi" w:hAnsiTheme="minorHAnsi"/>
          <w:sz w:val="22"/>
        </w:rPr>
        <w:t>have benefitted from this syndrome in that context</w:t>
      </w:r>
      <w:r w:rsidR="00D70259">
        <w:rPr>
          <w:rFonts w:asciiTheme="minorHAnsi" w:hAnsiTheme="minorHAnsi"/>
          <w:sz w:val="22"/>
        </w:rPr>
        <w:t>.</w:t>
      </w:r>
      <w:r>
        <w:rPr>
          <w:rFonts w:asciiTheme="minorHAnsi" w:hAnsiTheme="minorHAnsi"/>
          <w:sz w:val="22"/>
        </w:rPr>
        <w:t xml:space="preserve"> </w:t>
      </w:r>
    </w:p>
    <w:p w14:paraId="2AE3A4E9" w14:textId="4B636ED4" w:rsidR="00B90291" w:rsidRDefault="002E1899" w:rsidP="00DE7461">
      <w:pPr>
        <w:spacing w:line="480" w:lineRule="auto"/>
        <w:ind w:firstLine="720"/>
        <w:rPr>
          <w:rFonts w:ascii="AdvGARMT" w:hAnsi="AdvGARMT"/>
          <w:sz w:val="18"/>
          <w:szCs w:val="18"/>
        </w:rPr>
      </w:pPr>
      <w:r>
        <w:rPr>
          <w:rFonts w:asciiTheme="minorHAnsi" w:hAnsiTheme="minorHAnsi"/>
          <w:sz w:val="22"/>
        </w:rPr>
        <w:t xml:space="preserve">However, in other environments, behavioural syndromes can actually be maladaptive. Behavioural syndromes limit plasticity and can limit population </w:t>
      </w:r>
      <w:del w:id="167" w:author="Daniel Noble" w:date="2017-10-24T16:51:00Z">
        <w:r w:rsidDel="00101549">
          <w:rPr>
            <w:rFonts w:asciiTheme="minorHAnsi" w:hAnsiTheme="minorHAnsi"/>
            <w:sz w:val="22"/>
          </w:rPr>
          <w:delText xml:space="preserve">success </w:delText>
        </w:r>
      </w:del>
      <w:ins w:id="168" w:author="Daniel Noble" w:date="2017-10-24T16:51:00Z">
        <w:r w:rsidR="00101549">
          <w:rPr>
            <w:rFonts w:asciiTheme="minorHAnsi" w:hAnsiTheme="minorHAnsi"/>
            <w:sz w:val="22"/>
          </w:rPr>
          <w:t>growth</w:t>
        </w:r>
        <w:r w:rsidR="00101549">
          <w:rPr>
            <w:rFonts w:asciiTheme="minorHAnsi" w:hAnsiTheme="minorHAnsi"/>
            <w:sz w:val="22"/>
          </w:rPr>
          <w:t xml:space="preserve"> </w:t>
        </w:r>
      </w:ins>
      <w:r>
        <w:rPr>
          <w:rFonts w:asciiTheme="minorHAnsi" w:hAnsiTheme="minorHAnsi"/>
          <w:sz w:val="22"/>
        </w:rPr>
        <w:t>(Sih et al. 2012</w:t>
      </w:r>
      <w:r w:rsidR="00BD7A7B">
        <w:rPr>
          <w:rFonts w:asciiTheme="minorHAnsi" w:hAnsiTheme="minorHAnsi"/>
          <w:sz w:val="22"/>
        </w:rPr>
        <w:t>b</w:t>
      </w:r>
      <w:r>
        <w:rPr>
          <w:rFonts w:asciiTheme="minorHAnsi" w:hAnsiTheme="minorHAnsi"/>
          <w:sz w:val="22"/>
        </w:rPr>
        <w:t xml:space="preserve">). </w:t>
      </w:r>
      <w:r w:rsidR="0032514D">
        <w:rPr>
          <w:rFonts w:asciiTheme="minorHAnsi" w:hAnsiTheme="minorHAnsi"/>
          <w:sz w:val="22"/>
        </w:rPr>
        <w:t xml:space="preserve">The </w:t>
      </w:r>
      <w:commentRangeStart w:id="169"/>
      <w:r w:rsidR="0032514D">
        <w:rPr>
          <w:rFonts w:asciiTheme="minorHAnsi" w:hAnsiTheme="minorHAnsi"/>
          <w:sz w:val="22"/>
        </w:rPr>
        <w:t>selection pressures of an environment can therefore cull the population to be, for example, less social and exploratory</w:t>
      </w:r>
      <w:commentRangeEnd w:id="169"/>
      <w:r w:rsidR="00101549">
        <w:rPr>
          <w:rStyle w:val="CommentReference"/>
        </w:rPr>
        <w:commentReference w:id="169"/>
      </w:r>
      <w:r w:rsidR="0032514D">
        <w:rPr>
          <w:rFonts w:asciiTheme="minorHAnsi" w:hAnsiTheme="minorHAnsi"/>
          <w:sz w:val="22"/>
        </w:rPr>
        <w:t xml:space="preserve"> but also more neophobic wh</w:t>
      </w:r>
      <w:r w:rsidR="00BD7A7B">
        <w:rPr>
          <w:rFonts w:asciiTheme="minorHAnsi" w:hAnsiTheme="minorHAnsi"/>
          <w:sz w:val="22"/>
        </w:rPr>
        <w:t xml:space="preserve">en in a particularly hostile environment (Sih et al. </w:t>
      </w:r>
      <w:r w:rsidR="00B074B8">
        <w:rPr>
          <w:rFonts w:asciiTheme="minorHAnsi" w:hAnsiTheme="minorHAnsi"/>
          <w:sz w:val="22"/>
        </w:rPr>
        <w:t>2012a). That population will not necessarily be successful colonizers but will survive while the “better invaders” will be selected against. Thus, the benefits of behavioural syndromes are largely dependent on the environmental context. If environments change rapidly, the lack of plasticity will prove problematic as the population is unable to respond accordingly (Koolhaas et al. 2007).</w:t>
      </w:r>
      <w:r w:rsidR="00747E24">
        <w:rPr>
          <w:rFonts w:asciiTheme="minorHAnsi" w:hAnsiTheme="minorHAnsi"/>
          <w:sz w:val="22"/>
        </w:rPr>
        <w:t xml:space="preserve"> Behavourial syndromes in </w:t>
      </w:r>
      <w:r w:rsidR="00747E24">
        <w:rPr>
          <w:rFonts w:asciiTheme="minorHAnsi" w:hAnsiTheme="minorHAnsi"/>
          <w:i/>
          <w:sz w:val="22"/>
        </w:rPr>
        <w:t>L. delicata</w:t>
      </w:r>
      <w:r w:rsidR="00747E24">
        <w:rPr>
          <w:rFonts w:asciiTheme="minorHAnsi" w:hAnsiTheme="minorHAnsi"/>
          <w:sz w:val="22"/>
        </w:rPr>
        <w:t xml:space="preserve"> are, therefore, only beneficial in non-hostile environments. </w:t>
      </w:r>
      <w:r w:rsidR="00DE7461">
        <w:rPr>
          <w:rFonts w:asciiTheme="minorHAnsi" w:hAnsiTheme="minorHAnsi"/>
          <w:sz w:val="22"/>
        </w:rPr>
        <w:t>The nature of b</w:t>
      </w:r>
      <w:r w:rsidR="00747E24">
        <w:rPr>
          <w:rFonts w:asciiTheme="minorHAnsi" w:hAnsiTheme="minorHAnsi"/>
          <w:sz w:val="22"/>
        </w:rPr>
        <w:t>ehavioural correlations between ecologically relevant behav</w:t>
      </w:r>
      <w:r w:rsidR="00DE7461">
        <w:rPr>
          <w:rFonts w:asciiTheme="minorHAnsi" w:hAnsiTheme="minorHAnsi"/>
          <w:sz w:val="22"/>
        </w:rPr>
        <w:t>iours, such as sociability and exploration</w:t>
      </w:r>
      <w:r w:rsidR="00214D33">
        <w:rPr>
          <w:rFonts w:asciiTheme="minorHAnsi" w:hAnsiTheme="minorHAnsi"/>
          <w:sz w:val="22"/>
        </w:rPr>
        <w:t xml:space="preserve"> </w:t>
      </w:r>
      <w:r w:rsidR="00DE7461">
        <w:rPr>
          <w:rFonts w:asciiTheme="minorHAnsi" w:hAnsiTheme="minorHAnsi"/>
          <w:sz w:val="22"/>
        </w:rPr>
        <w:t>can explain the success of a species</w:t>
      </w:r>
      <w:del w:id="170" w:author="Daniel Noble" w:date="2017-10-24T16:51:00Z">
        <w:r w:rsidR="00DE7461" w:rsidDel="00101549">
          <w:rPr>
            <w:rFonts w:asciiTheme="minorHAnsi" w:hAnsiTheme="minorHAnsi"/>
            <w:sz w:val="22"/>
          </w:rPr>
          <w:delText>’</w:delText>
        </w:r>
      </w:del>
      <w:r w:rsidR="00DE7461">
        <w:rPr>
          <w:rFonts w:asciiTheme="minorHAnsi" w:hAnsiTheme="minorHAnsi"/>
          <w:sz w:val="22"/>
        </w:rPr>
        <w:t xml:space="preserve"> by providing insight into the trade-offs </w:t>
      </w:r>
      <w:commentRangeStart w:id="171"/>
      <w:r w:rsidR="00DE7461">
        <w:rPr>
          <w:rFonts w:asciiTheme="minorHAnsi" w:hAnsiTheme="minorHAnsi"/>
          <w:sz w:val="22"/>
        </w:rPr>
        <w:t xml:space="preserve">associated </w:t>
      </w:r>
      <w:commentRangeEnd w:id="171"/>
      <w:r w:rsidR="00101549">
        <w:rPr>
          <w:rStyle w:val="CommentReference"/>
        </w:rPr>
        <w:commentReference w:id="171"/>
      </w:r>
      <w:r w:rsidR="00DE7461">
        <w:rPr>
          <w:rFonts w:asciiTheme="minorHAnsi" w:hAnsiTheme="minorHAnsi"/>
          <w:sz w:val="22"/>
        </w:rPr>
        <w:t xml:space="preserve">(Sih et al. 2012b). </w:t>
      </w:r>
    </w:p>
    <w:p w14:paraId="1B527367" w14:textId="77777777" w:rsidR="00DE7461" w:rsidRPr="00DE7461" w:rsidRDefault="00DE7461" w:rsidP="00DE7461">
      <w:pPr>
        <w:spacing w:line="480" w:lineRule="auto"/>
        <w:ind w:firstLine="720"/>
        <w:rPr>
          <w:rFonts w:ascii="AdvGARMT" w:hAnsi="AdvGARMT"/>
          <w:sz w:val="18"/>
          <w:szCs w:val="18"/>
        </w:rPr>
      </w:pPr>
    </w:p>
    <w:p w14:paraId="7A3A46A6" w14:textId="77777777" w:rsidR="00B90291" w:rsidRPr="00C13216" w:rsidRDefault="00B90291" w:rsidP="00B90291">
      <w:pPr>
        <w:pStyle w:val="Subtitle"/>
        <w:rPr>
          <w:rFonts w:asciiTheme="minorHAnsi" w:hAnsiTheme="minorHAnsi"/>
          <w:b/>
          <w:i/>
        </w:rPr>
      </w:pPr>
      <w:r w:rsidRPr="00164F66">
        <w:rPr>
          <w:rStyle w:val="s1"/>
          <w:rFonts w:ascii="Calibri" w:hAnsi="Calibri"/>
          <w:b/>
          <w:bCs/>
          <w:i/>
        </w:rPr>
        <w:t>Dietary Impacts on Personality and Behavioural Syndromes</w:t>
      </w:r>
      <w:r w:rsidRPr="00C13216">
        <w:rPr>
          <w:rFonts w:asciiTheme="minorHAnsi" w:hAnsiTheme="minorHAnsi"/>
          <w:b/>
          <w:i/>
        </w:rPr>
        <w:t xml:space="preserve"> </w:t>
      </w:r>
    </w:p>
    <w:p w14:paraId="28B53D80" w14:textId="3A2C7F8C" w:rsidR="00B90291" w:rsidRDefault="0030035B" w:rsidP="00B90291">
      <w:pPr>
        <w:spacing w:line="480" w:lineRule="auto"/>
        <w:ind w:firstLine="720"/>
        <w:rPr>
          <w:rFonts w:asciiTheme="minorHAnsi" w:hAnsiTheme="minorHAnsi"/>
          <w:sz w:val="22"/>
        </w:rPr>
      </w:pPr>
      <w:commentRangeStart w:id="172"/>
      <w:r>
        <w:rPr>
          <w:rFonts w:asciiTheme="minorHAnsi" w:hAnsiTheme="minorHAnsi"/>
          <w:sz w:val="22"/>
        </w:rPr>
        <w:t>The lack</w:t>
      </w:r>
      <w:r w:rsidR="00B462DF">
        <w:rPr>
          <w:rFonts w:asciiTheme="minorHAnsi" w:hAnsiTheme="minorHAnsi"/>
          <w:sz w:val="22"/>
        </w:rPr>
        <w:t xml:space="preserve"> </w:t>
      </w:r>
      <w:r w:rsidR="00E91AE7">
        <w:rPr>
          <w:rFonts w:asciiTheme="minorHAnsi" w:hAnsiTheme="minorHAnsi"/>
          <w:sz w:val="22"/>
        </w:rPr>
        <w:t xml:space="preserve">of dietary influences on behaviour and personality </w:t>
      </w:r>
      <w:r w:rsidR="00B90291">
        <w:rPr>
          <w:rFonts w:asciiTheme="minorHAnsi" w:hAnsiTheme="minorHAnsi"/>
          <w:sz w:val="22"/>
        </w:rPr>
        <w:t>were unexpected considering the</w:t>
      </w:r>
      <w:r w:rsidR="0082521D">
        <w:rPr>
          <w:rFonts w:asciiTheme="minorHAnsi" w:hAnsiTheme="minorHAnsi"/>
          <w:sz w:val="22"/>
        </w:rPr>
        <w:t xml:space="preserve"> evide</w:t>
      </w:r>
      <w:r w:rsidR="00E91AE7">
        <w:rPr>
          <w:rFonts w:asciiTheme="minorHAnsi" w:hAnsiTheme="minorHAnsi"/>
          <w:sz w:val="22"/>
        </w:rPr>
        <w:t xml:space="preserve">nce </w:t>
      </w:r>
      <w:del w:id="173" w:author="Daniel Noble" w:date="2017-10-24T16:52:00Z">
        <w:r w:rsidR="00E91AE7" w:rsidDel="00101549">
          <w:rPr>
            <w:rFonts w:asciiTheme="minorHAnsi" w:hAnsiTheme="minorHAnsi"/>
            <w:sz w:val="22"/>
          </w:rPr>
          <w:delText>that shows</w:delText>
        </w:r>
      </w:del>
      <w:ins w:id="174" w:author="Daniel Noble" w:date="2017-10-24T16:52:00Z">
        <w:r w:rsidR="00101549">
          <w:rPr>
            <w:rFonts w:asciiTheme="minorHAnsi" w:hAnsiTheme="minorHAnsi"/>
            <w:sz w:val="22"/>
          </w:rPr>
          <w:t>suggesting</w:t>
        </w:r>
      </w:ins>
      <w:r w:rsidR="00E91AE7">
        <w:rPr>
          <w:rFonts w:asciiTheme="minorHAnsi" w:hAnsiTheme="minorHAnsi"/>
          <w:sz w:val="22"/>
        </w:rPr>
        <w:t xml:space="preserve"> otherwise</w:t>
      </w:r>
      <w:r w:rsidR="00B90291">
        <w:rPr>
          <w:rFonts w:asciiTheme="minorHAnsi" w:hAnsiTheme="minorHAnsi"/>
          <w:sz w:val="22"/>
        </w:rPr>
        <w:t xml:space="preserve"> (Han and Dingemanse 2017, Mettke-Hoffman 2002). Previous studies show that exploration increases in response to a nutrient rich diet in insects (Tremmel and Mueller 2013, Dingemanse and Wolf 2010) and cattle become bolder (less neophobic) in dietary constrained seasons (Bouvier and Hylander 1982). Sociability, in particular, appears to be closely tied </w:t>
      </w:r>
      <w:r w:rsidR="00B90291">
        <w:rPr>
          <w:rFonts w:asciiTheme="minorHAnsi" w:hAnsiTheme="minorHAnsi"/>
          <w:sz w:val="22"/>
        </w:rPr>
        <w:lastRenderedPageBreak/>
        <w:t xml:space="preserve">to diet quality as neurological mechanisms that influence social behaviour are regulated by diet (Soares et al 2010, Akman et al 2012). Cooperative behaviour also benefits individuals sharing foraging information, as seen in guppy populations (Trompf and Brown 2014). Given that </w:t>
      </w:r>
      <w:r w:rsidR="00B90291" w:rsidRPr="007006C6">
        <w:rPr>
          <w:rFonts w:asciiTheme="minorHAnsi" w:hAnsiTheme="minorHAnsi"/>
          <w:i/>
          <w:sz w:val="22"/>
        </w:rPr>
        <w:t>L. delicata</w:t>
      </w:r>
      <w:r w:rsidR="00B90291">
        <w:rPr>
          <w:rFonts w:asciiTheme="minorHAnsi" w:hAnsiTheme="minorHAnsi"/>
          <w:sz w:val="22"/>
        </w:rPr>
        <w:t xml:space="preserve"> can reach high densities and exhibit highly social behaviours (Chapple 2003, Duffield and Bull 2001), they were expected to follow similar patterns as those seen in other highly social species. The discrepancies between our results and current literature could be due to the study species, the specific details of the diet manipulation or the developmental stage of the subjects.</w:t>
      </w:r>
      <w:commentRangeEnd w:id="172"/>
      <w:r w:rsidR="00101549">
        <w:rPr>
          <w:rStyle w:val="CommentReference"/>
        </w:rPr>
        <w:commentReference w:id="172"/>
      </w:r>
    </w:p>
    <w:p w14:paraId="0EEC9E4E" w14:textId="3AD9194D" w:rsidR="00042672" w:rsidRDefault="00042672" w:rsidP="00042672">
      <w:pPr>
        <w:spacing w:line="480" w:lineRule="auto"/>
        <w:ind w:firstLine="720"/>
        <w:rPr>
          <w:rFonts w:asciiTheme="minorHAnsi" w:hAnsiTheme="minorHAnsi"/>
          <w:sz w:val="22"/>
        </w:rPr>
      </w:pPr>
      <w:r>
        <w:rPr>
          <w:rFonts w:asciiTheme="minorHAnsi" w:hAnsiTheme="minorHAnsi"/>
          <w:sz w:val="22"/>
        </w:rPr>
        <w:t xml:space="preserve">Environmental factors tend to have a greater impact on juveniles that are still developing since the mechanisms involved in regulating behaviour have already been established by </w:t>
      </w:r>
      <w:commentRangeStart w:id="175"/>
      <w:r>
        <w:rPr>
          <w:rFonts w:asciiTheme="minorHAnsi" w:hAnsiTheme="minorHAnsi"/>
          <w:sz w:val="22"/>
        </w:rPr>
        <w:t>adulthood</w:t>
      </w:r>
      <w:commentRangeEnd w:id="175"/>
      <w:r w:rsidR="00232E60">
        <w:rPr>
          <w:rStyle w:val="CommentReference"/>
        </w:rPr>
        <w:commentReference w:id="175"/>
      </w:r>
      <w:r>
        <w:rPr>
          <w:rFonts w:asciiTheme="minorHAnsi" w:hAnsiTheme="minorHAnsi"/>
          <w:sz w:val="22"/>
        </w:rPr>
        <w:t xml:space="preserve">. Environmental conditions during early development have long term effects on the fitness of birds and mammals (Lindstorm 1999). Reptiles are also influenced by early life conditions as temperature impacts the development of the spinal cord and brain in turtles (Radmilovich et al. 2003). Diet, in particular, impacts the growth rate of hatchling lizards with low quality diets yielding slower growing individuals that also, upon maturity, exploit the environment to “catch up” to their high-quality diet counterparts (Radder et al. 2007). </w:t>
      </w:r>
      <w:commentRangeStart w:id="176"/>
      <w:r>
        <w:rPr>
          <w:rFonts w:asciiTheme="minorHAnsi" w:hAnsiTheme="minorHAnsi"/>
          <w:sz w:val="22"/>
        </w:rPr>
        <w:t xml:space="preserve">This </w:t>
      </w:r>
      <w:commentRangeEnd w:id="176"/>
      <w:r w:rsidR="006A29BA">
        <w:rPr>
          <w:rStyle w:val="CommentReference"/>
        </w:rPr>
        <w:commentReference w:id="176"/>
      </w:r>
      <w:r>
        <w:rPr>
          <w:rFonts w:asciiTheme="minorHAnsi" w:hAnsiTheme="minorHAnsi"/>
          <w:sz w:val="22"/>
        </w:rPr>
        <w:t>would explain why it would appear that this species’ behaviour is not impacted by diet quality when the subjects were all adults.</w:t>
      </w:r>
    </w:p>
    <w:p w14:paraId="4C052041" w14:textId="236271D7" w:rsidR="00B90291" w:rsidRPr="00F77377" w:rsidRDefault="00B90291" w:rsidP="00B90291">
      <w:pPr>
        <w:spacing w:line="480" w:lineRule="auto"/>
        <w:ind w:firstLine="720"/>
        <w:rPr>
          <w:rFonts w:asciiTheme="minorHAnsi" w:hAnsiTheme="minorHAnsi"/>
          <w:sz w:val="22"/>
        </w:rPr>
      </w:pPr>
      <w:r>
        <w:rPr>
          <w:rFonts w:asciiTheme="minorHAnsi" w:hAnsiTheme="minorHAnsi"/>
          <w:sz w:val="22"/>
        </w:rPr>
        <w:t xml:space="preserve">As most previous studies have been done on other species, it is </w:t>
      </w:r>
      <w:r w:rsidR="00042672">
        <w:rPr>
          <w:rFonts w:asciiTheme="minorHAnsi" w:hAnsiTheme="minorHAnsi"/>
          <w:sz w:val="22"/>
        </w:rPr>
        <w:t xml:space="preserve">also </w:t>
      </w:r>
      <w:r>
        <w:rPr>
          <w:rFonts w:asciiTheme="minorHAnsi" w:hAnsiTheme="minorHAnsi"/>
          <w:sz w:val="22"/>
        </w:rPr>
        <w:t xml:space="preserve">possible that </w:t>
      </w:r>
      <w:r>
        <w:rPr>
          <w:rFonts w:asciiTheme="minorHAnsi" w:hAnsiTheme="minorHAnsi"/>
          <w:i/>
          <w:sz w:val="22"/>
        </w:rPr>
        <w:t>L. delicata</w:t>
      </w:r>
      <w:r>
        <w:rPr>
          <w:rFonts w:asciiTheme="minorHAnsi" w:hAnsiTheme="minorHAnsi"/>
          <w:sz w:val="22"/>
        </w:rPr>
        <w:t xml:space="preserve"> does not have distinct behavioural responses to dietary limitations. Much of the research on the relationship between diet and behaviour has been carried out on invertebrates and birds (Han and Dingemanse 2014, Mettke-Hoffman 2002). Across taxa, high sociability and exploratory behaviours are favourable in low-resource environments where individuals benefit from shared parental care and foraging information (Chapple 2003, Trompf and Brown 2014). </w:t>
      </w:r>
      <w:r w:rsidR="00F23A14">
        <w:rPr>
          <w:rFonts w:asciiTheme="minorHAnsi" w:hAnsiTheme="minorHAnsi"/>
          <w:sz w:val="22"/>
        </w:rPr>
        <w:t xml:space="preserve">The delicate skink is </w:t>
      </w:r>
      <w:r>
        <w:rPr>
          <w:rFonts w:asciiTheme="minorHAnsi" w:hAnsiTheme="minorHAnsi"/>
          <w:sz w:val="22"/>
        </w:rPr>
        <w:t>quite an exploratory and social species relative to other skinks (Chapple 2003, Chapple et al. 2011)</w:t>
      </w:r>
      <w:r w:rsidR="00F23A14">
        <w:rPr>
          <w:rFonts w:asciiTheme="minorHAnsi" w:hAnsiTheme="minorHAnsi"/>
          <w:sz w:val="22"/>
        </w:rPr>
        <w:t xml:space="preserve"> and did </w:t>
      </w:r>
      <w:commentRangeStart w:id="177"/>
      <w:r w:rsidR="00F23A14">
        <w:rPr>
          <w:rFonts w:asciiTheme="minorHAnsi" w:hAnsiTheme="minorHAnsi"/>
          <w:sz w:val="22"/>
        </w:rPr>
        <w:t>not exhibit any behavioural responses to changes in diet quality</w:t>
      </w:r>
      <w:commentRangeEnd w:id="177"/>
      <w:r w:rsidR="006A29BA">
        <w:rPr>
          <w:rStyle w:val="CommentReference"/>
        </w:rPr>
        <w:commentReference w:id="177"/>
      </w:r>
    </w:p>
    <w:p w14:paraId="1E3EDBC3" w14:textId="6EBEF454" w:rsidR="00B90291" w:rsidRDefault="00B90291" w:rsidP="00B90291">
      <w:pPr>
        <w:spacing w:line="480" w:lineRule="auto"/>
        <w:ind w:firstLine="720"/>
        <w:rPr>
          <w:rFonts w:asciiTheme="minorHAnsi" w:hAnsiTheme="minorHAnsi"/>
          <w:sz w:val="22"/>
        </w:rPr>
      </w:pPr>
      <w:r w:rsidRPr="000D638F">
        <w:rPr>
          <w:rFonts w:asciiTheme="minorHAnsi" w:hAnsiTheme="minorHAnsi"/>
          <w:sz w:val="22"/>
        </w:rPr>
        <w:t>We</w:t>
      </w:r>
      <w:r>
        <w:rPr>
          <w:rFonts w:asciiTheme="minorHAnsi" w:hAnsiTheme="minorHAnsi"/>
          <w:sz w:val="22"/>
        </w:rPr>
        <w:t xml:space="preserve"> must also take into consideration, however, that most other projects manipulated or studied </w:t>
      </w:r>
      <w:del w:id="178" w:author="Daniel Noble" w:date="2017-10-24T16:56:00Z">
        <w:r w:rsidDel="006A29BA">
          <w:rPr>
            <w:rFonts w:asciiTheme="minorHAnsi" w:hAnsiTheme="minorHAnsi"/>
            <w:sz w:val="22"/>
          </w:rPr>
          <w:delText xml:space="preserve">a </w:delText>
        </w:r>
      </w:del>
      <w:r>
        <w:rPr>
          <w:rFonts w:asciiTheme="minorHAnsi" w:hAnsiTheme="minorHAnsi"/>
          <w:sz w:val="22"/>
        </w:rPr>
        <w:t>specific macronutrient</w:t>
      </w:r>
      <w:ins w:id="179" w:author="Daniel Noble" w:date="2017-10-24T16:56:00Z">
        <w:r w:rsidR="006A29BA">
          <w:rPr>
            <w:rFonts w:asciiTheme="minorHAnsi" w:hAnsiTheme="minorHAnsi"/>
            <w:sz w:val="22"/>
          </w:rPr>
          <w:t xml:space="preserve"> compositions</w:t>
        </w:r>
      </w:ins>
      <w:r>
        <w:rPr>
          <w:rFonts w:asciiTheme="minorHAnsi" w:hAnsiTheme="minorHAnsi"/>
          <w:sz w:val="22"/>
        </w:rPr>
        <w:t xml:space="preserve">, </w:t>
      </w:r>
      <w:del w:id="180" w:author="Daniel Noble" w:date="2017-10-24T16:56:00Z">
        <w:r w:rsidDel="006A29BA">
          <w:rPr>
            <w:rFonts w:asciiTheme="minorHAnsi" w:hAnsiTheme="minorHAnsi"/>
            <w:sz w:val="22"/>
          </w:rPr>
          <w:delText xml:space="preserve">like </w:delText>
        </w:r>
      </w:del>
      <w:ins w:id="181" w:author="Daniel Noble" w:date="2017-10-24T16:56:00Z">
        <w:r w:rsidR="006A29BA">
          <w:rPr>
            <w:rFonts w:asciiTheme="minorHAnsi" w:hAnsiTheme="minorHAnsi"/>
            <w:sz w:val="22"/>
          </w:rPr>
          <w:t>such as</w:t>
        </w:r>
        <w:r w:rsidR="006A29BA">
          <w:rPr>
            <w:rFonts w:asciiTheme="minorHAnsi" w:hAnsiTheme="minorHAnsi"/>
            <w:sz w:val="22"/>
          </w:rPr>
          <w:t xml:space="preserve"> </w:t>
        </w:r>
        <w:r w:rsidR="006A29BA">
          <w:rPr>
            <w:rFonts w:asciiTheme="minorHAnsi" w:hAnsiTheme="minorHAnsi"/>
            <w:sz w:val="22"/>
          </w:rPr>
          <w:t xml:space="preserve">the ratio of </w:t>
        </w:r>
      </w:ins>
      <w:r>
        <w:rPr>
          <w:rFonts w:asciiTheme="minorHAnsi" w:hAnsiTheme="minorHAnsi"/>
          <w:sz w:val="22"/>
        </w:rPr>
        <w:t>protein</w:t>
      </w:r>
      <w:ins w:id="182" w:author="Daniel Noble" w:date="2017-10-24T16:56:00Z">
        <w:r w:rsidR="006A29BA">
          <w:rPr>
            <w:rFonts w:asciiTheme="minorHAnsi" w:hAnsiTheme="minorHAnsi"/>
            <w:sz w:val="22"/>
          </w:rPr>
          <w:t xml:space="preserve"> to </w:t>
        </w:r>
      </w:ins>
      <w:del w:id="183" w:author="Daniel Noble" w:date="2017-10-24T16:56:00Z">
        <w:r w:rsidDel="006A29BA">
          <w:rPr>
            <w:rFonts w:asciiTheme="minorHAnsi" w:hAnsiTheme="minorHAnsi"/>
            <w:sz w:val="22"/>
          </w:rPr>
          <w:delText>:</w:delText>
        </w:r>
      </w:del>
      <w:r>
        <w:rPr>
          <w:rFonts w:asciiTheme="minorHAnsi" w:hAnsiTheme="minorHAnsi"/>
          <w:sz w:val="22"/>
        </w:rPr>
        <w:t>carbohydrate</w:t>
      </w:r>
      <w:del w:id="184" w:author="Daniel Noble" w:date="2017-10-24T16:56:00Z">
        <w:r w:rsidDel="006A29BA">
          <w:rPr>
            <w:rFonts w:asciiTheme="minorHAnsi" w:hAnsiTheme="minorHAnsi"/>
            <w:sz w:val="22"/>
          </w:rPr>
          <w:delText xml:space="preserve"> ratios</w:delText>
        </w:r>
      </w:del>
      <w:ins w:id="185" w:author="Daniel Noble" w:date="2017-10-24T16:56:00Z">
        <w:r w:rsidR="006A29BA">
          <w:rPr>
            <w:rFonts w:asciiTheme="minorHAnsi" w:hAnsiTheme="minorHAnsi"/>
            <w:sz w:val="22"/>
          </w:rPr>
          <w:t>s</w:t>
        </w:r>
      </w:ins>
      <w:r>
        <w:rPr>
          <w:rFonts w:asciiTheme="minorHAnsi" w:hAnsiTheme="minorHAnsi"/>
          <w:sz w:val="22"/>
        </w:rPr>
        <w:t xml:space="preserve"> (Han and </w:t>
      </w:r>
      <w:r>
        <w:rPr>
          <w:rFonts w:asciiTheme="minorHAnsi" w:hAnsiTheme="minorHAnsi"/>
          <w:sz w:val="22"/>
        </w:rPr>
        <w:lastRenderedPageBreak/>
        <w:t>Dingemanse 2017). Fat content of diets have been found to be one the biggest factors in changing the gut microb</w:t>
      </w:r>
      <w:ins w:id="186" w:author="Daniel Noble" w:date="2017-10-24T16:56:00Z">
        <w:r w:rsidR="006A29BA">
          <w:rPr>
            <w:rFonts w:asciiTheme="minorHAnsi" w:hAnsiTheme="minorHAnsi"/>
            <w:sz w:val="22"/>
          </w:rPr>
          <w:t>ial</w:t>
        </w:r>
      </w:ins>
      <w:del w:id="187" w:author="Daniel Noble" w:date="2017-10-24T16:56:00Z">
        <w:r w:rsidDel="006A29BA">
          <w:rPr>
            <w:rFonts w:asciiTheme="minorHAnsi" w:hAnsiTheme="minorHAnsi"/>
            <w:sz w:val="22"/>
          </w:rPr>
          <w:delText>e</w:delText>
        </w:r>
      </w:del>
      <w:r>
        <w:rPr>
          <w:rFonts w:asciiTheme="minorHAnsi" w:hAnsiTheme="minorHAnsi"/>
          <w:sz w:val="22"/>
        </w:rPr>
        <w:t xml:space="preserve"> community (Zhang et al. 2010), which directly affects behaviour (Parashar and Udayabanu 2016, Diaz Heijtz et al. 2011). Considering no single macronutrient was targeted in the diet manipulation, the protein, carbohydrate and fat content of the diets may not have been different enough to generate different gut microbiomes that would lead to subsequent behavioural changes. </w:t>
      </w:r>
      <w:del w:id="188" w:author="Daniel Noble" w:date="2017-10-24T16:57:00Z">
        <w:r w:rsidDel="006A29BA">
          <w:rPr>
            <w:rFonts w:asciiTheme="minorHAnsi" w:hAnsiTheme="minorHAnsi"/>
            <w:sz w:val="22"/>
          </w:rPr>
          <w:delText xml:space="preserve">Diet has been found to significantly impact behavioural syndromes (Han and Dingemanse 2015), yet my study did not find the same results. </w:delText>
        </w:r>
      </w:del>
      <w:r>
        <w:rPr>
          <w:rFonts w:asciiTheme="minorHAnsi" w:hAnsiTheme="minorHAnsi"/>
          <w:sz w:val="22"/>
        </w:rPr>
        <w:t xml:space="preserve">Behavioural correlations are derived from the covariance of traits within and between individuals (Han and Dingemanse 2017). </w:t>
      </w:r>
      <w:commentRangeStart w:id="189"/>
      <w:r>
        <w:rPr>
          <w:rFonts w:asciiTheme="minorHAnsi" w:hAnsiTheme="minorHAnsi"/>
          <w:sz w:val="22"/>
        </w:rPr>
        <w:t>Between-individual variance seemed to be most impacted by diet quality in different species. Single food diets generate increased between-individual variance across taxa (Senior et al. 2015) but, ultimately, does not significantly change the strength and nature of the behavioural correlation (Han and Dingemanse 2015)</w:t>
      </w:r>
      <w:r w:rsidR="00AC63D3">
        <w:rPr>
          <w:rFonts w:asciiTheme="minorHAnsi" w:hAnsiTheme="minorHAnsi"/>
          <w:sz w:val="22"/>
        </w:rPr>
        <w:t>, possibly because within-individual variation is also being impacted by diet</w:t>
      </w:r>
      <w:r w:rsidR="005F1CC8">
        <w:rPr>
          <w:rFonts w:asciiTheme="minorHAnsi" w:hAnsiTheme="minorHAnsi"/>
          <w:sz w:val="22"/>
        </w:rPr>
        <w:t xml:space="preserve"> and the overall correlation therefore remains unaffected</w:t>
      </w:r>
      <w:commentRangeEnd w:id="189"/>
      <w:r w:rsidR="006A29BA">
        <w:rPr>
          <w:rStyle w:val="CommentReference"/>
        </w:rPr>
        <w:commentReference w:id="189"/>
      </w:r>
      <w:r w:rsidR="009B0067">
        <w:rPr>
          <w:rFonts w:asciiTheme="minorHAnsi" w:hAnsiTheme="minorHAnsi"/>
          <w:sz w:val="22"/>
        </w:rPr>
        <w:t xml:space="preserve">. </w:t>
      </w:r>
      <w:commentRangeStart w:id="190"/>
      <w:r w:rsidR="00425F19">
        <w:rPr>
          <w:rFonts w:asciiTheme="minorHAnsi" w:hAnsiTheme="minorHAnsi"/>
          <w:sz w:val="22"/>
        </w:rPr>
        <w:t xml:space="preserve">Also, </w:t>
      </w:r>
      <w:r w:rsidR="000121E4">
        <w:rPr>
          <w:rFonts w:asciiTheme="minorHAnsi" w:hAnsiTheme="minorHAnsi"/>
          <w:sz w:val="22"/>
        </w:rPr>
        <w:t>my study was only done on females</w:t>
      </w:r>
      <w:r w:rsidR="00A00BBD">
        <w:rPr>
          <w:rFonts w:asciiTheme="minorHAnsi" w:hAnsiTheme="minorHAnsi"/>
          <w:sz w:val="22"/>
        </w:rPr>
        <w:t xml:space="preserve"> </w:t>
      </w:r>
      <w:r w:rsidR="001F55E6">
        <w:rPr>
          <w:rFonts w:asciiTheme="minorHAnsi" w:hAnsiTheme="minorHAnsi"/>
          <w:sz w:val="22"/>
        </w:rPr>
        <w:t xml:space="preserve">which could explain the non-significant results. </w:t>
      </w:r>
      <w:r w:rsidR="00967BE2">
        <w:rPr>
          <w:rFonts w:asciiTheme="minorHAnsi" w:hAnsiTheme="minorHAnsi"/>
          <w:sz w:val="22"/>
        </w:rPr>
        <w:t>S</w:t>
      </w:r>
      <w:r w:rsidR="00425F19">
        <w:rPr>
          <w:rFonts w:asciiTheme="minorHAnsi" w:hAnsiTheme="minorHAnsi"/>
          <w:sz w:val="22"/>
        </w:rPr>
        <w:t>ome diet manipulations have not had any impact on females with a high protein diet</w:t>
      </w:r>
      <w:r w:rsidR="00A83825">
        <w:rPr>
          <w:rFonts w:asciiTheme="minorHAnsi" w:hAnsiTheme="minorHAnsi"/>
          <w:sz w:val="22"/>
        </w:rPr>
        <w:t xml:space="preserve"> </w:t>
      </w:r>
      <w:r>
        <w:rPr>
          <w:rFonts w:asciiTheme="minorHAnsi" w:hAnsiTheme="minorHAnsi"/>
          <w:sz w:val="22"/>
        </w:rPr>
        <w:t>affect</w:t>
      </w:r>
      <w:r w:rsidR="00425F19">
        <w:rPr>
          <w:rFonts w:asciiTheme="minorHAnsi" w:hAnsiTheme="minorHAnsi"/>
          <w:sz w:val="22"/>
        </w:rPr>
        <w:t>ing</w:t>
      </w:r>
      <w:r>
        <w:rPr>
          <w:rFonts w:asciiTheme="minorHAnsi" w:hAnsiTheme="minorHAnsi"/>
          <w:sz w:val="22"/>
        </w:rPr>
        <w:t xml:space="preserve"> within-individual variability in</w:t>
      </w:r>
      <w:r w:rsidR="00547725">
        <w:rPr>
          <w:rFonts w:asciiTheme="minorHAnsi" w:hAnsiTheme="minorHAnsi"/>
          <w:sz w:val="22"/>
        </w:rPr>
        <w:t xml:space="preserve"> only</w:t>
      </w:r>
      <w:r>
        <w:rPr>
          <w:rFonts w:asciiTheme="minorHAnsi" w:hAnsiTheme="minorHAnsi"/>
          <w:sz w:val="22"/>
        </w:rPr>
        <w:t xml:space="preserve"> male crickets</w:t>
      </w:r>
      <w:r w:rsidR="00547725">
        <w:rPr>
          <w:rFonts w:asciiTheme="minorHAnsi" w:hAnsiTheme="minorHAnsi"/>
          <w:sz w:val="22"/>
        </w:rPr>
        <w:t xml:space="preserve"> (</w:t>
      </w:r>
      <w:r>
        <w:rPr>
          <w:rFonts w:asciiTheme="minorHAnsi" w:hAnsiTheme="minorHAnsi"/>
          <w:sz w:val="22"/>
        </w:rPr>
        <w:t>Han and Dingemanse 2017).</w:t>
      </w:r>
      <w:r w:rsidR="0037201E">
        <w:rPr>
          <w:rFonts w:asciiTheme="minorHAnsi" w:hAnsiTheme="minorHAnsi"/>
          <w:sz w:val="22"/>
        </w:rPr>
        <w:t xml:space="preserve"> </w:t>
      </w:r>
      <w:commentRangeEnd w:id="190"/>
      <w:r w:rsidR="006A29BA">
        <w:rPr>
          <w:rStyle w:val="CommentReference"/>
        </w:rPr>
        <w:commentReference w:id="190"/>
      </w:r>
    </w:p>
    <w:p w14:paraId="434BF912" w14:textId="77777777" w:rsidR="003D170B" w:rsidRDefault="003D170B" w:rsidP="003D170B">
      <w:pPr>
        <w:spacing w:line="480" w:lineRule="auto"/>
        <w:ind w:firstLine="720"/>
        <w:rPr>
          <w:rFonts w:asciiTheme="minorHAnsi" w:hAnsiTheme="minorHAnsi"/>
          <w:sz w:val="22"/>
        </w:rPr>
      </w:pPr>
    </w:p>
    <w:p w14:paraId="4B94EB5C" w14:textId="77777777" w:rsidR="00B90291" w:rsidRPr="00206103" w:rsidRDefault="00B90291" w:rsidP="00B90291">
      <w:pPr>
        <w:pStyle w:val="Subtitle"/>
        <w:rPr>
          <w:rFonts w:asciiTheme="minorHAnsi" w:hAnsiTheme="minorHAnsi"/>
          <w:b/>
          <w:i/>
        </w:rPr>
      </w:pPr>
      <w:r>
        <w:rPr>
          <w:rStyle w:val="s1"/>
          <w:rFonts w:ascii="Calibri" w:hAnsi="Calibri"/>
          <w:b/>
          <w:bCs/>
        </w:rPr>
        <w:t>CONCLUSION</w:t>
      </w:r>
      <w:r>
        <w:rPr>
          <w:rFonts w:asciiTheme="minorHAnsi" w:hAnsiTheme="minorHAnsi"/>
          <w:b/>
          <w:i/>
        </w:rPr>
        <w:t xml:space="preserve"> </w:t>
      </w:r>
    </w:p>
    <w:p w14:paraId="2D5358B5" w14:textId="0E20877A" w:rsidR="008307AE" w:rsidRPr="00025890" w:rsidRDefault="00B90291" w:rsidP="00025890">
      <w:pPr>
        <w:spacing w:line="480" w:lineRule="auto"/>
        <w:rPr>
          <w:rFonts w:asciiTheme="minorHAnsi" w:hAnsiTheme="minorHAnsi"/>
          <w:sz w:val="22"/>
        </w:rPr>
      </w:pPr>
      <w:r>
        <w:rPr>
          <w:rFonts w:asciiTheme="minorHAnsi" w:hAnsiTheme="minorHAnsi"/>
          <w:sz w:val="22"/>
        </w:rPr>
        <w:t xml:space="preserve">My study shows that behaviours of </w:t>
      </w:r>
      <w:commentRangeStart w:id="191"/>
      <w:r>
        <w:rPr>
          <w:rFonts w:asciiTheme="minorHAnsi" w:hAnsiTheme="minorHAnsi"/>
          <w:sz w:val="22"/>
        </w:rPr>
        <w:t>adult</w:t>
      </w:r>
      <w:r w:rsidR="00E20A29">
        <w:rPr>
          <w:rFonts w:asciiTheme="minorHAnsi" w:hAnsiTheme="minorHAnsi"/>
          <w:sz w:val="22"/>
        </w:rPr>
        <w:t xml:space="preserve"> female</w:t>
      </w:r>
      <w:r>
        <w:rPr>
          <w:rFonts w:asciiTheme="minorHAnsi" w:hAnsiTheme="minorHAnsi"/>
          <w:sz w:val="22"/>
        </w:rPr>
        <w:t xml:space="preserve"> </w:t>
      </w:r>
      <w:commentRangeEnd w:id="191"/>
      <w:r w:rsidR="006A29BA">
        <w:rPr>
          <w:rStyle w:val="CommentReference"/>
        </w:rPr>
        <w:commentReference w:id="191"/>
      </w:r>
      <w:r>
        <w:rPr>
          <w:rFonts w:asciiTheme="minorHAnsi" w:hAnsiTheme="minorHAnsi"/>
          <w:i/>
          <w:sz w:val="22"/>
        </w:rPr>
        <w:t xml:space="preserve">L. delicata </w:t>
      </w:r>
      <w:r>
        <w:rPr>
          <w:rFonts w:asciiTheme="minorHAnsi" w:hAnsiTheme="minorHAnsi"/>
          <w:sz w:val="22"/>
        </w:rPr>
        <w:t>are not impacted by overall diet quality</w:t>
      </w:r>
      <w:r w:rsidR="0046724F">
        <w:rPr>
          <w:rFonts w:asciiTheme="minorHAnsi" w:hAnsiTheme="minorHAnsi"/>
          <w:sz w:val="22"/>
        </w:rPr>
        <w:t>, sugg</w:t>
      </w:r>
      <w:r w:rsidR="001D3095">
        <w:rPr>
          <w:rFonts w:asciiTheme="minorHAnsi" w:hAnsiTheme="minorHAnsi"/>
          <w:sz w:val="22"/>
        </w:rPr>
        <w:t xml:space="preserve">esting they have </w:t>
      </w:r>
      <w:commentRangeStart w:id="192"/>
      <w:r w:rsidR="001D3095">
        <w:rPr>
          <w:rFonts w:asciiTheme="minorHAnsi" w:hAnsiTheme="minorHAnsi"/>
          <w:sz w:val="22"/>
        </w:rPr>
        <w:t>limited ability to respond to environmental changes</w:t>
      </w:r>
      <w:commentRangeEnd w:id="192"/>
      <w:r w:rsidR="00030B7A">
        <w:rPr>
          <w:rStyle w:val="CommentReference"/>
        </w:rPr>
        <w:commentReference w:id="192"/>
      </w:r>
      <w:r>
        <w:rPr>
          <w:rFonts w:asciiTheme="minorHAnsi" w:hAnsiTheme="minorHAnsi"/>
          <w:sz w:val="22"/>
        </w:rPr>
        <w:t xml:space="preserve">. Should a specific macronutrient be targeted in future studies, we can gain more insight into the delicate skink’s ability to resist </w:t>
      </w:r>
      <w:ins w:id="193" w:author="Daniel Noble" w:date="2017-10-24T17:02:00Z">
        <w:r w:rsidR="00030B7A">
          <w:rPr>
            <w:rFonts w:asciiTheme="minorHAnsi" w:hAnsiTheme="minorHAnsi"/>
            <w:sz w:val="22"/>
          </w:rPr>
          <w:t xml:space="preserve">behavioural </w:t>
        </w:r>
      </w:ins>
      <w:del w:id="194" w:author="Daniel Noble" w:date="2017-10-24T17:02:00Z">
        <w:r w:rsidDel="00030B7A">
          <w:rPr>
            <w:rFonts w:asciiTheme="minorHAnsi" w:hAnsiTheme="minorHAnsi"/>
            <w:sz w:val="22"/>
          </w:rPr>
          <w:delText>phenotypic changes</w:delText>
        </w:r>
      </w:del>
      <w:ins w:id="195" w:author="Daniel Noble" w:date="2017-10-24T17:02:00Z">
        <w:r w:rsidR="00030B7A">
          <w:rPr>
            <w:rFonts w:asciiTheme="minorHAnsi" w:hAnsiTheme="minorHAnsi"/>
            <w:sz w:val="22"/>
          </w:rPr>
          <w:t>changes brought about by changes in resource quality</w:t>
        </w:r>
      </w:ins>
      <w:r>
        <w:rPr>
          <w:rFonts w:asciiTheme="minorHAnsi" w:hAnsiTheme="minorHAnsi"/>
          <w:sz w:val="22"/>
        </w:rPr>
        <w:t xml:space="preserve">. Comparisons between adult and juvenile, as well as male and female, and their behavioural responses to diet quality </w:t>
      </w:r>
      <w:del w:id="196" w:author="Daniel Noble" w:date="2017-10-24T17:02:00Z">
        <w:r w:rsidDel="00030B7A">
          <w:rPr>
            <w:rFonts w:asciiTheme="minorHAnsi" w:hAnsiTheme="minorHAnsi"/>
            <w:sz w:val="22"/>
          </w:rPr>
          <w:delText xml:space="preserve">would also </w:delText>
        </w:r>
      </w:del>
      <w:ins w:id="197" w:author="Daniel Noble" w:date="2017-10-24T17:02:00Z">
        <w:r w:rsidR="00030B7A">
          <w:rPr>
            <w:rFonts w:asciiTheme="minorHAnsi" w:hAnsiTheme="minorHAnsi"/>
            <w:sz w:val="22"/>
          </w:rPr>
          <w:t xml:space="preserve">are also needed to </w:t>
        </w:r>
      </w:ins>
      <w:r>
        <w:rPr>
          <w:rFonts w:asciiTheme="minorHAnsi" w:hAnsiTheme="minorHAnsi"/>
          <w:sz w:val="22"/>
        </w:rPr>
        <w:t xml:space="preserve">thoroughly explore how </w:t>
      </w:r>
      <w:r>
        <w:rPr>
          <w:rFonts w:asciiTheme="minorHAnsi" w:hAnsiTheme="minorHAnsi"/>
          <w:i/>
          <w:sz w:val="22"/>
        </w:rPr>
        <w:t xml:space="preserve">L. delicata </w:t>
      </w:r>
      <w:r>
        <w:rPr>
          <w:rFonts w:asciiTheme="minorHAnsi" w:hAnsiTheme="minorHAnsi"/>
          <w:sz w:val="22"/>
        </w:rPr>
        <w:t xml:space="preserve">are impacted. </w:t>
      </w:r>
      <w:r w:rsidR="00DE7461" w:rsidRPr="00DE7461">
        <w:rPr>
          <w:rFonts w:asciiTheme="minorHAnsi" w:hAnsiTheme="minorHAnsi"/>
          <w:sz w:val="22"/>
        </w:rPr>
        <w:t xml:space="preserve"> </w:t>
      </w:r>
      <w:r w:rsidR="00DE7461" w:rsidRPr="00755F42">
        <w:rPr>
          <w:rFonts w:asciiTheme="minorHAnsi" w:hAnsiTheme="minorHAnsi"/>
          <w:sz w:val="22"/>
        </w:rPr>
        <w:t xml:space="preserve">Discovering the effect of diet on delicate skink </w:t>
      </w:r>
      <w:r w:rsidR="00DE7461">
        <w:rPr>
          <w:rFonts w:asciiTheme="minorHAnsi" w:hAnsiTheme="minorHAnsi"/>
          <w:sz w:val="22"/>
        </w:rPr>
        <w:t xml:space="preserve">personality </w:t>
      </w:r>
      <w:r w:rsidR="00DE7461" w:rsidRPr="00755F42">
        <w:rPr>
          <w:rFonts w:asciiTheme="minorHAnsi" w:hAnsiTheme="minorHAnsi"/>
          <w:sz w:val="22"/>
        </w:rPr>
        <w:t xml:space="preserve">has further contributed to </w:t>
      </w:r>
      <w:r w:rsidR="00DE7461">
        <w:rPr>
          <w:rFonts w:asciiTheme="minorHAnsi" w:hAnsiTheme="minorHAnsi"/>
          <w:sz w:val="22"/>
        </w:rPr>
        <w:t>our</w:t>
      </w:r>
      <w:r w:rsidR="00DE7461" w:rsidRPr="00755F42">
        <w:rPr>
          <w:rFonts w:asciiTheme="minorHAnsi" w:hAnsiTheme="minorHAnsi"/>
          <w:sz w:val="22"/>
        </w:rPr>
        <w:t xml:space="preserve"> understanding of organisms’ abilit</w:t>
      </w:r>
      <w:r w:rsidR="00DE7461">
        <w:rPr>
          <w:rFonts w:asciiTheme="minorHAnsi" w:hAnsiTheme="minorHAnsi"/>
          <w:sz w:val="22"/>
        </w:rPr>
        <w:t>ies</w:t>
      </w:r>
      <w:r w:rsidR="00DE7461" w:rsidRPr="00755F42">
        <w:rPr>
          <w:rFonts w:asciiTheme="minorHAnsi" w:hAnsiTheme="minorHAnsi"/>
          <w:sz w:val="22"/>
        </w:rPr>
        <w:t xml:space="preserve"> to adapt to changing environments</w:t>
      </w:r>
      <w:ins w:id="198" w:author="Daniel Noble" w:date="2017-10-24T17:02:00Z">
        <w:r w:rsidR="00030B7A">
          <w:rPr>
            <w:rFonts w:asciiTheme="minorHAnsi" w:hAnsiTheme="minorHAnsi"/>
            <w:sz w:val="22"/>
          </w:rPr>
          <w:t xml:space="preserve">, and suggests that changes in resource </w:t>
        </w:r>
      </w:ins>
      <w:ins w:id="199" w:author="Daniel Noble" w:date="2017-10-24T17:03:00Z">
        <w:r w:rsidR="00030B7A">
          <w:rPr>
            <w:rFonts w:asciiTheme="minorHAnsi" w:hAnsiTheme="minorHAnsi"/>
            <w:sz w:val="22"/>
          </w:rPr>
          <w:t>quality</w:t>
        </w:r>
      </w:ins>
      <w:ins w:id="200" w:author="Daniel Noble" w:date="2017-10-24T17:02:00Z">
        <w:r w:rsidR="00030B7A">
          <w:rPr>
            <w:rFonts w:asciiTheme="minorHAnsi" w:hAnsiTheme="minorHAnsi"/>
            <w:sz w:val="22"/>
          </w:rPr>
          <w:t xml:space="preserve"> </w:t>
        </w:r>
      </w:ins>
      <w:ins w:id="201" w:author="Daniel Noble" w:date="2017-10-24T17:03:00Z">
        <w:r w:rsidR="00030B7A">
          <w:rPr>
            <w:rFonts w:asciiTheme="minorHAnsi" w:hAnsiTheme="minorHAnsi"/>
            <w:sz w:val="22"/>
          </w:rPr>
          <w:t xml:space="preserve">may not have the anticipated effect on behaviours that maybe linked to fitness in the </w:t>
        </w:r>
        <w:commentRangeStart w:id="202"/>
        <w:r w:rsidR="00030B7A">
          <w:rPr>
            <w:rFonts w:asciiTheme="minorHAnsi" w:hAnsiTheme="minorHAnsi"/>
            <w:sz w:val="22"/>
          </w:rPr>
          <w:t>wild</w:t>
        </w:r>
        <w:commentRangeEnd w:id="202"/>
        <w:r w:rsidR="00030B7A">
          <w:rPr>
            <w:rStyle w:val="CommentReference"/>
          </w:rPr>
          <w:commentReference w:id="202"/>
        </w:r>
      </w:ins>
      <w:r w:rsidR="00DE7461" w:rsidRPr="00755F42">
        <w:rPr>
          <w:rFonts w:asciiTheme="minorHAnsi" w:hAnsiTheme="minorHAnsi"/>
          <w:sz w:val="22"/>
        </w:rPr>
        <w:t xml:space="preserve">. Human-induced rapid environmental change is fast becoming a source of evolutionary novelty (Sih et al. 2011). Species </w:t>
      </w:r>
      <w:r w:rsidR="00DE7461" w:rsidRPr="00755F42">
        <w:rPr>
          <w:rFonts w:asciiTheme="minorHAnsi" w:hAnsiTheme="minorHAnsi"/>
          <w:sz w:val="22"/>
        </w:rPr>
        <w:lastRenderedPageBreak/>
        <w:t>vary greatly in their ability to adequately respond to such rapid change, even within the same genus (Sih et al. 2012</w:t>
      </w:r>
      <w:r w:rsidR="00DE7461">
        <w:rPr>
          <w:rFonts w:asciiTheme="minorHAnsi" w:hAnsiTheme="minorHAnsi"/>
          <w:sz w:val="22"/>
        </w:rPr>
        <w:t>a</w:t>
      </w:r>
      <w:r w:rsidR="00DE7461" w:rsidRPr="00755F42">
        <w:rPr>
          <w:rFonts w:asciiTheme="minorHAnsi" w:hAnsiTheme="minorHAnsi"/>
          <w:sz w:val="22"/>
        </w:rPr>
        <w:t>).</w:t>
      </w:r>
      <w:r w:rsidR="00DE7461">
        <w:rPr>
          <w:rFonts w:asciiTheme="minorHAnsi" w:hAnsiTheme="minorHAnsi"/>
          <w:sz w:val="22"/>
        </w:rPr>
        <w:t xml:space="preserve"> As such, it is becoming increasingly important that we continue to understand the nature of behavioural syndromes and how they are impacted by the environment across many species. </w:t>
      </w:r>
    </w:p>
    <w:sectPr w:rsidR="008307AE" w:rsidRPr="00025890"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el Noble" w:date="2017-10-24T17:07:00Z" w:initials="DN">
    <w:p w14:paraId="3B5C1F9A" w14:textId="0C9D352F" w:rsidR="001E16EA" w:rsidRDefault="001E16EA">
      <w:pPr>
        <w:pStyle w:val="CommentText"/>
      </w:pPr>
      <w:r>
        <w:rPr>
          <w:rStyle w:val="CommentReference"/>
        </w:rPr>
        <w:annotationRef/>
      </w:r>
      <w:r>
        <w:t>How about a nice cover page with a picture? Fonti should have some nice photos.</w:t>
      </w:r>
      <w:bookmarkStart w:id="1" w:name="_GoBack"/>
      <w:bookmarkEnd w:id="1"/>
    </w:p>
  </w:comment>
  <w:comment w:id="13" w:author="Daniel Noble" w:date="2017-10-24T16:02:00Z" w:initials="DN">
    <w:p w14:paraId="3A4A3D0D" w14:textId="3647B1C7" w:rsidR="00B72338" w:rsidRDefault="00B72338">
      <w:pPr>
        <w:pStyle w:val="CommentText"/>
      </w:pPr>
      <w:r>
        <w:rPr>
          <w:rStyle w:val="CommentReference"/>
        </w:rPr>
        <w:annotationRef/>
      </w:r>
      <w:r>
        <w:t>How…?</w:t>
      </w:r>
    </w:p>
  </w:comment>
  <w:comment w:id="12" w:author="Daniel Noble" w:date="2017-10-24T15:51:00Z" w:initials="DN">
    <w:p w14:paraId="67865753" w14:textId="031FAD66" w:rsidR="00B72338" w:rsidRDefault="00B72338">
      <w:pPr>
        <w:pStyle w:val="CommentText"/>
      </w:pPr>
      <w:r>
        <w:rPr>
          <w:rStyle w:val="CommentReference"/>
        </w:rPr>
        <w:annotationRef/>
      </w:r>
      <w:r>
        <w:t>Generally, abstracts don’t need references</w:t>
      </w:r>
    </w:p>
  </w:comment>
  <w:comment w:id="14" w:author="Daniel Noble" w:date="2017-10-24T15:51:00Z" w:initials="DN">
    <w:p w14:paraId="714BC1AC" w14:textId="21EBE841" w:rsidR="00B72338" w:rsidRDefault="00B72338">
      <w:pPr>
        <w:pStyle w:val="CommentText"/>
      </w:pPr>
      <w:r>
        <w:rPr>
          <w:rStyle w:val="CommentReference"/>
        </w:rPr>
        <w:annotationRef/>
      </w:r>
      <w:r>
        <w:t>What do you mean? Genetic variability doesn’t shit, it stays the same.</w:t>
      </w:r>
    </w:p>
  </w:comment>
  <w:comment w:id="49" w:author="Daniel Noble" w:date="2017-10-24T15:59:00Z" w:initials="DN">
    <w:p w14:paraId="4B05007F" w14:textId="4AEAB378" w:rsidR="00B72338" w:rsidRDefault="00B72338">
      <w:pPr>
        <w:pStyle w:val="CommentText"/>
      </w:pPr>
      <w:r>
        <w:rPr>
          <w:rStyle w:val="CommentReference"/>
        </w:rPr>
        <w:annotationRef/>
      </w:r>
      <w:r>
        <w:t>This paragraph still doesn’t really summarise the importance of animal personality….</w:t>
      </w:r>
    </w:p>
  </w:comment>
  <w:comment w:id="55" w:author="Daniel Noble" w:date="2017-10-24T15:56:00Z" w:initials="DN">
    <w:p w14:paraId="79903869" w14:textId="697429C4" w:rsidR="00B72338" w:rsidRDefault="00B72338">
      <w:pPr>
        <w:pStyle w:val="CommentText"/>
      </w:pPr>
      <w:r>
        <w:rPr>
          <w:rStyle w:val="CommentReference"/>
        </w:rPr>
        <w:annotationRef/>
      </w:r>
      <w:r>
        <w:t>Not a useful sentence. Remove.</w:t>
      </w:r>
    </w:p>
  </w:comment>
  <w:comment w:id="58" w:author="Daniel Noble" w:date="2017-10-24T16:26:00Z" w:initials="DN">
    <w:p w14:paraId="0BDD7FB5" w14:textId="7B17E0C4" w:rsidR="00B72338" w:rsidRDefault="00B72338">
      <w:pPr>
        <w:pStyle w:val="CommentText"/>
      </w:pPr>
      <w:r>
        <w:rPr>
          <w:rStyle w:val="CommentReference"/>
        </w:rPr>
        <w:annotationRef/>
      </w:r>
      <w:r>
        <w:t>Move this in replace of the last sentence of the previous paragraph.</w:t>
      </w:r>
    </w:p>
  </w:comment>
  <w:comment w:id="57" w:author="Daniel Noble" w:date="2017-10-24T16:18:00Z" w:initials="DN">
    <w:p w14:paraId="562D39AC" w14:textId="1539C094" w:rsidR="00B72338" w:rsidRDefault="00B72338">
      <w:pPr>
        <w:pStyle w:val="CommentText"/>
      </w:pPr>
      <w:r>
        <w:rPr>
          <w:rStyle w:val="CommentReference"/>
        </w:rPr>
        <w:annotationRef/>
      </w:r>
      <w:r>
        <w:t>Why was this down below. Would make more sense to keep with a discussion of personality and behavioural syndromes. This needs integrating in here.. key here is “integrating” you need to make this flow logically.</w:t>
      </w:r>
    </w:p>
  </w:comment>
  <w:comment w:id="78" w:author="Daniel Noble" w:date="2017-10-24T16:21:00Z" w:initials="DN">
    <w:p w14:paraId="36C665FF" w14:textId="269257AC" w:rsidR="00B72338" w:rsidRDefault="00B72338">
      <w:pPr>
        <w:pStyle w:val="CommentText"/>
      </w:pPr>
      <w:r>
        <w:rPr>
          <w:rStyle w:val="CommentReference"/>
        </w:rPr>
        <w:annotationRef/>
      </w:r>
      <w:r>
        <w:t>Far too early to discuss what your study looked at…put near the end.</w:t>
      </w:r>
    </w:p>
  </w:comment>
  <w:comment w:id="77" w:author="Daniel Noble" w:date="2017-10-24T16:19:00Z" w:initials="DN">
    <w:p w14:paraId="104A869C" w14:textId="6B575619" w:rsidR="00B72338" w:rsidRDefault="00B72338">
      <w:pPr>
        <w:pStyle w:val="CommentText"/>
      </w:pPr>
      <w:r>
        <w:rPr>
          <w:rStyle w:val="CommentReference"/>
        </w:rPr>
        <w:annotationRef/>
      </w:r>
      <w:r>
        <w:t>Again, you’re going all over the place here. It’s really hard to read. Keep common themes together.</w:t>
      </w:r>
    </w:p>
  </w:comment>
  <w:comment w:id="84" w:author="Daniel Noble" w:date="2017-10-24T16:00:00Z" w:initials="DN">
    <w:p w14:paraId="28F3EEF1" w14:textId="58BBDC11" w:rsidR="00B72338" w:rsidRDefault="00B72338">
      <w:pPr>
        <w:pStyle w:val="CommentText"/>
      </w:pPr>
      <w:r>
        <w:rPr>
          <w:rStyle w:val="CommentReference"/>
        </w:rPr>
        <w:annotationRef/>
      </w:r>
      <w:r>
        <w:t>Give an example or two. You need to convince me that it does…you’ll really need to convince Mike and Terry, they’ll be reading this being very skeptical</w:t>
      </w:r>
    </w:p>
  </w:comment>
  <w:comment w:id="89" w:author="Daniel Noble" w:date="2017-10-24T16:03:00Z" w:initials="DN">
    <w:p w14:paraId="18D8FC28" w14:textId="0136D901" w:rsidR="00B72338" w:rsidRDefault="00B72338">
      <w:pPr>
        <w:pStyle w:val="CommentText"/>
      </w:pPr>
      <w:r>
        <w:rPr>
          <w:rStyle w:val="CommentReference"/>
        </w:rPr>
        <w:annotationRef/>
      </w:r>
      <w:r>
        <w:t>This seems so obvious that I don’t think you even need this sentence. Remove.</w:t>
      </w:r>
    </w:p>
  </w:comment>
  <w:comment w:id="92" w:author="Daniel Noble" w:date="2017-10-24T16:28:00Z" w:initials="DN">
    <w:p w14:paraId="7EE08232" w14:textId="5544E524" w:rsidR="00B72338" w:rsidRDefault="00B72338">
      <w:pPr>
        <w:pStyle w:val="CommentText"/>
      </w:pPr>
      <w:r>
        <w:rPr>
          <w:rStyle w:val="CommentReference"/>
        </w:rPr>
        <w:annotationRef/>
      </w:r>
      <w:r>
        <w:t xml:space="preserve">This really comes out of nowhere. </w:t>
      </w:r>
    </w:p>
  </w:comment>
  <w:comment w:id="98" w:author="Daniel Noble" w:date="2017-10-24T16:16:00Z" w:initials="DN">
    <w:p w14:paraId="23DD9E8A" w14:textId="15DDFFFD" w:rsidR="00B72338" w:rsidRDefault="00B72338">
      <w:pPr>
        <w:pStyle w:val="CommentText"/>
      </w:pPr>
      <w:r>
        <w:rPr>
          <w:rStyle w:val="CommentReference"/>
        </w:rPr>
        <w:annotationRef/>
      </w:r>
      <w:r>
        <w:t>How?</w:t>
      </w:r>
    </w:p>
  </w:comment>
  <w:comment w:id="106" w:author="Daniel Noble" w:date="2017-10-24T16:17:00Z" w:initials="DN">
    <w:p w14:paraId="3EE2C019" w14:textId="462FC670" w:rsidR="00B72338" w:rsidRDefault="00B72338">
      <w:pPr>
        <w:pStyle w:val="CommentText"/>
      </w:pPr>
      <w:r>
        <w:rPr>
          <w:rStyle w:val="CommentReference"/>
        </w:rPr>
        <w:annotationRef/>
      </w:r>
      <w:r>
        <w:t>Vague. What do you mean?</w:t>
      </w:r>
    </w:p>
  </w:comment>
  <w:comment w:id="111" w:author="Daniel Noble" w:date="2017-10-24T16:30:00Z" w:initials="DN">
    <w:p w14:paraId="16F1856C" w14:textId="4C47537D" w:rsidR="00B72338" w:rsidRDefault="00B72338">
      <w:pPr>
        <w:pStyle w:val="CommentText"/>
      </w:pPr>
      <w:r>
        <w:rPr>
          <w:rStyle w:val="CommentReference"/>
        </w:rPr>
        <w:annotationRef/>
      </w:r>
      <w:r>
        <w:t>What traits? Be specific</w:t>
      </w:r>
    </w:p>
  </w:comment>
  <w:comment w:id="122" w:author="Daniel Noble" w:date="2017-10-24T16:32:00Z" w:initials="DN">
    <w:p w14:paraId="5021FB47" w14:textId="42D93B9B" w:rsidR="00B72338" w:rsidRDefault="00B72338">
      <w:pPr>
        <w:pStyle w:val="CommentText"/>
      </w:pPr>
      <w:r>
        <w:rPr>
          <w:rStyle w:val="CommentReference"/>
        </w:rPr>
        <w:annotationRef/>
      </w:r>
      <w:r>
        <w:t>Why not just say what specific types of behaviours can be affected?</w:t>
      </w:r>
    </w:p>
  </w:comment>
  <w:comment w:id="121" w:author="Daniel Noble" w:date="2017-10-24T16:34:00Z" w:initials="DN">
    <w:p w14:paraId="347D983B" w14:textId="285A804D" w:rsidR="00B72338" w:rsidRDefault="00B72338">
      <w:pPr>
        <w:pStyle w:val="CommentText"/>
      </w:pPr>
      <w:r>
        <w:rPr>
          <w:rStyle w:val="CommentReference"/>
        </w:rPr>
        <w:annotationRef/>
      </w:r>
      <w:r>
        <w:t>It’s not entirely clear what the goal of this paragraph is. You should try and have arguments that you use these examples to support. Or maybe build up a sense of uncertainty about how diet impacts behaviour</w:t>
      </w:r>
    </w:p>
  </w:comment>
  <w:comment w:id="124" w:author="Daniel Noble" w:date="2017-10-24T16:38:00Z" w:initials="DN">
    <w:p w14:paraId="648705BD" w14:textId="50C8C132" w:rsidR="00B72338" w:rsidRDefault="00B72338">
      <w:pPr>
        <w:pStyle w:val="CommentText"/>
      </w:pPr>
      <w:r>
        <w:rPr>
          <w:rStyle w:val="CommentReference"/>
        </w:rPr>
        <w:annotationRef/>
      </w:r>
      <w:r>
        <w:t>This is the definition of a correlation….</w:t>
      </w:r>
    </w:p>
  </w:comment>
  <w:comment w:id="123" w:author="Daniel Noble" w:date="2017-10-24T16:38:00Z" w:initials="DN">
    <w:p w14:paraId="40A87826" w14:textId="58586D61" w:rsidR="00B72338" w:rsidRDefault="00B72338">
      <w:pPr>
        <w:pStyle w:val="CommentText"/>
      </w:pPr>
      <w:r>
        <w:rPr>
          <w:rStyle w:val="CommentReference"/>
        </w:rPr>
        <w:annotationRef/>
      </w:r>
      <w:r>
        <w:t xml:space="preserve">Does this need to be a separate paragraph? Seems like it could be molded into the previous ones….It doesn’t have a particularly distinct topic sentence. </w:t>
      </w:r>
    </w:p>
  </w:comment>
  <w:comment w:id="125" w:author="Daniel Noble" w:date="2017-10-24T16:39:00Z" w:initials="DN">
    <w:p w14:paraId="5368F8B4" w14:textId="5AC5C180" w:rsidR="00B72338" w:rsidRDefault="00B72338">
      <w:pPr>
        <w:pStyle w:val="CommentText"/>
      </w:pPr>
      <w:r>
        <w:rPr>
          <w:rStyle w:val="CommentReference"/>
        </w:rPr>
        <w:annotationRef/>
      </w:r>
      <w:r>
        <w:t xml:space="preserve">Why is this important to your specific argument? What is it about increases in genetic variability that would affect personality and behavioural syndromes?!? This is really the critical point of all </w:t>
      </w:r>
      <w:r w:rsidR="00454DD2">
        <w:t>this. Otherwise, it isn’t clear.</w:t>
      </w:r>
    </w:p>
  </w:comment>
  <w:comment w:id="126" w:author="Daniel Noble" w:date="2017-10-24T16:42:00Z" w:initials="DN">
    <w:p w14:paraId="2258A06F" w14:textId="18182944" w:rsidR="007373E7" w:rsidRDefault="007373E7">
      <w:pPr>
        <w:pStyle w:val="CommentText"/>
      </w:pPr>
      <w:r>
        <w:rPr>
          <w:rStyle w:val="CommentReference"/>
        </w:rPr>
        <w:annotationRef/>
      </w:r>
      <w:r>
        <w:t>Really?! Then why do you make predictions below?</w:t>
      </w:r>
    </w:p>
  </w:comment>
  <w:comment w:id="127" w:author="Daniel Noble" w:date="2017-10-24T16:42:00Z" w:initials="DN">
    <w:p w14:paraId="3ED9C2E2" w14:textId="5B7493D8" w:rsidR="007373E7" w:rsidRDefault="007373E7">
      <w:pPr>
        <w:pStyle w:val="CommentText"/>
      </w:pPr>
      <w:r>
        <w:rPr>
          <w:rStyle w:val="CommentReference"/>
        </w:rPr>
        <w:annotationRef/>
      </w:r>
      <w:r>
        <w:t>Again, this is completely irrelevant…….sorry…</w:t>
      </w:r>
    </w:p>
  </w:comment>
  <w:comment w:id="139" w:author="Daniel Noble" w:date="2017-10-24T16:19:00Z" w:initials="DN">
    <w:p w14:paraId="10AEFAAE" w14:textId="77777777" w:rsidR="00B72338" w:rsidRDefault="00B72338" w:rsidP="00AB717D">
      <w:pPr>
        <w:pStyle w:val="CommentText"/>
      </w:pPr>
      <w:r>
        <w:rPr>
          <w:rStyle w:val="CommentReference"/>
        </w:rPr>
        <w:annotationRef/>
      </w:r>
      <w:r>
        <w:t>Again, you’re going all over the place here. It’s really hard to read. Keep common themes together.</w:t>
      </w:r>
    </w:p>
  </w:comment>
  <w:comment w:id="136" w:author="Daniel Noble" w:date="2017-10-24T16:21:00Z" w:initials="DN">
    <w:p w14:paraId="23D39086" w14:textId="10771325" w:rsidR="00B72338" w:rsidRDefault="00B72338">
      <w:pPr>
        <w:pStyle w:val="CommentText"/>
      </w:pPr>
      <w:r>
        <w:rPr>
          <w:rStyle w:val="CommentReference"/>
        </w:rPr>
        <w:annotationRef/>
      </w:r>
      <w:r>
        <w:t>This should be somewhere in this paragrapg.</w:t>
      </w:r>
    </w:p>
  </w:comment>
  <w:comment w:id="137" w:author="Daniel Noble" w:date="2017-10-24T16:22:00Z" w:initials="DN">
    <w:p w14:paraId="28BD633A" w14:textId="4E1252CB" w:rsidR="00B72338" w:rsidRDefault="00B72338">
      <w:pPr>
        <w:pStyle w:val="CommentText"/>
      </w:pPr>
      <w:r>
        <w:rPr>
          <w:rStyle w:val="CommentReference"/>
        </w:rPr>
        <w:annotationRef/>
      </w:r>
      <w:r>
        <w:t>Actually, I would probably just remove this altogether</w:t>
      </w:r>
    </w:p>
  </w:comment>
  <w:comment w:id="144" w:author="Daniel Noble" w:date="2017-10-24T16:23:00Z" w:initials="DN">
    <w:p w14:paraId="5DC612F1" w14:textId="60323634" w:rsidR="00B72338" w:rsidRDefault="00B72338">
      <w:pPr>
        <w:pStyle w:val="CommentText"/>
      </w:pPr>
      <w:r>
        <w:rPr>
          <w:rStyle w:val="CommentReference"/>
        </w:rPr>
        <w:annotationRef/>
      </w:r>
      <w:r>
        <w:t>This is not a hypothesis. It doesn’t explain WHY or HOW your expect these behaviours to differ as a result of diet</w:t>
      </w:r>
    </w:p>
  </w:comment>
  <w:comment w:id="149" w:author="Daniel Noble" w:date="2017-10-24T16:44:00Z" w:initials="DN">
    <w:p w14:paraId="3571523E" w14:textId="74493094" w:rsidR="007373E7" w:rsidRDefault="007373E7">
      <w:pPr>
        <w:pStyle w:val="CommentText"/>
      </w:pPr>
      <w:r>
        <w:rPr>
          <w:rStyle w:val="CommentReference"/>
        </w:rPr>
        <w:annotationRef/>
      </w:r>
      <w:r>
        <w:t>Right, but this is not a specific prediction that addresses your hypothesis above…..the hypothesis talks about personality an this prediction is about behavioural syndromes..</w:t>
      </w:r>
    </w:p>
  </w:comment>
  <w:comment w:id="142" w:author="Daniel Noble" w:date="2017-10-24T16:24:00Z" w:initials="DN">
    <w:p w14:paraId="01565757" w14:textId="270768B4" w:rsidR="00B72338" w:rsidRDefault="00B72338">
      <w:pPr>
        <w:pStyle w:val="CommentText"/>
      </w:pPr>
      <w:r>
        <w:rPr>
          <w:rStyle w:val="CommentReference"/>
        </w:rPr>
        <w:annotationRef/>
      </w:r>
      <w:r>
        <w:t xml:space="preserve">This needs A LOT OF WORK. Not clear why ‘invasiveness” is spattered everywhere here. It’s fine, but it shouldn’t be part of your prediction. You’re not testing for invasiveness. Why not have a figure or two depicting your predictions. </w:t>
      </w:r>
    </w:p>
  </w:comment>
  <w:comment w:id="151" w:author="kayelle.03@gmail.com" w:date="2017-09-05T12:41:00Z" w:initials="k">
    <w:p w14:paraId="1B182A65" w14:textId="77777777" w:rsidR="00B72338" w:rsidRDefault="00B72338" w:rsidP="007D56D4">
      <w:pPr>
        <w:pStyle w:val="CommentText"/>
      </w:pPr>
      <w:r>
        <w:rPr>
          <w:rStyle w:val="CommentReference"/>
        </w:rPr>
        <w:annotationRef/>
      </w:r>
      <w:r>
        <w:t xml:space="preserve">NTS: A figure will show what’s going on better than words will. Draw figure. </w:t>
      </w:r>
    </w:p>
  </w:comment>
  <w:comment w:id="152" w:author="kayelle.03@gmail.com" w:date="2017-09-28T17:16:00Z" w:initials="k">
    <w:p w14:paraId="091F2AC1" w14:textId="77777777" w:rsidR="00B72338" w:rsidRDefault="00B72338"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0BB7DB39" w14:textId="77777777" w:rsidR="00B72338" w:rsidRDefault="00B72338" w:rsidP="007D56D4">
      <w:pPr>
        <w:pStyle w:val="CommentText"/>
      </w:pPr>
      <w:r>
        <w:t xml:space="preserve">Also draw this. </w:t>
      </w:r>
    </w:p>
  </w:comment>
  <w:comment w:id="154" w:author="kayelle.03@gmail.com" w:date="2017-09-28T17:16:00Z" w:initials="k">
    <w:p w14:paraId="2761DA86" w14:textId="77777777" w:rsidR="00B72338" w:rsidRDefault="00B72338"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008FEB9" w14:textId="77777777" w:rsidR="00B72338" w:rsidRDefault="00B72338" w:rsidP="007D56D4">
      <w:pPr>
        <w:pStyle w:val="CommentText"/>
      </w:pPr>
      <w:r>
        <w:t>DRAW THIS</w:t>
      </w:r>
    </w:p>
    <w:p w14:paraId="2420FA51" w14:textId="77777777" w:rsidR="00B72338" w:rsidRDefault="00B72338" w:rsidP="007D56D4">
      <w:pPr>
        <w:pStyle w:val="CommentText"/>
      </w:pPr>
    </w:p>
  </w:comment>
  <w:comment w:id="157" w:author="Daniel Noble" w:date="2017-10-11T14:29:00Z" w:initials="DN">
    <w:p w14:paraId="627B88FC" w14:textId="38431D24" w:rsidR="00B72338" w:rsidRDefault="00B72338" w:rsidP="007D56D4">
      <w:pPr>
        <w:pStyle w:val="CommentText"/>
      </w:pPr>
      <w:r>
        <w:rPr>
          <w:rStyle w:val="CommentReference"/>
        </w:rPr>
        <w:annotationRef/>
      </w:r>
      <w:r>
        <w:t>This is actually really low. You should have &gt;1000 samples, but that’s fine. What was the effective sample size, i.e. eff.samp in the summary output?</w:t>
      </w:r>
    </w:p>
  </w:comment>
  <w:comment w:id="158" w:author="kayelle.03@gmail.com" w:date="2017-10-24T14:07:00Z" w:initials="k">
    <w:p w14:paraId="01C1AFA5" w14:textId="75C9FECF" w:rsidR="00B72338" w:rsidRDefault="00B72338">
      <w:pPr>
        <w:pStyle w:val="CommentText"/>
      </w:pPr>
      <w:r>
        <w:rPr>
          <w:rStyle w:val="CommentReference"/>
        </w:rPr>
        <w:annotationRef/>
      </w:r>
      <w:r>
        <w:t>Most of them said 600. There were a couple that had 800 and like 1 with 1000</w:t>
      </w:r>
    </w:p>
  </w:comment>
  <w:comment w:id="166" w:author="Daniel Noble" w:date="2017-10-24T16:49:00Z" w:initials="DN">
    <w:p w14:paraId="34B35B2B" w14:textId="6004D1BF" w:rsidR="00587AFA" w:rsidRDefault="00587AFA">
      <w:pPr>
        <w:pStyle w:val="CommentText"/>
      </w:pPr>
      <w:r>
        <w:rPr>
          <w:rStyle w:val="CommentReference"/>
        </w:rPr>
        <w:annotationRef/>
      </w:r>
      <w:r>
        <w:t>I don’t think this study really shows this…</w:t>
      </w:r>
    </w:p>
  </w:comment>
  <w:comment w:id="169" w:author="Daniel Noble" w:date="2017-10-24T16:51:00Z" w:initials="DN">
    <w:p w14:paraId="409F8B1D" w14:textId="4AB39485" w:rsidR="00101549" w:rsidRDefault="00101549">
      <w:pPr>
        <w:pStyle w:val="CommentText"/>
      </w:pPr>
      <w:r>
        <w:rPr>
          <w:rStyle w:val="CommentReference"/>
        </w:rPr>
        <w:annotationRef/>
      </w:r>
      <w:r>
        <w:t>Reword.</w:t>
      </w:r>
    </w:p>
  </w:comment>
  <w:comment w:id="171" w:author="Daniel Noble" w:date="2017-10-24T16:51:00Z" w:initials="DN">
    <w:p w14:paraId="66559DE9" w14:textId="28CEED7B" w:rsidR="00101549" w:rsidRDefault="00101549">
      <w:pPr>
        <w:pStyle w:val="CommentText"/>
      </w:pPr>
      <w:r>
        <w:rPr>
          <w:rStyle w:val="CommentReference"/>
        </w:rPr>
        <w:annotationRef/>
      </w:r>
      <w:r>
        <w:t>With what…?</w:t>
      </w:r>
    </w:p>
  </w:comment>
  <w:comment w:id="172" w:author="Daniel Noble" w:date="2017-10-24T16:52:00Z" w:initials="DN">
    <w:p w14:paraId="5825E0EB" w14:textId="6D7270A7" w:rsidR="00101549" w:rsidRDefault="00101549">
      <w:pPr>
        <w:pStyle w:val="CommentText"/>
      </w:pPr>
      <w:r>
        <w:rPr>
          <w:rStyle w:val="CommentReference"/>
        </w:rPr>
        <w:annotationRef/>
      </w:r>
      <w:r>
        <w:t>This paragraph is great!</w:t>
      </w:r>
    </w:p>
  </w:comment>
  <w:comment w:id="175" w:author="Daniel Noble" w:date="2017-10-24T16:54:00Z" w:initials="DN">
    <w:p w14:paraId="42D4B175" w14:textId="43690F57" w:rsidR="00232E60" w:rsidRDefault="00232E60">
      <w:pPr>
        <w:pStyle w:val="CommentText"/>
      </w:pPr>
      <w:r>
        <w:rPr>
          <w:rStyle w:val="CommentReference"/>
        </w:rPr>
        <w:annotationRef/>
      </w:r>
      <w:r>
        <w:t>Could use a citation here.</w:t>
      </w:r>
    </w:p>
  </w:comment>
  <w:comment w:id="176" w:author="Daniel Noble" w:date="2017-10-24T16:54:00Z" w:initials="DN">
    <w:p w14:paraId="069837FB" w14:textId="51EFE76B" w:rsidR="006A29BA" w:rsidRDefault="006A29BA">
      <w:pPr>
        <w:pStyle w:val="CommentText"/>
      </w:pPr>
      <w:r>
        <w:rPr>
          <w:rStyle w:val="CommentReference"/>
        </w:rPr>
        <w:annotationRef/>
      </w:r>
      <w:r>
        <w:t>What? Be specific? The lack of focus on early developmental stages….</w:t>
      </w:r>
    </w:p>
  </w:comment>
  <w:comment w:id="177" w:author="Daniel Noble" w:date="2017-10-24T16:55:00Z" w:initials="DN">
    <w:p w14:paraId="7B8DC4CA" w14:textId="4F1935DC" w:rsidR="006A29BA" w:rsidRDefault="006A29BA">
      <w:pPr>
        <w:pStyle w:val="CommentText"/>
      </w:pPr>
      <w:r>
        <w:rPr>
          <w:rStyle w:val="CommentReference"/>
        </w:rPr>
        <w:annotationRef/>
      </w:r>
      <w:r>
        <w:t>Yep, we know. You said this a few times already.</w:t>
      </w:r>
    </w:p>
  </w:comment>
  <w:comment w:id="189" w:author="Daniel Noble" w:date="2017-10-24T16:57:00Z" w:initials="DN">
    <w:p w14:paraId="2EB02CA2" w14:textId="789E183E" w:rsidR="006A29BA" w:rsidRDefault="006A29BA">
      <w:pPr>
        <w:pStyle w:val="CommentText"/>
      </w:pPr>
      <w:r>
        <w:rPr>
          <w:rStyle w:val="CommentReference"/>
        </w:rPr>
        <w:annotationRef/>
      </w:r>
      <w:r>
        <w:t>I’m surprised to see this as the first mention…this should be in the intro as well…the ideas at least.</w:t>
      </w:r>
    </w:p>
  </w:comment>
  <w:comment w:id="190" w:author="Daniel Noble" w:date="2017-10-24T16:58:00Z" w:initials="DN">
    <w:p w14:paraId="6414F6BC" w14:textId="2C1DB447" w:rsidR="006A29BA" w:rsidRDefault="006A29BA">
      <w:pPr>
        <w:pStyle w:val="CommentText"/>
      </w:pPr>
      <w:r>
        <w:rPr>
          <w:rStyle w:val="CommentReference"/>
        </w:rPr>
        <w:annotationRef/>
      </w:r>
      <w:r>
        <w:t>OK, but then why would males and females differ!? You need to explain this.</w:t>
      </w:r>
    </w:p>
  </w:comment>
  <w:comment w:id="191" w:author="Daniel Noble" w:date="2017-10-24T16:58:00Z" w:initials="DN">
    <w:p w14:paraId="0A99E2AF" w14:textId="1209E8EA" w:rsidR="006A29BA" w:rsidRDefault="006A29BA">
      <w:pPr>
        <w:pStyle w:val="CommentText"/>
      </w:pPr>
      <w:r>
        <w:rPr>
          <w:rStyle w:val="CommentReference"/>
        </w:rPr>
        <w:annotationRef/>
      </w:r>
      <w:r>
        <w:t>You need to include this in ALL statements about diet…you need to remember that your inferences can only be generalized to female L. delicata</w:t>
      </w:r>
    </w:p>
  </w:comment>
  <w:comment w:id="192" w:author="Daniel Noble" w:date="2017-10-24T16:59:00Z" w:initials="DN">
    <w:p w14:paraId="0303C24F" w14:textId="0E01DB50" w:rsidR="00030B7A" w:rsidRDefault="00030B7A">
      <w:pPr>
        <w:pStyle w:val="CommentText"/>
      </w:pPr>
      <w:r>
        <w:rPr>
          <w:rStyle w:val="CommentReference"/>
        </w:rPr>
        <w:annotationRef/>
      </w:r>
      <w:r>
        <w:t xml:space="preserve">This is an awkward way of saying this…It doesn’t at all mean they have limited ability to respond to environmental changes…it just means they are robust to changes in resource quality, which maybe even adaptive in this species given that they can reach high densities, occupy diverse environments are highly invasive suggesting that it maybe selectively adaptive to be robust to this as if they were plastic then this may compromise survival. Plasticity is NOT always adaptive at all. </w:t>
      </w:r>
    </w:p>
  </w:comment>
  <w:comment w:id="202" w:author="Daniel Noble" w:date="2017-10-24T17:03:00Z" w:initials="DN">
    <w:p w14:paraId="10FA15B6" w14:textId="0818CF4B" w:rsidR="00030B7A" w:rsidRDefault="00030B7A">
      <w:pPr>
        <w:pStyle w:val="CommentText"/>
      </w:pPr>
      <w:r>
        <w:rPr>
          <w:rStyle w:val="CommentReference"/>
        </w:rPr>
        <w:annotationRef/>
      </w:r>
      <w:r>
        <w:t>REFS!!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B5C1F9A" w15:done="0"/>
  <w15:commentEx w15:paraId="3A4A3D0D" w15:done="0"/>
  <w15:commentEx w15:paraId="67865753" w15:done="0"/>
  <w15:commentEx w15:paraId="714BC1AC" w15:done="0"/>
  <w15:commentEx w15:paraId="4B05007F" w15:done="0"/>
  <w15:commentEx w15:paraId="79903869" w15:done="0"/>
  <w15:commentEx w15:paraId="0BDD7FB5" w15:done="0"/>
  <w15:commentEx w15:paraId="562D39AC" w15:done="0"/>
  <w15:commentEx w15:paraId="36C665FF" w15:done="0"/>
  <w15:commentEx w15:paraId="104A869C" w15:done="0"/>
  <w15:commentEx w15:paraId="28F3EEF1" w15:done="0"/>
  <w15:commentEx w15:paraId="18D8FC28" w15:done="0"/>
  <w15:commentEx w15:paraId="7EE08232" w15:done="0"/>
  <w15:commentEx w15:paraId="23DD9E8A" w15:done="0"/>
  <w15:commentEx w15:paraId="3EE2C019" w15:done="0"/>
  <w15:commentEx w15:paraId="16F1856C" w15:done="0"/>
  <w15:commentEx w15:paraId="5021FB47" w15:done="0"/>
  <w15:commentEx w15:paraId="347D983B" w15:done="0"/>
  <w15:commentEx w15:paraId="648705BD" w15:done="0"/>
  <w15:commentEx w15:paraId="40A87826" w15:done="0"/>
  <w15:commentEx w15:paraId="5368F8B4" w15:done="0"/>
  <w15:commentEx w15:paraId="2258A06F" w15:done="0"/>
  <w15:commentEx w15:paraId="3ED9C2E2" w15:done="0"/>
  <w15:commentEx w15:paraId="10AEFAAE" w15:done="0"/>
  <w15:commentEx w15:paraId="23D39086" w15:done="0"/>
  <w15:commentEx w15:paraId="28BD633A" w15:done="0"/>
  <w15:commentEx w15:paraId="5DC612F1" w15:done="0"/>
  <w15:commentEx w15:paraId="3571523E" w15:done="0"/>
  <w15:commentEx w15:paraId="01565757" w15:done="0"/>
  <w15:commentEx w15:paraId="1B182A65" w15:done="0"/>
  <w15:commentEx w15:paraId="0BB7DB39" w15:done="0"/>
  <w15:commentEx w15:paraId="2420FA51" w15:done="0"/>
  <w15:commentEx w15:paraId="627B88FC" w15:done="0"/>
  <w15:commentEx w15:paraId="01C1AFA5" w15:paraIdParent="627B88FC" w15:done="0"/>
  <w15:commentEx w15:paraId="34B35B2B" w15:done="0"/>
  <w15:commentEx w15:paraId="409F8B1D" w15:done="0"/>
  <w15:commentEx w15:paraId="66559DE9" w15:done="0"/>
  <w15:commentEx w15:paraId="5825E0EB" w15:done="0"/>
  <w15:commentEx w15:paraId="42D4B175" w15:done="0"/>
  <w15:commentEx w15:paraId="069837FB" w15:done="0"/>
  <w15:commentEx w15:paraId="7B8DC4CA" w15:done="0"/>
  <w15:commentEx w15:paraId="2EB02CA2" w15:done="0"/>
  <w15:commentEx w15:paraId="6414F6BC" w15:done="0"/>
  <w15:commentEx w15:paraId="0A99E2AF" w15:done="0"/>
  <w15:commentEx w15:paraId="0303C24F" w15:done="0"/>
  <w15:commentEx w15:paraId="10FA15B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badi MT Condensed Light">
    <w:panose1 w:val="020B0306030101010103"/>
    <w:charset w:val="00"/>
    <w:family w:val="auto"/>
    <w:pitch w:val="variable"/>
    <w:sig w:usb0="00000003" w:usb1="00000000" w:usb2="00000000" w:usb3="00000000" w:csb0="00000001" w:csb1="00000000"/>
  </w:font>
  <w:font w:name="AdvGARM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16D2"/>
    <w:rsid w:val="00004405"/>
    <w:rsid w:val="000121E4"/>
    <w:rsid w:val="0001298F"/>
    <w:rsid w:val="00015CD9"/>
    <w:rsid w:val="0001702C"/>
    <w:rsid w:val="000251C0"/>
    <w:rsid w:val="00025890"/>
    <w:rsid w:val="0002709B"/>
    <w:rsid w:val="000305FB"/>
    <w:rsid w:val="00030B7A"/>
    <w:rsid w:val="00042672"/>
    <w:rsid w:val="00042BB1"/>
    <w:rsid w:val="0004403B"/>
    <w:rsid w:val="00047ECC"/>
    <w:rsid w:val="00053011"/>
    <w:rsid w:val="00057615"/>
    <w:rsid w:val="0006232F"/>
    <w:rsid w:val="00064A6E"/>
    <w:rsid w:val="000678D2"/>
    <w:rsid w:val="00071DA0"/>
    <w:rsid w:val="000760CC"/>
    <w:rsid w:val="0008579F"/>
    <w:rsid w:val="0009227E"/>
    <w:rsid w:val="000A236C"/>
    <w:rsid w:val="000A6726"/>
    <w:rsid w:val="000B4A23"/>
    <w:rsid w:val="000B6E56"/>
    <w:rsid w:val="000B6F5F"/>
    <w:rsid w:val="000C6AF9"/>
    <w:rsid w:val="000D3DEF"/>
    <w:rsid w:val="000D4B0C"/>
    <w:rsid w:val="000D7E00"/>
    <w:rsid w:val="000E1132"/>
    <w:rsid w:val="000E13D1"/>
    <w:rsid w:val="000F0BBA"/>
    <w:rsid w:val="000F7172"/>
    <w:rsid w:val="00101549"/>
    <w:rsid w:val="00102BFD"/>
    <w:rsid w:val="00105516"/>
    <w:rsid w:val="00106210"/>
    <w:rsid w:val="00106769"/>
    <w:rsid w:val="00113EB6"/>
    <w:rsid w:val="00114A7B"/>
    <w:rsid w:val="0012196B"/>
    <w:rsid w:val="00130720"/>
    <w:rsid w:val="00136466"/>
    <w:rsid w:val="001417B4"/>
    <w:rsid w:val="00143A83"/>
    <w:rsid w:val="0015261D"/>
    <w:rsid w:val="00155FB9"/>
    <w:rsid w:val="0015604D"/>
    <w:rsid w:val="00157AC1"/>
    <w:rsid w:val="0016002A"/>
    <w:rsid w:val="001649F5"/>
    <w:rsid w:val="00171AF2"/>
    <w:rsid w:val="00172F71"/>
    <w:rsid w:val="001816A3"/>
    <w:rsid w:val="00182DFF"/>
    <w:rsid w:val="001935AD"/>
    <w:rsid w:val="00195971"/>
    <w:rsid w:val="001B2263"/>
    <w:rsid w:val="001B256B"/>
    <w:rsid w:val="001B3B43"/>
    <w:rsid w:val="001C52E3"/>
    <w:rsid w:val="001C73B6"/>
    <w:rsid w:val="001D3095"/>
    <w:rsid w:val="001D4133"/>
    <w:rsid w:val="001E0ED6"/>
    <w:rsid w:val="001E16EA"/>
    <w:rsid w:val="001E1F8B"/>
    <w:rsid w:val="001E592F"/>
    <w:rsid w:val="001E6305"/>
    <w:rsid w:val="001E7374"/>
    <w:rsid w:val="001F55E6"/>
    <w:rsid w:val="001F650F"/>
    <w:rsid w:val="00205D2A"/>
    <w:rsid w:val="00206103"/>
    <w:rsid w:val="002076A2"/>
    <w:rsid w:val="00211D93"/>
    <w:rsid w:val="00214D33"/>
    <w:rsid w:val="00214DD1"/>
    <w:rsid w:val="00215E72"/>
    <w:rsid w:val="002228AF"/>
    <w:rsid w:val="002231B3"/>
    <w:rsid w:val="0022623F"/>
    <w:rsid w:val="00231303"/>
    <w:rsid w:val="00232E60"/>
    <w:rsid w:val="002355E1"/>
    <w:rsid w:val="002410E8"/>
    <w:rsid w:val="00243569"/>
    <w:rsid w:val="00245CE1"/>
    <w:rsid w:val="00252ECC"/>
    <w:rsid w:val="00263D44"/>
    <w:rsid w:val="00264585"/>
    <w:rsid w:val="002707EC"/>
    <w:rsid w:val="00282DF7"/>
    <w:rsid w:val="00282DF9"/>
    <w:rsid w:val="0028578B"/>
    <w:rsid w:val="002867EE"/>
    <w:rsid w:val="00287022"/>
    <w:rsid w:val="00287BC8"/>
    <w:rsid w:val="00290FAE"/>
    <w:rsid w:val="0029654D"/>
    <w:rsid w:val="002A0D25"/>
    <w:rsid w:val="002A7C11"/>
    <w:rsid w:val="002B2243"/>
    <w:rsid w:val="002C625F"/>
    <w:rsid w:val="002D3ACB"/>
    <w:rsid w:val="002E056F"/>
    <w:rsid w:val="002E1899"/>
    <w:rsid w:val="002E2C85"/>
    <w:rsid w:val="002E5630"/>
    <w:rsid w:val="002F5046"/>
    <w:rsid w:val="002F5FC7"/>
    <w:rsid w:val="0030035B"/>
    <w:rsid w:val="00303708"/>
    <w:rsid w:val="00305F03"/>
    <w:rsid w:val="00310545"/>
    <w:rsid w:val="0031391C"/>
    <w:rsid w:val="00315598"/>
    <w:rsid w:val="0032514D"/>
    <w:rsid w:val="0033598D"/>
    <w:rsid w:val="0033779B"/>
    <w:rsid w:val="00345320"/>
    <w:rsid w:val="003460F2"/>
    <w:rsid w:val="0035399A"/>
    <w:rsid w:val="0036256C"/>
    <w:rsid w:val="00367C99"/>
    <w:rsid w:val="003710FD"/>
    <w:rsid w:val="0037201E"/>
    <w:rsid w:val="003721D1"/>
    <w:rsid w:val="00373483"/>
    <w:rsid w:val="00376620"/>
    <w:rsid w:val="003771C3"/>
    <w:rsid w:val="00380531"/>
    <w:rsid w:val="00382E81"/>
    <w:rsid w:val="003839DF"/>
    <w:rsid w:val="00384645"/>
    <w:rsid w:val="00385024"/>
    <w:rsid w:val="003873A2"/>
    <w:rsid w:val="003875F4"/>
    <w:rsid w:val="00391E7C"/>
    <w:rsid w:val="0039212C"/>
    <w:rsid w:val="00392330"/>
    <w:rsid w:val="00392F74"/>
    <w:rsid w:val="00397BA4"/>
    <w:rsid w:val="003A2DB9"/>
    <w:rsid w:val="003A3376"/>
    <w:rsid w:val="003A3B59"/>
    <w:rsid w:val="003C0578"/>
    <w:rsid w:val="003C450A"/>
    <w:rsid w:val="003D170B"/>
    <w:rsid w:val="003E67AF"/>
    <w:rsid w:val="003F0857"/>
    <w:rsid w:val="003F570B"/>
    <w:rsid w:val="003F742B"/>
    <w:rsid w:val="004000E2"/>
    <w:rsid w:val="004075D1"/>
    <w:rsid w:val="00410519"/>
    <w:rsid w:val="00412C36"/>
    <w:rsid w:val="00413029"/>
    <w:rsid w:val="00414FC8"/>
    <w:rsid w:val="00424F9A"/>
    <w:rsid w:val="00425F19"/>
    <w:rsid w:val="0043021F"/>
    <w:rsid w:val="004323BC"/>
    <w:rsid w:val="00445652"/>
    <w:rsid w:val="00446052"/>
    <w:rsid w:val="004475F5"/>
    <w:rsid w:val="00454DD2"/>
    <w:rsid w:val="00455B7F"/>
    <w:rsid w:val="00462AAA"/>
    <w:rsid w:val="0046724F"/>
    <w:rsid w:val="00472738"/>
    <w:rsid w:val="00484D6B"/>
    <w:rsid w:val="00484F7F"/>
    <w:rsid w:val="00491527"/>
    <w:rsid w:val="00493C26"/>
    <w:rsid w:val="00493EFB"/>
    <w:rsid w:val="00494C08"/>
    <w:rsid w:val="00496637"/>
    <w:rsid w:val="004A0268"/>
    <w:rsid w:val="004B37E3"/>
    <w:rsid w:val="004C38B3"/>
    <w:rsid w:val="004D286F"/>
    <w:rsid w:val="004D2962"/>
    <w:rsid w:val="004D3949"/>
    <w:rsid w:val="004E0EA2"/>
    <w:rsid w:val="004E165E"/>
    <w:rsid w:val="004E2AEB"/>
    <w:rsid w:val="004E49EE"/>
    <w:rsid w:val="004E7369"/>
    <w:rsid w:val="004F04F4"/>
    <w:rsid w:val="005043C8"/>
    <w:rsid w:val="005070B0"/>
    <w:rsid w:val="005155E4"/>
    <w:rsid w:val="00516DF9"/>
    <w:rsid w:val="00517839"/>
    <w:rsid w:val="00522898"/>
    <w:rsid w:val="00523115"/>
    <w:rsid w:val="0054310B"/>
    <w:rsid w:val="0054333A"/>
    <w:rsid w:val="005434A2"/>
    <w:rsid w:val="00543B6E"/>
    <w:rsid w:val="00545E66"/>
    <w:rsid w:val="00547725"/>
    <w:rsid w:val="005532EC"/>
    <w:rsid w:val="005604FF"/>
    <w:rsid w:val="00563A3E"/>
    <w:rsid w:val="00567875"/>
    <w:rsid w:val="00575F99"/>
    <w:rsid w:val="00587AFA"/>
    <w:rsid w:val="005A0D8C"/>
    <w:rsid w:val="005A3F6D"/>
    <w:rsid w:val="005A68EB"/>
    <w:rsid w:val="005B36EB"/>
    <w:rsid w:val="005B4B32"/>
    <w:rsid w:val="005C3CA9"/>
    <w:rsid w:val="005C5C64"/>
    <w:rsid w:val="005D6FB4"/>
    <w:rsid w:val="005E7050"/>
    <w:rsid w:val="005F1CC8"/>
    <w:rsid w:val="005F72B1"/>
    <w:rsid w:val="00600305"/>
    <w:rsid w:val="00611BFD"/>
    <w:rsid w:val="00614BA4"/>
    <w:rsid w:val="00630FC3"/>
    <w:rsid w:val="006333FE"/>
    <w:rsid w:val="006379A4"/>
    <w:rsid w:val="006403B1"/>
    <w:rsid w:val="006427FE"/>
    <w:rsid w:val="006458EA"/>
    <w:rsid w:val="00653BE5"/>
    <w:rsid w:val="0065790A"/>
    <w:rsid w:val="00661246"/>
    <w:rsid w:val="0066290A"/>
    <w:rsid w:val="00662C74"/>
    <w:rsid w:val="006649D9"/>
    <w:rsid w:val="00685973"/>
    <w:rsid w:val="00696A81"/>
    <w:rsid w:val="006A29BA"/>
    <w:rsid w:val="006A4361"/>
    <w:rsid w:val="006A6D6C"/>
    <w:rsid w:val="006B128C"/>
    <w:rsid w:val="006B16CA"/>
    <w:rsid w:val="006B2573"/>
    <w:rsid w:val="006B73E5"/>
    <w:rsid w:val="006D261A"/>
    <w:rsid w:val="006D2948"/>
    <w:rsid w:val="006D4369"/>
    <w:rsid w:val="006E6B0B"/>
    <w:rsid w:val="006F0303"/>
    <w:rsid w:val="006F74CB"/>
    <w:rsid w:val="00705463"/>
    <w:rsid w:val="00705761"/>
    <w:rsid w:val="00712CD8"/>
    <w:rsid w:val="00716029"/>
    <w:rsid w:val="00723860"/>
    <w:rsid w:val="007263C8"/>
    <w:rsid w:val="007327A7"/>
    <w:rsid w:val="00733D5E"/>
    <w:rsid w:val="007373E7"/>
    <w:rsid w:val="00740386"/>
    <w:rsid w:val="00747E24"/>
    <w:rsid w:val="007525F2"/>
    <w:rsid w:val="00755F42"/>
    <w:rsid w:val="0077115B"/>
    <w:rsid w:val="00774386"/>
    <w:rsid w:val="00786574"/>
    <w:rsid w:val="00792CA1"/>
    <w:rsid w:val="00793B36"/>
    <w:rsid w:val="007A0325"/>
    <w:rsid w:val="007A0D74"/>
    <w:rsid w:val="007A7368"/>
    <w:rsid w:val="007B0A9B"/>
    <w:rsid w:val="007B0FFA"/>
    <w:rsid w:val="007B109A"/>
    <w:rsid w:val="007B5528"/>
    <w:rsid w:val="007C13AD"/>
    <w:rsid w:val="007D4685"/>
    <w:rsid w:val="007D56D4"/>
    <w:rsid w:val="007D752C"/>
    <w:rsid w:val="007E0868"/>
    <w:rsid w:val="007E0DBF"/>
    <w:rsid w:val="007E7D47"/>
    <w:rsid w:val="007F60A2"/>
    <w:rsid w:val="0080318C"/>
    <w:rsid w:val="0080558E"/>
    <w:rsid w:val="00807B00"/>
    <w:rsid w:val="00823785"/>
    <w:rsid w:val="00823BD8"/>
    <w:rsid w:val="0082521D"/>
    <w:rsid w:val="008270A4"/>
    <w:rsid w:val="008307AE"/>
    <w:rsid w:val="008402A2"/>
    <w:rsid w:val="0085190B"/>
    <w:rsid w:val="0085437B"/>
    <w:rsid w:val="008554A0"/>
    <w:rsid w:val="0085787D"/>
    <w:rsid w:val="00861549"/>
    <w:rsid w:val="008647DA"/>
    <w:rsid w:val="008678C4"/>
    <w:rsid w:val="0088450D"/>
    <w:rsid w:val="008A1BB6"/>
    <w:rsid w:val="008B0EA8"/>
    <w:rsid w:val="008B4E3E"/>
    <w:rsid w:val="008B59A7"/>
    <w:rsid w:val="008B7221"/>
    <w:rsid w:val="008C6B47"/>
    <w:rsid w:val="008E16F7"/>
    <w:rsid w:val="008F587F"/>
    <w:rsid w:val="009029F2"/>
    <w:rsid w:val="00910220"/>
    <w:rsid w:val="00914CE7"/>
    <w:rsid w:val="009253C3"/>
    <w:rsid w:val="00927DEA"/>
    <w:rsid w:val="00932CC2"/>
    <w:rsid w:val="00935D24"/>
    <w:rsid w:val="00937A77"/>
    <w:rsid w:val="00947FB3"/>
    <w:rsid w:val="009617F1"/>
    <w:rsid w:val="00962E38"/>
    <w:rsid w:val="00963861"/>
    <w:rsid w:val="009653D1"/>
    <w:rsid w:val="00967BE2"/>
    <w:rsid w:val="009927D6"/>
    <w:rsid w:val="00993206"/>
    <w:rsid w:val="009A776F"/>
    <w:rsid w:val="009A7AAF"/>
    <w:rsid w:val="009B0067"/>
    <w:rsid w:val="009B2EAF"/>
    <w:rsid w:val="009C1BFE"/>
    <w:rsid w:val="009E5B3F"/>
    <w:rsid w:val="009F1345"/>
    <w:rsid w:val="009F1EFB"/>
    <w:rsid w:val="00A00BBD"/>
    <w:rsid w:val="00A0151A"/>
    <w:rsid w:val="00A063B1"/>
    <w:rsid w:val="00A069E8"/>
    <w:rsid w:val="00A078E3"/>
    <w:rsid w:val="00A125D6"/>
    <w:rsid w:val="00A143F6"/>
    <w:rsid w:val="00A20F2C"/>
    <w:rsid w:val="00A31758"/>
    <w:rsid w:val="00A317AE"/>
    <w:rsid w:val="00A331A8"/>
    <w:rsid w:val="00A464EE"/>
    <w:rsid w:val="00A46D22"/>
    <w:rsid w:val="00A7018D"/>
    <w:rsid w:val="00A71F3A"/>
    <w:rsid w:val="00A77024"/>
    <w:rsid w:val="00A831A8"/>
    <w:rsid w:val="00A83825"/>
    <w:rsid w:val="00A8554F"/>
    <w:rsid w:val="00A85753"/>
    <w:rsid w:val="00A85D1F"/>
    <w:rsid w:val="00A91A5A"/>
    <w:rsid w:val="00A92257"/>
    <w:rsid w:val="00A93EFF"/>
    <w:rsid w:val="00A956C0"/>
    <w:rsid w:val="00AA3BE8"/>
    <w:rsid w:val="00AA7277"/>
    <w:rsid w:val="00AB0FCC"/>
    <w:rsid w:val="00AB1936"/>
    <w:rsid w:val="00AB717D"/>
    <w:rsid w:val="00AC21D5"/>
    <w:rsid w:val="00AC25D4"/>
    <w:rsid w:val="00AC2AD3"/>
    <w:rsid w:val="00AC5EB7"/>
    <w:rsid w:val="00AC63D3"/>
    <w:rsid w:val="00AD53EA"/>
    <w:rsid w:val="00AE0550"/>
    <w:rsid w:val="00AE086B"/>
    <w:rsid w:val="00AE153F"/>
    <w:rsid w:val="00AE1B3B"/>
    <w:rsid w:val="00AE3E21"/>
    <w:rsid w:val="00B00590"/>
    <w:rsid w:val="00B04620"/>
    <w:rsid w:val="00B074B8"/>
    <w:rsid w:val="00B10045"/>
    <w:rsid w:val="00B125A1"/>
    <w:rsid w:val="00B12A72"/>
    <w:rsid w:val="00B162E6"/>
    <w:rsid w:val="00B20B44"/>
    <w:rsid w:val="00B2406A"/>
    <w:rsid w:val="00B26349"/>
    <w:rsid w:val="00B30812"/>
    <w:rsid w:val="00B34AE4"/>
    <w:rsid w:val="00B35946"/>
    <w:rsid w:val="00B4483C"/>
    <w:rsid w:val="00B459FF"/>
    <w:rsid w:val="00B462DF"/>
    <w:rsid w:val="00B56F64"/>
    <w:rsid w:val="00B61F72"/>
    <w:rsid w:val="00B64FE7"/>
    <w:rsid w:val="00B67374"/>
    <w:rsid w:val="00B72338"/>
    <w:rsid w:val="00B728AB"/>
    <w:rsid w:val="00B739CF"/>
    <w:rsid w:val="00B73C6A"/>
    <w:rsid w:val="00B87405"/>
    <w:rsid w:val="00B90291"/>
    <w:rsid w:val="00B923F9"/>
    <w:rsid w:val="00B973A5"/>
    <w:rsid w:val="00BA502F"/>
    <w:rsid w:val="00BA5AF1"/>
    <w:rsid w:val="00BA6DC1"/>
    <w:rsid w:val="00BB2443"/>
    <w:rsid w:val="00BB4F15"/>
    <w:rsid w:val="00BB5E80"/>
    <w:rsid w:val="00BB5FE9"/>
    <w:rsid w:val="00BC2B1B"/>
    <w:rsid w:val="00BC58DC"/>
    <w:rsid w:val="00BD7A7B"/>
    <w:rsid w:val="00BD7D76"/>
    <w:rsid w:val="00BE3705"/>
    <w:rsid w:val="00BE6A9A"/>
    <w:rsid w:val="00BE7AC2"/>
    <w:rsid w:val="00BF2897"/>
    <w:rsid w:val="00BF3BC2"/>
    <w:rsid w:val="00BF4355"/>
    <w:rsid w:val="00C02955"/>
    <w:rsid w:val="00C07546"/>
    <w:rsid w:val="00C113CF"/>
    <w:rsid w:val="00C13868"/>
    <w:rsid w:val="00C21DFE"/>
    <w:rsid w:val="00C22B9A"/>
    <w:rsid w:val="00C258F1"/>
    <w:rsid w:val="00C26F46"/>
    <w:rsid w:val="00C31995"/>
    <w:rsid w:val="00C32C14"/>
    <w:rsid w:val="00C42250"/>
    <w:rsid w:val="00C51C39"/>
    <w:rsid w:val="00C54B99"/>
    <w:rsid w:val="00C54E7B"/>
    <w:rsid w:val="00C6658E"/>
    <w:rsid w:val="00C67A41"/>
    <w:rsid w:val="00C85AC5"/>
    <w:rsid w:val="00C904B2"/>
    <w:rsid w:val="00CA1725"/>
    <w:rsid w:val="00CA3990"/>
    <w:rsid w:val="00CA7F47"/>
    <w:rsid w:val="00CB48D8"/>
    <w:rsid w:val="00CB55EC"/>
    <w:rsid w:val="00CC0CD1"/>
    <w:rsid w:val="00CC4950"/>
    <w:rsid w:val="00CC5D25"/>
    <w:rsid w:val="00CD51DD"/>
    <w:rsid w:val="00CF4ADF"/>
    <w:rsid w:val="00D002BB"/>
    <w:rsid w:val="00D0322F"/>
    <w:rsid w:val="00D042AC"/>
    <w:rsid w:val="00D05DA5"/>
    <w:rsid w:val="00D0784C"/>
    <w:rsid w:val="00D20250"/>
    <w:rsid w:val="00D20671"/>
    <w:rsid w:val="00D2131B"/>
    <w:rsid w:val="00D24423"/>
    <w:rsid w:val="00D31013"/>
    <w:rsid w:val="00D429B5"/>
    <w:rsid w:val="00D4462F"/>
    <w:rsid w:val="00D45A28"/>
    <w:rsid w:val="00D4624E"/>
    <w:rsid w:val="00D4690D"/>
    <w:rsid w:val="00D50191"/>
    <w:rsid w:val="00D51589"/>
    <w:rsid w:val="00D51ACF"/>
    <w:rsid w:val="00D60596"/>
    <w:rsid w:val="00D65049"/>
    <w:rsid w:val="00D70259"/>
    <w:rsid w:val="00D727C8"/>
    <w:rsid w:val="00D73CA6"/>
    <w:rsid w:val="00D8315C"/>
    <w:rsid w:val="00D8745D"/>
    <w:rsid w:val="00D918EE"/>
    <w:rsid w:val="00D92246"/>
    <w:rsid w:val="00D93730"/>
    <w:rsid w:val="00D940EE"/>
    <w:rsid w:val="00DA382B"/>
    <w:rsid w:val="00DB4EAE"/>
    <w:rsid w:val="00DB623C"/>
    <w:rsid w:val="00DB747A"/>
    <w:rsid w:val="00DC1560"/>
    <w:rsid w:val="00DC2CB6"/>
    <w:rsid w:val="00DC5368"/>
    <w:rsid w:val="00DD05CF"/>
    <w:rsid w:val="00DD0BFB"/>
    <w:rsid w:val="00DD5FBA"/>
    <w:rsid w:val="00DE3F61"/>
    <w:rsid w:val="00DE5CDA"/>
    <w:rsid w:val="00DE6159"/>
    <w:rsid w:val="00DE72D2"/>
    <w:rsid w:val="00DE7461"/>
    <w:rsid w:val="00DF2CBA"/>
    <w:rsid w:val="00E051BA"/>
    <w:rsid w:val="00E06D2E"/>
    <w:rsid w:val="00E15139"/>
    <w:rsid w:val="00E1734A"/>
    <w:rsid w:val="00E20A29"/>
    <w:rsid w:val="00E245F0"/>
    <w:rsid w:val="00E368BD"/>
    <w:rsid w:val="00E41BC5"/>
    <w:rsid w:val="00E42BBD"/>
    <w:rsid w:val="00E464CE"/>
    <w:rsid w:val="00E50ACD"/>
    <w:rsid w:val="00E54890"/>
    <w:rsid w:val="00E550C8"/>
    <w:rsid w:val="00E617AB"/>
    <w:rsid w:val="00E71255"/>
    <w:rsid w:val="00E723F1"/>
    <w:rsid w:val="00E72C9C"/>
    <w:rsid w:val="00E74310"/>
    <w:rsid w:val="00E83077"/>
    <w:rsid w:val="00E91AE7"/>
    <w:rsid w:val="00E929BD"/>
    <w:rsid w:val="00E94911"/>
    <w:rsid w:val="00EB5BB6"/>
    <w:rsid w:val="00EC22FE"/>
    <w:rsid w:val="00EC6797"/>
    <w:rsid w:val="00ED1751"/>
    <w:rsid w:val="00ED5290"/>
    <w:rsid w:val="00EE11F1"/>
    <w:rsid w:val="00EE6EFC"/>
    <w:rsid w:val="00EF295B"/>
    <w:rsid w:val="00EF5683"/>
    <w:rsid w:val="00EF5C53"/>
    <w:rsid w:val="00F02DA4"/>
    <w:rsid w:val="00F04180"/>
    <w:rsid w:val="00F04F2A"/>
    <w:rsid w:val="00F23A14"/>
    <w:rsid w:val="00F2560B"/>
    <w:rsid w:val="00F263C2"/>
    <w:rsid w:val="00F27C0D"/>
    <w:rsid w:val="00F35A8D"/>
    <w:rsid w:val="00F36A9B"/>
    <w:rsid w:val="00F42026"/>
    <w:rsid w:val="00F47F2A"/>
    <w:rsid w:val="00F50687"/>
    <w:rsid w:val="00F5149E"/>
    <w:rsid w:val="00F51CE9"/>
    <w:rsid w:val="00F565DA"/>
    <w:rsid w:val="00F60D2D"/>
    <w:rsid w:val="00F63B00"/>
    <w:rsid w:val="00F72F29"/>
    <w:rsid w:val="00F765BB"/>
    <w:rsid w:val="00F77377"/>
    <w:rsid w:val="00F8147B"/>
    <w:rsid w:val="00F85182"/>
    <w:rsid w:val="00F93AD4"/>
    <w:rsid w:val="00FA2A94"/>
    <w:rsid w:val="00FA5811"/>
    <w:rsid w:val="00FB01A0"/>
    <w:rsid w:val="00FB29CC"/>
    <w:rsid w:val="00FB3495"/>
    <w:rsid w:val="00FB5A30"/>
    <w:rsid w:val="00FC1A3C"/>
    <w:rsid w:val="00FC23B3"/>
    <w:rsid w:val="00FC7EB2"/>
    <w:rsid w:val="00FD04DB"/>
    <w:rsid w:val="00FD057E"/>
    <w:rsid w:val="00FD4797"/>
    <w:rsid w:val="00FE07D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1">
    <w:name w:val="heading 1"/>
    <w:basedOn w:val="Normal"/>
    <w:next w:val="Normal"/>
    <w:link w:val="Heading1Char"/>
    <w:uiPriority w:val="9"/>
    <w:qFormat/>
    <w:rsid w:val="007B0F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0FF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FB9"/>
    <w:rPr>
      <w:rFonts w:asciiTheme="majorHAnsi" w:eastAsiaTheme="majorEastAsia" w:hAnsiTheme="majorHAnsi" w:cstheme="majorBidi"/>
      <w:spacing w:val="-10"/>
      <w:kern w:val="28"/>
      <w:sz w:val="56"/>
      <w:szCs w:val="56"/>
    </w:rPr>
  </w:style>
  <w:style w:type="paragraph" w:customStyle="1" w:styleId="BodyA">
    <w:name w:val="Body A"/>
    <w:rsid w:val="003839DF"/>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paragraph" w:styleId="NormalWeb">
    <w:name w:val="Normal (Web)"/>
    <w:basedOn w:val="Normal"/>
    <w:uiPriority w:val="99"/>
    <w:semiHidden/>
    <w:unhideWhenUsed/>
    <w:rsid w:val="003839DF"/>
    <w:pPr>
      <w:spacing w:before="100" w:beforeAutospacing="1" w:after="100" w:afterAutospacing="1"/>
    </w:pPr>
  </w:style>
  <w:style w:type="character" w:customStyle="1" w:styleId="Heading1Char">
    <w:name w:val="Heading 1 Char"/>
    <w:basedOn w:val="DefaultParagraphFont"/>
    <w:link w:val="Heading1"/>
    <w:uiPriority w:val="9"/>
    <w:rsid w:val="007B0F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B0FFA"/>
    <w:rPr>
      <w:rFonts w:asciiTheme="majorHAnsi" w:eastAsiaTheme="majorEastAsia" w:hAnsiTheme="majorHAnsi" w:cstheme="majorBidi"/>
      <w:color w:val="1F3763" w:themeColor="accent1" w:themeShade="7F"/>
    </w:rPr>
  </w:style>
  <w:style w:type="paragraph" w:styleId="NoSpacing">
    <w:name w:val="No Spacing"/>
    <w:uiPriority w:val="1"/>
    <w:qFormat/>
    <w:rsid w:val="007B0FF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pn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1699</TotalTime>
  <Pages>23</Pages>
  <Words>7110</Words>
  <Characters>40532</Characters>
  <Application>Microsoft Macintosh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Daniel Noble</cp:lastModifiedBy>
  <cp:revision>51</cp:revision>
  <dcterms:created xsi:type="dcterms:W3CDTF">2017-10-01T03:06:00Z</dcterms:created>
  <dcterms:modified xsi:type="dcterms:W3CDTF">2017-10-24T06:07:00Z</dcterms:modified>
</cp:coreProperties>
</file>