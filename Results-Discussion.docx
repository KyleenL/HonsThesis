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F6AFF9" w14:textId="77777777" w:rsidR="00A078E3" w:rsidRPr="00CF0B20" w:rsidRDefault="00A078E3" w:rsidP="00A078E3">
      <w:pPr>
        <w:pStyle w:val="Subtitle"/>
        <w:spacing w:line="360" w:lineRule="auto"/>
        <w:rPr>
          <w:rStyle w:val="s1"/>
          <w:rFonts w:ascii="Calibri" w:hAnsi="Calibri"/>
          <w:b/>
        </w:rPr>
      </w:pPr>
      <w:r w:rsidRPr="00CF0B20">
        <w:rPr>
          <w:rFonts w:ascii="Calibri" w:hAnsi="Calibri"/>
          <w:b/>
        </w:rPr>
        <w:t>METHODS</w:t>
      </w:r>
    </w:p>
    <w:p w14:paraId="0DC9C6AA" w14:textId="77777777" w:rsidR="00A078E3" w:rsidRPr="00CF0B20" w:rsidRDefault="00A078E3" w:rsidP="00A078E3">
      <w:pPr>
        <w:pStyle w:val="Subtitle"/>
        <w:spacing w:line="360" w:lineRule="auto"/>
        <w:rPr>
          <w:rFonts w:ascii="Calibri" w:hAnsi="Calibri"/>
        </w:rPr>
      </w:pPr>
      <w:r w:rsidRPr="00CF0B20">
        <w:rPr>
          <w:rStyle w:val="s1"/>
          <w:rFonts w:ascii="Calibri" w:hAnsi="Calibri"/>
          <w:b/>
          <w:bCs/>
        </w:rPr>
        <w:t>Capture and Husbandry</w:t>
      </w:r>
    </w:p>
    <w:p w14:paraId="10D72E1E" w14:textId="77777777" w:rsidR="00A078E3" w:rsidRPr="00CF0B20" w:rsidRDefault="00A078E3" w:rsidP="00A078E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2A10FDE1" w14:textId="77777777" w:rsidR="00A078E3" w:rsidRPr="00CF0B20" w:rsidRDefault="00A078E3" w:rsidP="00A078E3">
      <w:pPr>
        <w:pStyle w:val="p4"/>
        <w:spacing w:line="360" w:lineRule="auto"/>
        <w:rPr>
          <w:rFonts w:ascii="Calibri" w:hAnsi="Calibri"/>
          <w:sz w:val="22"/>
          <w:szCs w:val="22"/>
        </w:rPr>
      </w:pPr>
    </w:p>
    <w:p w14:paraId="68E8776E" w14:textId="77777777" w:rsidR="00A078E3" w:rsidRPr="00CF0B20" w:rsidRDefault="00A078E3" w:rsidP="00A078E3">
      <w:pPr>
        <w:pStyle w:val="Subtitle"/>
        <w:spacing w:line="360" w:lineRule="auto"/>
        <w:rPr>
          <w:rFonts w:ascii="Calibri" w:hAnsi="Calibri"/>
        </w:rPr>
      </w:pPr>
      <w:r w:rsidRPr="00CF0B20">
        <w:rPr>
          <w:rStyle w:val="s1"/>
          <w:rFonts w:ascii="Calibri" w:hAnsi="Calibri"/>
          <w:b/>
          <w:bCs/>
        </w:rPr>
        <w:t>Diet manipulation</w:t>
      </w:r>
    </w:p>
    <w:p w14:paraId="393A96DF" w14:textId="1B002B9C" w:rsidR="00A078E3" w:rsidRPr="00CF0B20" w:rsidRDefault="00A078E3" w:rsidP="00A078E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ins w:id="1" w:author="Daniel Noble" w:date="2017-10-11T10:41:00Z">
        <w:r>
          <w:rPr>
            <w:rStyle w:val="s1"/>
            <w:rFonts w:ascii="Calibri" w:hAnsi="Calibri"/>
            <w:sz w:val="22"/>
            <w:szCs w:val="22"/>
          </w:rPr>
          <w:t xml:space="preserve">; n = </w:t>
        </w:r>
      </w:ins>
      <w:ins w:id="2" w:author="kayelle.03@gmail.com" w:date="2017-10-12T00:04:00Z">
        <w:r>
          <w:rPr>
            <w:rStyle w:val="s1"/>
            <w:rFonts w:ascii="Calibri" w:hAnsi="Calibri"/>
            <w:sz w:val="22"/>
            <w:szCs w:val="22"/>
          </w:rPr>
          <w:t>32</w:t>
        </w:r>
      </w:ins>
      <w:r w:rsidR="00B61F72">
        <w:rPr>
          <w:rStyle w:val="s1"/>
          <w:rFonts w:ascii="Calibri" w:hAnsi="Calibri"/>
          <w:sz w:val="22"/>
          <w:szCs w:val="22"/>
        </w:rPr>
        <w:t>)</w:t>
      </w:r>
      <w:r w:rsidRPr="00CF0B20">
        <w:rPr>
          <w:rStyle w:val="s1"/>
          <w:rFonts w:ascii="Calibri" w:hAnsi="Calibri"/>
          <w:sz w:val="22"/>
          <w:szCs w:val="22"/>
        </w:rPr>
        <w:t xml:space="preserve"> while the other was given only corn (i.e. ‘poor quality’ diet</w:t>
      </w:r>
      <w:ins w:id="3" w:author="Daniel Noble" w:date="2017-10-11T10:41:00Z">
        <w:r>
          <w:rPr>
            <w:rStyle w:val="s1"/>
            <w:rFonts w:ascii="Calibri" w:hAnsi="Calibri"/>
            <w:sz w:val="22"/>
            <w:szCs w:val="22"/>
          </w:rPr>
          <w:t xml:space="preserve">; n = </w:t>
        </w:r>
      </w:ins>
      <w:r>
        <w:rPr>
          <w:rStyle w:val="s1"/>
          <w:rFonts w:ascii="Calibri" w:hAnsi="Calibri"/>
          <w:sz w:val="22"/>
          <w:szCs w:val="22"/>
        </w:rPr>
        <w:t>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ins w:id="4" w:author="Daniel Noble" w:date="2017-10-11T10:40:00Z">
        <w:r>
          <w:rPr>
            <w:rStyle w:val="s1"/>
            <w:rFonts w:ascii="Calibri" w:hAnsi="Calibri"/>
            <w:sz w:val="22"/>
            <w:szCs w:val="22"/>
          </w:rPr>
          <w:t xml:space="preserve">aspects of diet modified were </w:t>
        </w:r>
      </w:ins>
      <w:r w:rsidRPr="00CF0B20">
        <w:rPr>
          <w:rStyle w:val="s1"/>
          <w:rFonts w:ascii="Calibri" w:hAnsi="Calibri"/>
          <w:sz w:val="22"/>
          <w:szCs w:val="22"/>
        </w:rPr>
        <w:t>unknown</w:t>
      </w:r>
      <w:ins w:id="5" w:author="Daniel Noble" w:date="2017-10-11T10:40:00Z">
        <w:r>
          <w:rPr>
            <w:rStyle w:val="s1"/>
            <w:rFonts w:ascii="Calibri" w:hAnsi="Calibri"/>
            <w:sz w:val="22"/>
            <w:szCs w:val="22"/>
          </w:rPr>
          <w:t xml:space="preserve"> (e.g. protein-carbohydrate ratio)</w:t>
        </w:r>
      </w:ins>
      <w:r>
        <w:rPr>
          <w:rStyle w:val="s1"/>
          <w:rFonts w:ascii="Calibri" w:hAnsi="Calibri"/>
          <w:sz w:val="22"/>
          <w:szCs w:val="22"/>
        </w:rPr>
        <w:t>,</w:t>
      </w:r>
      <w:r w:rsidRPr="00CF0B20">
        <w:rPr>
          <w:rStyle w:val="s1"/>
          <w:rFonts w:ascii="Calibri" w:hAnsi="Calibri"/>
          <w:sz w:val="22"/>
          <w:szCs w:val="22"/>
        </w:rPr>
        <w:t xml:space="preserve"> previous studies </w:t>
      </w:r>
      <w:ins w:id="6" w:author="Daniel Noble" w:date="2017-10-11T10:39:00Z">
        <w:r>
          <w:rPr>
            <w:rStyle w:val="s1"/>
            <w:rFonts w:ascii="Calibri" w:hAnsi="Calibri"/>
            <w:sz w:val="22"/>
            <w:szCs w:val="22"/>
          </w:rPr>
          <w:t xml:space="preserve">have </w:t>
        </w:r>
      </w:ins>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7BAAFAC" w14:textId="77777777" w:rsidR="00A078E3" w:rsidRPr="00CF0B20" w:rsidRDefault="00A078E3" w:rsidP="00A078E3">
      <w:pPr>
        <w:pStyle w:val="p4"/>
        <w:spacing w:line="360" w:lineRule="auto"/>
        <w:rPr>
          <w:rFonts w:ascii="Calibri" w:hAnsi="Calibri"/>
          <w:sz w:val="22"/>
          <w:szCs w:val="22"/>
        </w:rPr>
      </w:pPr>
    </w:p>
    <w:p w14:paraId="6FF217F9" w14:textId="77777777" w:rsidR="00A078E3" w:rsidRPr="00F53DC0" w:rsidRDefault="00A078E3" w:rsidP="00A078E3">
      <w:pPr>
        <w:pStyle w:val="Subtitle"/>
        <w:spacing w:line="360" w:lineRule="auto"/>
        <w:rPr>
          <w:rFonts w:ascii="Calibri" w:hAnsi="Calibri"/>
          <w:b/>
        </w:rPr>
      </w:pPr>
      <w:proofErr w:type="spellStart"/>
      <w:r w:rsidRPr="00CC0A3F">
        <w:rPr>
          <w:rStyle w:val="s1"/>
          <w:rFonts w:ascii="Calibri" w:hAnsi="Calibri"/>
          <w:b/>
          <w:bCs/>
        </w:rPr>
        <w:t>Behavioural</w:t>
      </w:r>
      <w:proofErr w:type="spellEnd"/>
      <w:r w:rsidRPr="00CC0A3F">
        <w:rPr>
          <w:rStyle w:val="s1"/>
          <w:rFonts w:ascii="Calibri" w:hAnsi="Calibri"/>
          <w:b/>
          <w:bCs/>
        </w:rPr>
        <w:t xml:space="preserve"> assays</w:t>
      </w:r>
    </w:p>
    <w:p w14:paraId="358E9807" w14:textId="59A7D248" w:rsidR="00A078E3" w:rsidRPr="00CF0B20" w:rsidRDefault="00A078E3" w:rsidP="00A078E3">
      <w:pPr>
        <w:pStyle w:val="p5"/>
        <w:spacing w:line="36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behavior was</w:t>
      </w:r>
      <w:r w:rsidRPr="00CF0B20">
        <w:rPr>
          <w:rStyle w:val="s1"/>
          <w:rFonts w:ascii="Calibri" w:hAnsi="Calibri"/>
          <w:sz w:val="22"/>
          <w:szCs w:val="22"/>
        </w:rPr>
        <w:t xml:space="preserve"> assayed daily for 14 days</w:t>
      </w:r>
      <w:ins w:id="7" w:author="Daniel Noble" w:date="2017-10-11T10:41:00Z">
        <w:r>
          <w:rPr>
            <w:rStyle w:val="s1"/>
            <w:rFonts w:ascii="Calibri" w:hAnsi="Calibri"/>
            <w:sz w:val="22"/>
            <w:szCs w:val="22"/>
          </w:rPr>
          <w:t xml:space="preserve"> on all </w:t>
        </w:r>
      </w:ins>
      <w:r>
        <w:rPr>
          <w:rStyle w:val="s1"/>
          <w:rFonts w:ascii="Calibri" w:hAnsi="Calibri"/>
          <w:sz w:val="22"/>
          <w:szCs w:val="22"/>
        </w:rPr>
        <w:t>64</w:t>
      </w:r>
      <w:ins w:id="8" w:author="Daniel Noble" w:date="2017-10-11T10:41:00Z">
        <w:r>
          <w:rPr>
            <w:rStyle w:val="s1"/>
            <w:rFonts w:ascii="Calibri" w:hAnsi="Calibri"/>
            <w:sz w:val="22"/>
            <w:szCs w:val="22"/>
          </w:rPr>
          <w:t xml:space="preserve"> female lizards</w:t>
        </w:r>
      </w:ins>
      <w:r w:rsidRPr="00CF0B20">
        <w:rPr>
          <w:rStyle w:val="s1"/>
          <w:rFonts w:ascii="Calibri" w:hAnsi="Calibri"/>
          <w:sz w:val="22"/>
          <w:szCs w:val="22"/>
        </w:rPr>
        <w:t xml:space="preserve">. </w:t>
      </w:r>
      <w:ins w:id="9" w:author="Daniel Noble" w:date="2017-10-11T10:47:00Z">
        <w:r>
          <w:rPr>
            <w:rStyle w:val="s1"/>
            <w:rFonts w:ascii="Calibri" w:hAnsi="Calibri"/>
            <w:sz w:val="22"/>
            <w:szCs w:val="22"/>
          </w:rPr>
          <w:t>I assayed</w:t>
        </w:r>
      </w:ins>
      <w:r>
        <w:rPr>
          <w:rStyle w:val="s1"/>
          <w:rFonts w:ascii="Calibri" w:hAnsi="Calibri"/>
          <w:sz w:val="22"/>
          <w:szCs w:val="22"/>
        </w:rPr>
        <w:t xml:space="preserve">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w:t>
      </w:r>
      <w:ins w:id="10" w:author="Daniel Noble" w:date="2017-10-11T10:49:00Z">
        <w:r>
          <w:rPr>
            <w:rStyle w:val="s1"/>
            <w:rFonts w:ascii="Calibri" w:hAnsi="Calibri"/>
            <w:sz w:val="22"/>
            <w:szCs w:val="22"/>
          </w:rPr>
          <w:t>sociability</w:t>
        </w:r>
      </w:ins>
      <w:r w:rsidRPr="00CF0B20">
        <w:rPr>
          <w:rStyle w:val="s1"/>
          <w:rFonts w:ascii="Calibri" w:hAnsi="Calibri"/>
          <w:sz w:val="22"/>
          <w:szCs w:val="22"/>
        </w:rPr>
        <w:t xml:space="preserve">. All assays were run consecutively on the same day </w:t>
      </w:r>
      <w:ins w:id="11" w:author="Daniel Noble" w:date="2017-10-11T10:49:00Z">
        <w:r>
          <w:rPr>
            <w:rStyle w:val="s1"/>
            <w:rFonts w:ascii="Calibri" w:hAnsi="Calibri"/>
            <w:sz w:val="22"/>
            <w:szCs w:val="22"/>
          </w:rPr>
          <w:t xml:space="preserve">(separated by ~ 10 minute intervals) </w:t>
        </w:r>
      </w:ins>
      <w:r w:rsidRPr="00CF0B20">
        <w:rPr>
          <w:rStyle w:val="s1"/>
          <w:rFonts w:ascii="Calibri" w:hAnsi="Calibri"/>
          <w:sz w:val="22"/>
          <w:szCs w:val="22"/>
        </w:rPr>
        <w:t>in a temperature-controlled room set at 28ºC for the duration of the experiment</w:t>
      </w:r>
      <w:ins w:id="12" w:author="Daniel Noble" w:date="2017-10-11T10:48:00Z">
        <w:r>
          <w:rPr>
            <w:rStyle w:val="s1"/>
            <w:rFonts w:ascii="Calibri" w:hAnsi="Calibri"/>
            <w:sz w:val="22"/>
            <w:szCs w:val="22"/>
          </w:rPr>
          <w:t xml:space="preserve">. </w:t>
        </w:r>
      </w:ins>
      <w:ins w:id="13" w:author="Daniel Noble" w:date="2017-10-11T10:51:00Z">
        <w:r>
          <w:rPr>
            <w:rStyle w:val="s1"/>
            <w:rFonts w:ascii="Calibri" w:hAnsi="Calibri"/>
            <w:sz w:val="22"/>
            <w:szCs w:val="22"/>
          </w:rPr>
          <w:t xml:space="preserve">Each assay was recorded for 20 minutes </w:t>
        </w:r>
      </w:ins>
      <w:r w:rsidRPr="00CF0B20">
        <w:rPr>
          <w:rStyle w:val="s1"/>
          <w:rFonts w:ascii="Calibri" w:hAnsi="Calibri"/>
          <w:sz w:val="22"/>
          <w:szCs w:val="22"/>
        </w:rPr>
        <w:t>between 0800-1100hr</w:t>
      </w:r>
      <w:ins w:id="14" w:author="Daniel Noble" w:date="2017-10-11T10:51:00Z">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ins>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t>
      </w:r>
      <w:ins w:id="15" w:author="Daniel Noble" w:date="2017-10-11T10:48:00Z">
        <w:r>
          <w:rPr>
            <w:rStyle w:val="s1"/>
            <w:rFonts w:ascii="Calibri" w:hAnsi="Calibri"/>
            <w:sz w:val="22"/>
            <w:szCs w:val="22"/>
          </w:rPr>
          <w:t>We used blinds</w:t>
        </w:r>
      </w:ins>
      <w:ins w:id="16" w:author="Daniel Noble" w:date="2017-10-11T10:49:00Z">
        <w:r>
          <w:rPr>
            <w:rStyle w:val="s1"/>
            <w:rFonts w:ascii="Calibri" w:hAnsi="Calibri"/>
            <w:sz w:val="22"/>
            <w:szCs w:val="22"/>
          </w:rPr>
          <w:t xml:space="preserve"> (i.e. black sheets)</w:t>
        </w:r>
      </w:ins>
      <w:ins w:id="17" w:author="Daniel Noble" w:date="2017-10-11T10:48:00Z">
        <w:r>
          <w:rPr>
            <w:rStyle w:val="s1"/>
            <w:rFonts w:ascii="Calibri" w:hAnsi="Calibri"/>
            <w:sz w:val="22"/>
            <w:szCs w:val="22"/>
          </w:rPr>
          <w:t xml:space="preserve"> to </w:t>
        </w:r>
      </w:ins>
      <w:ins w:id="18" w:author="Daniel Noble" w:date="2017-10-11T10:49:00Z">
        <w:r>
          <w:rPr>
            <w:rStyle w:val="s1"/>
            <w:rFonts w:ascii="Calibri" w:hAnsi="Calibri"/>
            <w:sz w:val="22"/>
            <w:szCs w:val="22"/>
          </w:rPr>
          <w:t>prevent</w:t>
        </w:r>
      </w:ins>
      <w:ins w:id="19" w:author="Daniel Noble" w:date="2017-10-11T10:48:00Z">
        <w:r>
          <w:rPr>
            <w:rStyle w:val="s1"/>
            <w:rFonts w:ascii="Calibri" w:hAnsi="Calibri"/>
            <w:sz w:val="22"/>
            <w:szCs w:val="22"/>
          </w:rPr>
          <w:t xml:space="preserve"> lizards from being disturbed by observers </w:t>
        </w:r>
      </w:ins>
      <w:ins w:id="20" w:author="Daniel Noble" w:date="2017-10-11T10:50:00Z">
        <w:r>
          <w:rPr>
            <w:rStyle w:val="s1"/>
            <w:rFonts w:ascii="Calibri" w:hAnsi="Calibri"/>
            <w:sz w:val="22"/>
            <w:szCs w:val="22"/>
          </w:rPr>
          <w:t>during</w:t>
        </w:r>
      </w:ins>
      <w:ins w:id="21" w:author="Daniel Noble" w:date="2017-10-11T10:53:00Z">
        <w:r>
          <w:rPr>
            <w:rStyle w:val="s1"/>
            <w:rFonts w:ascii="Calibri" w:hAnsi="Calibri"/>
            <w:sz w:val="22"/>
            <w:szCs w:val="22"/>
          </w:rPr>
          <w:t xml:space="preserve"> trials</w:t>
        </w:r>
      </w:ins>
      <w:ins w:id="22" w:author="Daniel Noble" w:date="2017-10-11T10:50:00Z">
        <w:r>
          <w:rPr>
            <w:rStyle w:val="s1"/>
            <w:rFonts w:ascii="Calibri" w:hAnsi="Calibri"/>
            <w:sz w:val="22"/>
            <w:szCs w:val="22"/>
          </w:rPr>
          <w:t xml:space="preserve">. </w:t>
        </w:r>
      </w:ins>
      <w:r>
        <w:rPr>
          <w:rStyle w:val="s1"/>
          <w:rFonts w:ascii="Calibri" w:hAnsi="Calibri"/>
          <w:sz w:val="22"/>
          <w:szCs w:val="22"/>
        </w:rPr>
        <w:t>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w:t>
      </w:r>
      <w:ins w:id="23" w:author="Daniel Noble" w:date="2017-10-11T10:42:00Z">
        <w:r>
          <w:rPr>
            <w:rStyle w:val="s1"/>
            <w:rFonts w:ascii="Calibri" w:hAnsi="Calibri"/>
            <w:sz w:val="22"/>
            <w:szCs w:val="22"/>
          </w:rPr>
          <w:t>, but generally the room temperatures were fairly consistent across days</w:t>
        </w:r>
      </w:ins>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ins w:id="24" w:author="Daniel Noble" w:date="2017-10-11T10:43:00Z">
        <w:r>
          <w:rPr>
            <w:rStyle w:val="apple-converted-space"/>
            <w:rFonts w:ascii="Calibri" w:hAnsi="Calibri"/>
            <w:sz w:val="22"/>
            <w:szCs w:val="22"/>
          </w:rPr>
          <w:t>Below I discuss each of the assays in more detail.</w:t>
        </w:r>
      </w:ins>
    </w:p>
    <w:p w14:paraId="3A6B2606" w14:textId="77777777" w:rsidR="00A078E3" w:rsidRDefault="00A078E3" w:rsidP="00A078E3">
      <w:pPr>
        <w:pStyle w:val="p3"/>
        <w:spacing w:line="360" w:lineRule="auto"/>
        <w:rPr>
          <w:ins w:id="25" w:author="Daniel Noble" w:date="2017-10-11T11:19:00Z"/>
          <w:rStyle w:val="s1"/>
          <w:rFonts w:ascii="Calibri" w:hAnsi="Calibri"/>
          <w:i/>
          <w:sz w:val="22"/>
          <w:szCs w:val="22"/>
        </w:rPr>
      </w:pPr>
    </w:p>
    <w:p w14:paraId="3B9E9A15" w14:textId="77777777" w:rsidR="00A078E3" w:rsidRPr="00F97C35" w:rsidRDefault="00A078E3" w:rsidP="00A078E3">
      <w:pPr>
        <w:pStyle w:val="p3"/>
        <w:spacing w:line="360" w:lineRule="auto"/>
        <w:rPr>
          <w:rStyle w:val="s1"/>
          <w:rFonts w:ascii="Calibri" w:hAnsi="Calibri"/>
          <w:i/>
          <w:sz w:val="22"/>
          <w:szCs w:val="22"/>
        </w:rPr>
      </w:pPr>
      <w:r w:rsidRPr="00F97C35">
        <w:rPr>
          <w:rStyle w:val="s1"/>
          <w:rFonts w:ascii="Calibri" w:hAnsi="Calibri"/>
          <w:i/>
          <w:sz w:val="22"/>
          <w:szCs w:val="22"/>
        </w:rPr>
        <w:lastRenderedPageBreak/>
        <w:t>Exploration</w:t>
      </w:r>
    </w:p>
    <w:p w14:paraId="4E89F2AB" w14:textId="5DE37663" w:rsidR="00A078E3" w:rsidRDefault="00A078E3" w:rsidP="00A078E3">
      <w:pPr>
        <w:pStyle w:val="p3"/>
        <w:spacing w:line="360" w:lineRule="auto"/>
        <w:rPr>
          <w:rStyle w:val="s1"/>
          <w:rFonts w:ascii="Calibri" w:hAnsi="Calibri"/>
          <w:sz w:val="22"/>
          <w:szCs w:val="22"/>
        </w:rPr>
      </w:pPr>
      <w:ins w:id="26" w:author="Daniel Noble" w:date="2017-10-11T10:44:00Z">
        <w:r>
          <w:rPr>
            <w:rStyle w:val="s1"/>
            <w:rFonts w:ascii="Calibri" w:hAnsi="Calibri"/>
            <w:sz w:val="22"/>
            <w:szCs w:val="22"/>
          </w:rPr>
          <w:t xml:space="preserve">Exploration assays involved quantifying </w:t>
        </w:r>
      </w:ins>
      <w:ins w:id="27" w:author="Daniel Noble" w:date="2017-10-11T10:45:00Z">
        <w:r>
          <w:rPr>
            <w:rStyle w:val="s1"/>
            <w:rFonts w:ascii="Calibri" w:hAnsi="Calibri"/>
            <w:sz w:val="22"/>
            <w:szCs w:val="22"/>
          </w:rPr>
          <w:t>daily</w:t>
        </w:r>
      </w:ins>
      <w:ins w:id="28" w:author="Daniel Noble" w:date="2017-10-11T10:44:00Z">
        <w:r>
          <w:rPr>
            <w:rStyle w:val="s1"/>
            <w:rFonts w:ascii="Calibri" w:hAnsi="Calibri"/>
            <w:sz w:val="22"/>
            <w:szCs w:val="22"/>
          </w:rPr>
          <w:t xml:space="preserve"> activity</w:t>
        </w:r>
      </w:ins>
      <w:ins w:id="29" w:author="Daniel Noble" w:date="2017-10-11T10:45:00Z">
        <w:r>
          <w:rPr>
            <w:rStyle w:val="s1"/>
            <w:rFonts w:ascii="Calibri" w:hAnsi="Calibri"/>
            <w:sz w:val="22"/>
            <w:szCs w:val="22"/>
          </w:rPr>
          <w:t xml:space="preserve"> patterns for each lizard</w:t>
        </w:r>
      </w:ins>
      <w:ins w:id="30" w:author="Daniel Noble" w:date="2017-10-11T10:44:00Z">
        <w:r>
          <w:rPr>
            <w:rStyle w:val="s1"/>
            <w:rFonts w:ascii="Calibri" w:hAnsi="Calibri"/>
            <w:sz w:val="22"/>
            <w:szCs w:val="22"/>
          </w:rPr>
          <w:t xml:space="preserve">. </w:t>
        </w:r>
      </w:ins>
      <w:r w:rsidR="00B10045">
        <w:rPr>
          <w:rStyle w:val="s1"/>
          <w:rFonts w:ascii="Calibri" w:hAnsi="Calibri"/>
          <w:sz w:val="22"/>
          <w:szCs w:val="22"/>
        </w:rPr>
        <w:t>I</w:t>
      </w:r>
      <w:ins w:id="31" w:author="Daniel Noble" w:date="2017-10-11T10:45:00Z">
        <w:r>
          <w:rPr>
            <w:rStyle w:val="s1"/>
            <w:rFonts w:ascii="Calibri" w:hAnsi="Calibri"/>
            <w:sz w:val="22"/>
            <w:szCs w:val="22"/>
          </w:rPr>
          <w:t xml:space="preserve"> first </w:t>
        </w:r>
      </w:ins>
      <w:ins w:id="32" w:author="Daniel Noble" w:date="2017-10-11T10:46:00Z">
        <w:r>
          <w:rPr>
            <w:rStyle w:val="s1"/>
            <w:rFonts w:ascii="Calibri" w:hAnsi="Calibri"/>
            <w:sz w:val="22"/>
            <w:szCs w:val="22"/>
          </w:rPr>
          <w:t xml:space="preserve">added a </w:t>
        </w:r>
      </w:ins>
      <w:r>
        <w:rPr>
          <w:rStyle w:val="s1"/>
          <w:rFonts w:ascii="Calibri" w:hAnsi="Calibri"/>
          <w:sz w:val="22"/>
          <w:szCs w:val="22"/>
        </w:rPr>
        <w:t>second, experimental hide</w:t>
      </w:r>
      <w:ins w:id="33" w:author="Daniel Noble" w:date="2017-10-11T10:47:00Z">
        <w:r>
          <w:rPr>
            <w:rStyle w:val="s1"/>
            <w:rFonts w:ascii="Calibri" w:hAnsi="Calibri"/>
            <w:sz w:val="22"/>
            <w:szCs w:val="22"/>
          </w:rPr>
          <w:t>,</w:t>
        </w:r>
      </w:ins>
      <w:ins w:id="34" w:author="Daniel Noble" w:date="2017-10-11T10:46:00Z">
        <w:r>
          <w:rPr>
            <w:rStyle w:val="s1"/>
            <w:rFonts w:ascii="Calibri" w:hAnsi="Calibri"/>
            <w:sz w:val="22"/>
            <w:szCs w:val="22"/>
          </w:rPr>
          <w:t xml:space="preserve"> to each individual’s enclosure and removed all water dishes</w:t>
        </w:r>
      </w:ins>
      <w:ins w:id="35" w:author="Daniel Noble" w:date="2017-10-11T10:45:00Z">
        <w:r>
          <w:rPr>
            <w:rStyle w:val="s1"/>
            <w:rFonts w:ascii="Calibri" w:hAnsi="Calibri"/>
            <w:sz w:val="22"/>
            <w:szCs w:val="22"/>
          </w:rPr>
          <w:t>.</w:t>
        </w:r>
      </w:ins>
      <w:r>
        <w:rPr>
          <w:rStyle w:val="s1"/>
          <w:rFonts w:ascii="Calibri" w:hAnsi="Calibri"/>
          <w:sz w:val="22"/>
          <w:szCs w:val="22"/>
        </w:rPr>
        <w:t xml:space="preserve"> The home hide was removed during the trials so the individual</w:t>
      </w:r>
      <w:ins w:id="36" w:author="Daniel Noble" w:date="2017-10-11T10:45:00Z">
        <w:r>
          <w:rPr>
            <w:rStyle w:val="s1"/>
            <w:rFonts w:ascii="Calibri" w:hAnsi="Calibri"/>
            <w:sz w:val="22"/>
            <w:szCs w:val="22"/>
          </w:rPr>
          <w:t>s</w:t>
        </w:r>
      </w:ins>
      <w:r>
        <w:rPr>
          <w:rStyle w:val="s1"/>
          <w:rFonts w:ascii="Calibri" w:hAnsi="Calibri"/>
          <w:sz w:val="22"/>
          <w:szCs w:val="22"/>
        </w:rPr>
        <w:t xml:space="preserve"> </w:t>
      </w:r>
      <w:ins w:id="37" w:author="Daniel Noble" w:date="2017-10-11T10:45:00Z">
        <w:r>
          <w:rPr>
            <w:rStyle w:val="s1"/>
            <w:rFonts w:ascii="Calibri" w:hAnsi="Calibri"/>
            <w:sz w:val="22"/>
            <w:szCs w:val="22"/>
          </w:rPr>
          <w:t xml:space="preserve">were </w:t>
        </w:r>
      </w:ins>
      <w:r>
        <w:rPr>
          <w:rStyle w:val="s1"/>
          <w:rFonts w:ascii="Calibri" w:hAnsi="Calibri"/>
          <w:sz w:val="22"/>
          <w:szCs w:val="22"/>
        </w:rPr>
        <w:t>prompted to explore</w:t>
      </w:r>
      <w:ins w:id="38" w:author="Daniel Noble" w:date="2017-10-11T10:45:00Z">
        <w:r>
          <w:rPr>
            <w:rStyle w:val="s1"/>
            <w:rFonts w:ascii="Calibri" w:hAnsi="Calibri"/>
            <w:sz w:val="22"/>
            <w:szCs w:val="22"/>
          </w:rPr>
          <w:t xml:space="preserve"> their enclosure</w:t>
        </w:r>
      </w:ins>
      <w:ins w:id="39" w:author="Daniel Noble" w:date="2017-10-11T10:53:00Z">
        <w:r>
          <w:rPr>
            <w:rStyle w:val="s1"/>
            <w:rFonts w:ascii="Calibri" w:hAnsi="Calibri"/>
            <w:sz w:val="22"/>
            <w:szCs w:val="22"/>
          </w:rPr>
          <w:t xml:space="preserve"> </w:t>
        </w:r>
      </w:ins>
      <w:ins w:id="40" w:author="Daniel Noble" w:date="2017-10-11T10:54:00Z">
        <w:r>
          <w:rPr>
            <w:rStyle w:val="s1"/>
            <w:rFonts w:ascii="Calibri" w:hAnsi="Calibri"/>
            <w:sz w:val="22"/>
            <w:szCs w:val="22"/>
          </w:rPr>
          <w:t xml:space="preserve">and </w:t>
        </w:r>
      </w:ins>
      <w:ins w:id="41" w:author="Daniel Noble" w:date="2017-10-11T10:55:00Z">
        <w:r>
          <w:rPr>
            <w:rStyle w:val="s1"/>
            <w:rFonts w:ascii="Calibri" w:hAnsi="Calibri"/>
            <w:sz w:val="22"/>
            <w:szCs w:val="22"/>
          </w:rPr>
          <w:t>ensure</w:t>
        </w:r>
      </w:ins>
      <w:ins w:id="42" w:author="Daniel Noble" w:date="2017-10-11T10:53:00Z">
        <w:r>
          <w:rPr>
            <w:rStyle w:val="s1"/>
            <w:rFonts w:ascii="Calibri" w:hAnsi="Calibri"/>
            <w:sz w:val="22"/>
            <w:szCs w:val="22"/>
          </w:rPr>
          <w:t xml:space="preserve"> that </w:t>
        </w:r>
      </w:ins>
      <w:ins w:id="43" w:author="Daniel Noble" w:date="2017-10-11T10:55:00Z">
        <w:r>
          <w:rPr>
            <w:rStyle w:val="s1"/>
            <w:rFonts w:ascii="Calibri" w:hAnsi="Calibri"/>
            <w:sz w:val="22"/>
            <w:szCs w:val="22"/>
          </w:rPr>
          <w:t xml:space="preserve">the </w:t>
        </w:r>
      </w:ins>
      <w:ins w:id="44" w:author="Daniel Noble" w:date="2017-10-11T10:53:00Z">
        <w:r>
          <w:rPr>
            <w:rStyle w:val="s1"/>
            <w:rFonts w:ascii="Calibri" w:hAnsi="Calibri"/>
            <w:sz w:val="22"/>
            <w:szCs w:val="22"/>
          </w:rPr>
          <w:t xml:space="preserve">tracking software could establish their </w:t>
        </w:r>
      </w:ins>
      <w:ins w:id="45" w:author="Daniel Noble" w:date="2017-10-11T10:54:00Z">
        <w:r>
          <w:rPr>
            <w:rStyle w:val="s1"/>
            <w:rFonts w:ascii="Calibri" w:hAnsi="Calibri"/>
            <w:sz w:val="22"/>
            <w:szCs w:val="22"/>
          </w:rPr>
          <w:t xml:space="preserve">initial </w:t>
        </w:r>
      </w:ins>
      <w:ins w:id="46" w:author="Daniel Noble" w:date="2017-10-11T10:53:00Z">
        <w:r>
          <w:rPr>
            <w:rStyle w:val="s1"/>
            <w:rFonts w:ascii="Calibri" w:hAnsi="Calibri"/>
            <w:sz w:val="22"/>
            <w:szCs w:val="22"/>
          </w:rPr>
          <w:t>location</w:t>
        </w:r>
      </w:ins>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w:t>
      </w:r>
      <w:ins w:id="47" w:author="Daniel Noble" w:date="2017-10-11T10:56:00Z">
        <w:r>
          <w:rPr>
            <w:rStyle w:val="s1"/>
            <w:rFonts w:ascii="Calibri" w:hAnsi="Calibri"/>
            <w:sz w:val="22"/>
            <w:szCs w:val="22"/>
          </w:rPr>
          <w:t>,</w:t>
        </w:r>
      </w:ins>
      <w:ins w:id="48" w:author="Daniel Noble" w:date="2017-10-11T10:54:00Z">
        <w:r>
          <w:rPr>
            <w:rStyle w:val="s1"/>
            <w:rFonts w:ascii="Calibri" w:hAnsi="Calibri"/>
            <w:sz w:val="22"/>
            <w:szCs w:val="22"/>
          </w:rPr>
          <w:t xml:space="preserve"> exposing the lizard</w:t>
        </w:r>
      </w:ins>
      <w:r w:rsidRPr="00CF0B20">
        <w:rPr>
          <w:rStyle w:val="s1"/>
          <w:rFonts w:ascii="Calibri" w:hAnsi="Calibri"/>
          <w:sz w:val="22"/>
          <w:szCs w:val="22"/>
        </w:rPr>
        <w:t xml:space="preserve">. </w:t>
      </w:r>
      <w:ins w:id="49" w:author="Daniel Noble" w:date="2017-10-11T10:54:00Z">
        <w:r>
          <w:rPr>
            <w:rStyle w:val="s1"/>
            <w:rFonts w:ascii="Calibri" w:hAnsi="Calibri"/>
            <w:sz w:val="22"/>
            <w:szCs w:val="22"/>
          </w:rPr>
          <w:t xml:space="preserve">For each lizard, we quantified </w:t>
        </w:r>
      </w:ins>
      <w:r>
        <w:rPr>
          <w:rStyle w:val="s1"/>
          <w:rFonts w:ascii="Calibri" w:hAnsi="Calibri"/>
          <w:sz w:val="22"/>
          <w:szCs w:val="22"/>
        </w:rPr>
        <w:t xml:space="preserve">the total distance moved (cm) </w:t>
      </w:r>
      <w:ins w:id="50" w:author="Daniel Noble" w:date="2017-10-11T10:54:00Z">
        <w:r>
          <w:rPr>
            <w:rStyle w:val="s1"/>
            <w:rFonts w:ascii="Calibri" w:hAnsi="Calibri"/>
            <w:sz w:val="22"/>
            <w:szCs w:val="22"/>
          </w:rPr>
          <w:t>in 20 minutes as a measure of general activity / exploration patterns</w:t>
        </w:r>
      </w:ins>
      <w:r>
        <w:rPr>
          <w:rStyle w:val="s1"/>
          <w:rFonts w:ascii="Calibri" w:hAnsi="Calibri"/>
          <w:sz w:val="22"/>
          <w:szCs w:val="22"/>
        </w:rPr>
        <w:t xml:space="preserve">. </w:t>
      </w:r>
    </w:p>
    <w:p w14:paraId="1D2F5833" w14:textId="77777777" w:rsidR="00A078E3" w:rsidRPr="00CF0B20" w:rsidRDefault="00A078E3" w:rsidP="00A078E3">
      <w:pPr>
        <w:pStyle w:val="p3"/>
        <w:spacing w:line="360" w:lineRule="auto"/>
        <w:ind w:firstLine="720"/>
        <w:rPr>
          <w:rFonts w:ascii="Calibri" w:hAnsi="Calibri"/>
          <w:sz w:val="22"/>
          <w:szCs w:val="22"/>
        </w:rPr>
      </w:pPr>
    </w:p>
    <w:p w14:paraId="3C575A58" w14:textId="77777777" w:rsidR="00A078E3" w:rsidRPr="00156602" w:rsidRDefault="00A078E3" w:rsidP="00A078E3">
      <w:pPr>
        <w:pStyle w:val="p4"/>
        <w:spacing w:line="360" w:lineRule="auto"/>
        <w:rPr>
          <w:rFonts w:ascii="Calibri" w:hAnsi="Calibri"/>
          <w:i/>
          <w:sz w:val="22"/>
          <w:szCs w:val="22"/>
        </w:rPr>
      </w:pPr>
      <w:proofErr w:type="spellStart"/>
      <w:r w:rsidRPr="00156602">
        <w:rPr>
          <w:rFonts w:ascii="Calibri" w:hAnsi="Calibri"/>
          <w:i/>
          <w:sz w:val="22"/>
          <w:szCs w:val="22"/>
        </w:rPr>
        <w:t>Neophobia</w:t>
      </w:r>
      <w:proofErr w:type="spellEnd"/>
    </w:p>
    <w:p w14:paraId="7E31B62F" w14:textId="5996BFEF" w:rsidR="00A078E3" w:rsidRDefault="00A078E3" w:rsidP="00A078E3">
      <w:pPr>
        <w:pStyle w:val="p3"/>
        <w:spacing w:line="360" w:lineRule="auto"/>
        <w:rPr>
          <w:rStyle w:val="s1"/>
          <w:rFonts w:ascii="Calibri" w:hAnsi="Calibri"/>
          <w:sz w:val="22"/>
          <w:szCs w:val="22"/>
        </w:rPr>
      </w:pPr>
      <w:proofErr w:type="spellStart"/>
      <w:ins w:id="51" w:author="Daniel Noble" w:date="2017-10-11T10:56:00Z">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w:t>
        </w:r>
      </w:ins>
      <w:ins w:id="52" w:author="Daniel Noble" w:date="2017-10-11T10:59:00Z">
        <w:r>
          <w:rPr>
            <w:rStyle w:val="s1"/>
            <w:rFonts w:ascii="Calibri" w:hAnsi="Calibri"/>
            <w:iCs/>
            <w:sz w:val="22"/>
            <w:szCs w:val="22"/>
          </w:rPr>
          <w:t>or object in their home environment</w:t>
        </w:r>
      </w:ins>
      <w:ins w:id="53" w:author="Daniel Noble" w:date="2017-10-11T10:57:00Z">
        <w:r>
          <w:rPr>
            <w:rStyle w:val="s1"/>
            <w:rFonts w:ascii="Calibri" w:hAnsi="Calibri"/>
            <w:iCs/>
            <w:sz w:val="22"/>
            <w:szCs w:val="22"/>
          </w:rPr>
          <w:t xml:space="preserve">. </w:t>
        </w:r>
      </w:ins>
      <w:ins w:id="54" w:author="Daniel Noble" w:date="2017-10-11T10:58:00Z">
        <w:r>
          <w:rPr>
            <w:rStyle w:val="s1"/>
            <w:rFonts w:ascii="Calibri" w:hAnsi="Calibri"/>
            <w:iCs/>
            <w:sz w:val="22"/>
            <w:szCs w:val="22"/>
          </w:rPr>
          <w:t>I</w:t>
        </w:r>
      </w:ins>
      <w:ins w:id="55" w:author="Daniel Noble" w:date="2017-10-11T10:57:00Z">
        <w:r>
          <w:rPr>
            <w:rStyle w:val="s1"/>
            <w:rFonts w:ascii="Calibri" w:hAnsi="Calibri"/>
            <w:iCs/>
            <w:sz w:val="22"/>
            <w:szCs w:val="22"/>
          </w:rPr>
          <w:t xml:space="preserve"> first fixed a</w:t>
        </w:r>
        <w:r w:rsidRPr="00CF0B20">
          <w:rPr>
            <w:rStyle w:val="s1"/>
            <w:rFonts w:ascii="Calibri" w:hAnsi="Calibri"/>
            <w:iCs/>
            <w:sz w:val="22"/>
            <w:szCs w:val="22"/>
          </w:rPr>
          <w:t xml:space="preserve"> </w:t>
        </w:r>
      </w:ins>
      <w:r w:rsidRPr="00CF0B20">
        <w:rPr>
          <w:rStyle w:val="s1"/>
          <w:rFonts w:ascii="Calibri" w:hAnsi="Calibri"/>
          <w:iCs/>
          <w:sz w:val="22"/>
          <w:szCs w:val="22"/>
        </w:rPr>
        <w:t xml:space="preserve">novel item </w:t>
      </w:r>
      <w:ins w:id="56" w:author="Daniel Noble" w:date="2017-10-11T10:57:00Z">
        <w:r>
          <w:rPr>
            <w:rStyle w:val="s1"/>
            <w:rFonts w:ascii="Calibri" w:hAnsi="Calibri"/>
            <w:iCs/>
            <w:sz w:val="22"/>
            <w:szCs w:val="22"/>
          </w:rPr>
          <w:t>to</w:t>
        </w:r>
      </w:ins>
      <w:r w:rsidRPr="00CF0B20">
        <w:rPr>
          <w:rStyle w:val="s1"/>
          <w:rFonts w:ascii="Calibri" w:hAnsi="Calibri"/>
          <w:iCs/>
          <w:sz w:val="22"/>
          <w:szCs w:val="22"/>
        </w:rPr>
        <w:t xml:space="preserve"> a transparent circular cutout </w:t>
      </w:r>
      <w:ins w:id="57" w:author="Daniel Noble" w:date="2017-10-11T10:57:00Z">
        <w:r>
          <w:rPr>
            <w:rStyle w:val="s1"/>
            <w:rFonts w:ascii="Calibri" w:hAnsi="Calibri"/>
            <w:iCs/>
            <w:sz w:val="22"/>
            <w:szCs w:val="22"/>
          </w:rPr>
          <w:t xml:space="preserve">and placed this in the enclosure approximately 10 cm from the experimental hide </w:t>
        </w:r>
      </w:ins>
      <w:r w:rsidRPr="00CF0B20">
        <w:rPr>
          <w:rStyle w:val="s1"/>
          <w:rFonts w:ascii="Calibri" w:hAnsi="Calibri"/>
          <w:iCs/>
          <w:sz w:val="22"/>
          <w:szCs w:val="22"/>
        </w:rPr>
        <w:t>(</w:t>
      </w:r>
      <w:commentRangeStart w:id="58"/>
      <w:r w:rsidRPr="00CF0B20">
        <w:rPr>
          <w:rStyle w:val="s1"/>
          <w:rFonts w:ascii="Calibri" w:hAnsi="Calibri"/>
          <w:iCs/>
          <w:sz w:val="22"/>
          <w:szCs w:val="22"/>
        </w:rPr>
        <w:t>Figure</w:t>
      </w:r>
      <w:commentRangeEnd w:id="58"/>
      <w:r w:rsidRPr="00CF0B20">
        <w:rPr>
          <w:rStyle w:val="CommentReference"/>
          <w:rFonts w:ascii="Calibri" w:hAnsi="Calibri" w:cstheme="minorBidi"/>
          <w:sz w:val="22"/>
          <w:szCs w:val="22"/>
        </w:rPr>
        <w:commentReference w:id="58"/>
      </w:r>
      <w:r w:rsidRPr="00CF0B20">
        <w:rPr>
          <w:rStyle w:val="s1"/>
          <w:rFonts w:ascii="Calibri" w:hAnsi="Calibri"/>
          <w:iCs/>
          <w:sz w:val="22"/>
          <w:szCs w:val="22"/>
        </w:rPr>
        <w:t xml:space="preserve"> #).</w:t>
      </w:r>
      <w:ins w:id="59" w:author="Daniel Noble" w:date="2017-10-11T10:58:00Z">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ins>
      <w:proofErr w:type="spellEnd"/>
      <w:r>
        <w:rPr>
          <w:rStyle w:val="s1"/>
          <w:rFonts w:ascii="Calibri" w:hAnsi="Calibri"/>
          <w:iCs/>
          <w:sz w:val="22"/>
          <w:szCs w:val="22"/>
        </w:rPr>
        <w:t>-</w:t>
      </w:r>
      <w:ins w:id="60" w:author="Daniel Noble" w:date="2017-10-11T10:58:00Z">
        <w:r>
          <w:rPr>
            <w:rStyle w:val="s1"/>
            <w:rFonts w:ascii="Calibri" w:hAnsi="Calibri"/>
            <w:iCs/>
            <w:sz w:val="22"/>
            <w:szCs w:val="22"/>
          </w:rPr>
          <w:t>Ta</w:t>
        </w:r>
      </w:ins>
      <w:r>
        <w:rPr>
          <w:rStyle w:val="s1"/>
          <w:rFonts w:ascii="Calibri" w:hAnsi="Calibri"/>
          <w:iCs/>
          <w:sz w:val="22"/>
          <w:szCs w:val="22"/>
        </w:rPr>
        <w:t>ck</w:t>
      </w:r>
      <w:ins w:id="61" w:author="Daniel Noble" w:date="2017-10-11T10:58:00Z">
        <w:r>
          <w:rPr>
            <w:rStyle w:val="s1"/>
            <w:rFonts w:ascii="Calibri" w:hAnsi="Calibri"/>
            <w:iCs/>
            <w:sz w:val="22"/>
            <w:szCs w:val="22"/>
          </w:rPr>
          <w:t xml:space="preserve"> to prevent it from being dislodged from </w:t>
        </w:r>
      </w:ins>
      <w:ins w:id="62" w:author="Daniel Noble" w:date="2017-10-11T11:07:00Z">
        <w:r>
          <w:rPr>
            <w:rStyle w:val="s1"/>
            <w:rFonts w:ascii="Calibri" w:hAnsi="Calibri"/>
            <w:iCs/>
            <w:sz w:val="22"/>
            <w:szCs w:val="22"/>
          </w:rPr>
          <w:t>its</w:t>
        </w:r>
      </w:ins>
      <w:ins w:id="63" w:author="Daniel Noble" w:date="2017-10-11T10:58:00Z">
        <w:r>
          <w:rPr>
            <w:rStyle w:val="s1"/>
            <w:rFonts w:ascii="Calibri" w:hAnsi="Calibri"/>
            <w:iCs/>
            <w:sz w:val="22"/>
            <w:szCs w:val="22"/>
          </w:rPr>
          <w:t xml:space="preserve"> location </w:t>
        </w:r>
      </w:ins>
      <w:ins w:id="64" w:author="Daniel Noble" w:date="2017-10-11T11:07:00Z">
        <w:r>
          <w:rPr>
            <w:rStyle w:val="s1"/>
            <w:rFonts w:ascii="Calibri" w:hAnsi="Calibri"/>
            <w:iCs/>
            <w:sz w:val="22"/>
            <w:szCs w:val="22"/>
          </w:rPr>
          <w:t>during</w:t>
        </w:r>
      </w:ins>
      <w:ins w:id="65" w:author="Daniel Noble" w:date="2017-10-11T10:58:00Z">
        <w:r>
          <w:rPr>
            <w:rStyle w:val="s1"/>
            <w:rFonts w:ascii="Calibri" w:hAnsi="Calibri"/>
            <w:iCs/>
            <w:sz w:val="22"/>
            <w:szCs w:val="22"/>
          </w:rPr>
          <w:t xml:space="preserve"> the trial.</w:t>
        </w:r>
      </w:ins>
      <w:r w:rsidRPr="00CF0B20">
        <w:rPr>
          <w:rStyle w:val="s1"/>
          <w:rFonts w:ascii="Calibri" w:hAnsi="Calibri"/>
          <w:iCs/>
          <w:sz w:val="22"/>
          <w:szCs w:val="22"/>
        </w:rPr>
        <w:t xml:space="preserve"> </w:t>
      </w:r>
      <w:ins w:id="66" w:author="Daniel Noble" w:date="2017-10-11T10:59:00Z">
        <w:r>
          <w:rPr>
            <w:rStyle w:val="s1"/>
            <w:rFonts w:ascii="Calibri" w:hAnsi="Calibri"/>
            <w:iCs/>
            <w:sz w:val="22"/>
            <w:szCs w:val="22"/>
          </w:rPr>
          <w:t>I used a number of food or objects</w:t>
        </w:r>
      </w:ins>
      <w:ins w:id="67" w:author="Daniel Noble" w:date="2017-10-11T11:00:00Z">
        <w:r>
          <w:rPr>
            <w:rStyle w:val="s1"/>
            <w:rFonts w:ascii="Calibri" w:hAnsi="Calibri"/>
            <w:iCs/>
            <w:sz w:val="22"/>
            <w:szCs w:val="22"/>
          </w:rPr>
          <w:t>, and rotated between a novel food and object every other day</w:t>
        </w:r>
      </w:ins>
      <w:r w:rsidRPr="00CF0B20">
        <w:rPr>
          <w:rStyle w:val="s1"/>
          <w:rFonts w:ascii="Calibri" w:hAnsi="Calibri"/>
          <w:sz w:val="22"/>
          <w:szCs w:val="22"/>
        </w:rPr>
        <w:t>.</w:t>
      </w:r>
      <w:r>
        <w:rPr>
          <w:rStyle w:val="s1"/>
          <w:rFonts w:ascii="Calibri" w:hAnsi="Calibri"/>
          <w:sz w:val="22"/>
          <w:szCs w:val="22"/>
        </w:rPr>
        <w:t xml:space="preserve"> </w:t>
      </w:r>
      <w:ins w:id="68" w:author="Daniel Noble" w:date="2017-10-11T11:00:00Z">
        <w:r>
          <w:rPr>
            <w:rStyle w:val="s1"/>
            <w:rFonts w:ascii="Calibri" w:hAnsi="Calibri"/>
            <w:sz w:val="22"/>
            <w:szCs w:val="22"/>
          </w:rPr>
          <w:t>I ensured that new items</w:t>
        </w:r>
      </w:ins>
      <w:r>
        <w:rPr>
          <w:rStyle w:val="s1"/>
          <w:rFonts w:ascii="Calibri" w:hAnsi="Calibri"/>
          <w:sz w:val="22"/>
          <w:szCs w:val="22"/>
        </w:rPr>
        <w:t xml:space="preserve"> </w:t>
      </w:r>
      <w:ins w:id="69" w:author="Daniel Noble" w:date="2017-10-11T11:00:00Z">
        <w:r>
          <w:rPr>
            <w:rStyle w:val="s1"/>
            <w:rFonts w:ascii="Calibri" w:hAnsi="Calibri"/>
            <w:sz w:val="22"/>
            <w:szCs w:val="22"/>
          </w:rPr>
          <w:t xml:space="preserve">were presented </w:t>
        </w:r>
      </w:ins>
      <w:r>
        <w:rPr>
          <w:rStyle w:val="s1"/>
          <w:rFonts w:ascii="Calibri" w:hAnsi="Calibri"/>
          <w:sz w:val="22"/>
          <w:szCs w:val="22"/>
        </w:rPr>
        <w:t xml:space="preserve">every day to maintain novelty </w:t>
      </w:r>
      <w:ins w:id="70" w:author="Daniel Noble" w:date="2017-10-11T11:01:00Z">
        <w:r>
          <w:rPr>
            <w:rStyle w:val="s1"/>
            <w:rFonts w:ascii="Calibri" w:hAnsi="Calibri"/>
            <w:sz w:val="22"/>
            <w:szCs w:val="22"/>
          </w:rPr>
          <w:t xml:space="preserve">of items over </w:t>
        </w:r>
      </w:ins>
      <w:r>
        <w:rPr>
          <w:rStyle w:val="s1"/>
          <w:rFonts w:ascii="Calibri" w:hAnsi="Calibri"/>
          <w:sz w:val="22"/>
          <w:szCs w:val="22"/>
        </w:rPr>
        <w:t>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w:t>
      </w:r>
      <w:ins w:id="71" w:author="Daniel Noble" w:date="2017-10-11T11:01:00Z">
        <w:r>
          <w:rPr>
            <w:rStyle w:val="s1"/>
            <w:rFonts w:ascii="Calibri" w:hAnsi="Calibri"/>
            <w:sz w:val="22"/>
            <w:szCs w:val="22"/>
          </w:rPr>
          <w:t>novel zone</w:t>
        </w:r>
      </w:ins>
      <w:ins w:id="72" w:author="Daniel Noble" w:date="2017-10-11T11:03:00Z">
        <w:r>
          <w:rPr>
            <w:rStyle w:val="s1"/>
            <w:rFonts w:ascii="Calibri" w:hAnsi="Calibri"/>
            <w:sz w:val="22"/>
            <w:szCs w:val="22"/>
          </w:rPr>
          <w:t>, which was defined as the total time (seconds)</w:t>
        </w:r>
      </w:ins>
      <w:r>
        <w:rPr>
          <w:rStyle w:val="s1"/>
          <w:rFonts w:ascii="Calibri" w:hAnsi="Calibri"/>
          <w:sz w:val="22"/>
          <w:szCs w:val="22"/>
        </w:rPr>
        <w:t xml:space="preserve"> </w:t>
      </w:r>
      <w:ins w:id="73" w:author="Daniel Noble" w:date="2017-10-11T11:04:00Z">
        <w:r>
          <w:rPr>
            <w:rStyle w:val="s1"/>
            <w:rFonts w:ascii="Calibri" w:hAnsi="Calibri"/>
            <w:sz w:val="22"/>
            <w:szCs w:val="22"/>
          </w:rPr>
          <w:t>the lizard spent within an approximately 4cm radius of the novel item. I also quantified the</w:t>
        </w:r>
      </w:ins>
      <w:r>
        <w:rPr>
          <w:rStyle w:val="s1"/>
          <w:rFonts w:ascii="Calibri" w:hAnsi="Calibri"/>
          <w:sz w:val="22"/>
          <w:szCs w:val="22"/>
        </w:rPr>
        <w:t xml:space="preserve"> </w:t>
      </w:r>
      <w:ins w:id="74" w:author="Daniel Noble" w:date="2017-10-11T11:04:00Z">
        <w:r>
          <w:rPr>
            <w:rStyle w:val="s1"/>
            <w:rFonts w:ascii="Calibri" w:hAnsi="Calibri"/>
            <w:sz w:val="22"/>
            <w:szCs w:val="22"/>
          </w:rPr>
          <w:t>latency to interact (i.e. place it</w:t>
        </w:r>
      </w:ins>
      <w:ins w:id="75" w:author="Daniel Noble" w:date="2017-10-11T11:05:00Z">
        <w:r>
          <w:rPr>
            <w:rStyle w:val="s1"/>
            <w:rFonts w:ascii="Calibri" w:hAnsi="Calibri"/>
            <w:sz w:val="22"/>
            <w:szCs w:val="22"/>
          </w:rPr>
          <w:t xml:space="preserve">s </w:t>
        </w:r>
      </w:ins>
      <w:ins w:id="76" w:author="Daniel Noble" w:date="2017-10-11T11:07:00Z">
        <w:r>
          <w:rPr>
            <w:rStyle w:val="s1"/>
            <w:rFonts w:ascii="Calibri" w:hAnsi="Calibri"/>
            <w:sz w:val="22"/>
            <w:szCs w:val="22"/>
          </w:rPr>
          <w:t xml:space="preserve">head and forearms on the disc) </w:t>
        </w:r>
      </w:ins>
      <w:ins w:id="77" w:author="Daniel Noble" w:date="2017-10-11T11:04:00Z">
        <w:r>
          <w:rPr>
            <w:rStyle w:val="s1"/>
            <w:rFonts w:ascii="Calibri" w:hAnsi="Calibri"/>
            <w:sz w:val="22"/>
            <w:szCs w:val="22"/>
          </w:rPr>
          <w:t>with the nove</w:t>
        </w:r>
      </w:ins>
      <w:ins w:id="78" w:author="Daniel Noble" w:date="2017-10-11T11:05:00Z">
        <w:r>
          <w:rPr>
            <w:rStyle w:val="s1"/>
            <w:rFonts w:ascii="Calibri" w:hAnsi="Calibri"/>
            <w:sz w:val="22"/>
            <w:szCs w:val="22"/>
          </w:rPr>
          <w:t xml:space="preserve">l item (seconds) </w:t>
        </w:r>
      </w:ins>
      <w:r>
        <w:rPr>
          <w:rStyle w:val="s1"/>
          <w:rFonts w:ascii="Calibri" w:hAnsi="Calibri"/>
          <w:sz w:val="22"/>
          <w:szCs w:val="22"/>
        </w:rPr>
        <w:t xml:space="preserve">(also known as Novel Latency). </w:t>
      </w:r>
    </w:p>
    <w:p w14:paraId="54272F92" w14:textId="77777777" w:rsidR="00A078E3" w:rsidRPr="00CF0B20" w:rsidRDefault="00A078E3" w:rsidP="00A078E3">
      <w:pPr>
        <w:pStyle w:val="p3"/>
        <w:spacing w:line="360" w:lineRule="auto"/>
        <w:rPr>
          <w:rFonts w:ascii="Calibri" w:hAnsi="Calibri"/>
          <w:sz w:val="22"/>
          <w:szCs w:val="22"/>
        </w:rPr>
      </w:pPr>
      <w:r w:rsidRPr="00CF0B20">
        <w:rPr>
          <w:rFonts w:ascii="Calibri" w:hAnsi="Calibri"/>
          <w:sz w:val="22"/>
          <w:szCs w:val="22"/>
        </w:rPr>
        <w:t xml:space="preserve"> </w:t>
      </w:r>
    </w:p>
    <w:p w14:paraId="7E58CFAC" w14:textId="074E2C76" w:rsidR="00A078E3" w:rsidRPr="00156602" w:rsidRDefault="00A078E3" w:rsidP="00A078E3">
      <w:pPr>
        <w:pStyle w:val="p3"/>
        <w:spacing w:line="360" w:lineRule="auto"/>
        <w:rPr>
          <w:rStyle w:val="s1"/>
          <w:rFonts w:ascii="Calibri" w:hAnsi="Calibri"/>
          <w:i/>
          <w:sz w:val="22"/>
          <w:szCs w:val="22"/>
        </w:rPr>
      </w:pPr>
      <w:r w:rsidRPr="00156602">
        <w:rPr>
          <w:rStyle w:val="s1"/>
          <w:rFonts w:ascii="Calibri" w:hAnsi="Calibri"/>
          <w:i/>
          <w:sz w:val="22"/>
          <w:szCs w:val="22"/>
        </w:rPr>
        <w:t>Socia</w:t>
      </w:r>
      <w:r w:rsidR="005155E4">
        <w:rPr>
          <w:rStyle w:val="s1"/>
          <w:rFonts w:ascii="Calibri" w:hAnsi="Calibri"/>
          <w:i/>
          <w:sz w:val="22"/>
          <w:szCs w:val="22"/>
        </w:rPr>
        <w:t>bi</w:t>
      </w:r>
      <w:r w:rsidRPr="00156602">
        <w:rPr>
          <w:rStyle w:val="s1"/>
          <w:rFonts w:ascii="Calibri" w:hAnsi="Calibri"/>
          <w:i/>
          <w:sz w:val="22"/>
          <w:szCs w:val="22"/>
        </w:rPr>
        <w:t>lity</w:t>
      </w:r>
    </w:p>
    <w:p w14:paraId="3023FF4F" w14:textId="0B781F29" w:rsidR="00A078E3" w:rsidRDefault="00A078E3" w:rsidP="00A078E3">
      <w:pPr>
        <w:pStyle w:val="p3"/>
        <w:spacing w:line="360" w:lineRule="auto"/>
        <w:rPr>
          <w:ins w:id="79" w:author="Daniel Noble" w:date="2017-10-11T11:20:00Z"/>
          <w:rStyle w:val="s1"/>
          <w:rFonts w:ascii="Calibri" w:hAnsi="Calibri"/>
          <w:sz w:val="22"/>
          <w:szCs w:val="22"/>
        </w:rPr>
      </w:pPr>
      <w:proofErr w:type="spellStart"/>
      <w:ins w:id="80" w:author="Daniel Noble" w:date="2017-10-11T11:17:00Z">
        <w:r w:rsidRPr="00156602">
          <w:rPr>
            <w:rStyle w:val="s1"/>
            <w:rFonts w:ascii="Calibri" w:hAnsi="Calibri"/>
            <w:i/>
            <w:sz w:val="22"/>
            <w:szCs w:val="22"/>
          </w:rPr>
          <w:t>Lampropholis</w:t>
        </w:r>
        <w:proofErr w:type="spellEnd"/>
        <w:r w:rsidRPr="00156602">
          <w:rPr>
            <w:rStyle w:val="s1"/>
            <w:rFonts w:ascii="Calibri" w:hAnsi="Calibri"/>
            <w:i/>
            <w:sz w:val="22"/>
            <w:szCs w:val="22"/>
          </w:rPr>
          <w:t xml:space="preserve"> </w:t>
        </w:r>
        <w:r>
          <w:rPr>
            <w:rStyle w:val="s1"/>
            <w:rFonts w:ascii="Calibri" w:hAnsi="Calibri"/>
            <w:i/>
            <w:sz w:val="22"/>
            <w:szCs w:val="22"/>
          </w:rPr>
          <w:t>delicat</w:t>
        </w:r>
      </w:ins>
      <w:ins w:id="81" w:author="Daniel Noble" w:date="2017-10-11T11:34:00Z">
        <w:r>
          <w:rPr>
            <w:rStyle w:val="s1"/>
            <w:rFonts w:ascii="Calibri" w:hAnsi="Calibri"/>
            <w:i/>
            <w:sz w:val="22"/>
            <w:szCs w:val="22"/>
          </w:rPr>
          <w:t>a</w:t>
        </w:r>
      </w:ins>
      <w:ins w:id="82" w:author="Daniel Noble" w:date="2017-10-11T11:17:00Z">
        <w:r>
          <w:rPr>
            <w:rStyle w:val="s1"/>
            <w:rFonts w:ascii="Calibri" w:hAnsi="Calibri"/>
            <w:sz w:val="22"/>
            <w:szCs w:val="22"/>
          </w:rPr>
          <w:t xml:space="preserve"> naturally occurs at very high densities and is quite social</w:t>
        </w:r>
      </w:ins>
      <w:ins w:id="83" w:author="Daniel Noble" w:date="2017-10-11T11:19:00Z">
        <w:r>
          <w:rPr>
            <w:rStyle w:val="s1"/>
            <w:rFonts w:ascii="Calibri" w:hAnsi="Calibri"/>
            <w:sz w:val="22"/>
            <w:szCs w:val="22"/>
          </w:rPr>
          <w:t xml:space="preserve"> (</w:t>
        </w:r>
      </w:ins>
      <w:r w:rsidR="00C31995">
        <w:rPr>
          <w:rStyle w:val="s1"/>
          <w:rFonts w:ascii="Calibri" w:hAnsi="Calibri"/>
          <w:sz w:val="22"/>
          <w:szCs w:val="22"/>
        </w:rPr>
        <w:t>Chapple 2003</w:t>
      </w:r>
      <w:ins w:id="84" w:author="Daniel Noble" w:date="2017-10-11T11:19:00Z">
        <w:r>
          <w:rPr>
            <w:rStyle w:val="s1"/>
            <w:rFonts w:ascii="Calibri" w:hAnsi="Calibri"/>
            <w:sz w:val="22"/>
            <w:szCs w:val="22"/>
          </w:rPr>
          <w:t>)</w:t>
        </w:r>
      </w:ins>
      <w:ins w:id="85" w:author="Daniel Noble" w:date="2017-10-11T11:17:00Z">
        <w:r>
          <w:rPr>
            <w:rStyle w:val="s1"/>
            <w:rFonts w:ascii="Calibri" w:hAnsi="Calibri"/>
            <w:sz w:val="22"/>
            <w:szCs w:val="22"/>
          </w:rPr>
          <w:t>.</w:t>
        </w:r>
      </w:ins>
      <w:ins w:id="86" w:author="Daniel Noble" w:date="2017-10-11T11:19:00Z">
        <w:r>
          <w:rPr>
            <w:rStyle w:val="s1"/>
            <w:rFonts w:ascii="Calibri" w:hAnsi="Calibri"/>
            <w:sz w:val="22"/>
            <w:szCs w:val="22"/>
          </w:rPr>
          <w:t xml:space="preserve"> </w:t>
        </w:r>
      </w:ins>
      <w:ins w:id="87" w:author="Daniel Noble" w:date="2017-10-11T11:17:00Z">
        <w:r>
          <w:rPr>
            <w:rStyle w:val="s1"/>
            <w:rFonts w:ascii="Calibri" w:hAnsi="Calibri"/>
            <w:sz w:val="22"/>
            <w:szCs w:val="22"/>
          </w:rPr>
          <w:t xml:space="preserve"> </w:t>
        </w:r>
      </w:ins>
      <w:ins w:id="88" w:author="Daniel Noble" w:date="2017-10-11T11:19:00Z">
        <w:r>
          <w:rPr>
            <w:rStyle w:val="s1"/>
            <w:rFonts w:ascii="Calibri" w:hAnsi="Calibri"/>
            <w:sz w:val="22"/>
            <w:szCs w:val="22"/>
          </w:rPr>
          <w:t>I therefore</w:t>
        </w:r>
      </w:ins>
      <w:ins w:id="89" w:author="Daniel Noble" w:date="2017-10-11T11:17:00Z">
        <w:r>
          <w:rPr>
            <w:rStyle w:val="s1"/>
            <w:rFonts w:ascii="Calibri" w:hAnsi="Calibri"/>
            <w:sz w:val="22"/>
            <w:szCs w:val="22"/>
          </w:rPr>
          <w:t xml:space="preserve"> quantified the response of each lizard to a </w:t>
        </w:r>
      </w:ins>
      <w:ins w:id="90" w:author="Daniel Noble" w:date="2017-10-11T11:18:00Z">
        <w:r>
          <w:rPr>
            <w:rStyle w:val="s1"/>
            <w:rFonts w:ascii="Calibri" w:hAnsi="Calibri"/>
            <w:sz w:val="22"/>
            <w:szCs w:val="22"/>
          </w:rPr>
          <w:t>conspecific</w:t>
        </w:r>
      </w:ins>
      <w:ins w:id="91" w:author="Daniel Noble" w:date="2017-10-11T11:17:00Z">
        <w:r>
          <w:rPr>
            <w:rStyle w:val="s1"/>
            <w:rFonts w:ascii="Calibri" w:hAnsi="Calibri"/>
            <w:sz w:val="22"/>
            <w:szCs w:val="22"/>
          </w:rPr>
          <w:t xml:space="preserve"> male lizard</w:t>
        </w:r>
      </w:ins>
      <w:ins w:id="92" w:author="Daniel Noble" w:date="2017-10-11T11:18:00Z">
        <w:r>
          <w:rPr>
            <w:rStyle w:val="s1"/>
            <w:rFonts w:ascii="Calibri" w:hAnsi="Calibri"/>
            <w:sz w:val="22"/>
            <w:szCs w:val="22"/>
          </w:rPr>
          <w:t xml:space="preserve">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w:t>
        </w:r>
      </w:ins>
      <w:r w:rsidRPr="00CF0B20">
        <w:rPr>
          <w:rStyle w:val="s1"/>
          <w:rFonts w:ascii="Calibri" w:hAnsi="Calibri"/>
          <w:sz w:val="22"/>
          <w:szCs w:val="22"/>
        </w:rPr>
        <w:t xml:space="preserve">independent of the experiment were placed into transparent containers and introduced into each </w:t>
      </w:r>
      <w:ins w:id="93" w:author="Daniel Noble" w:date="2017-10-11T11:18:00Z">
        <w:r>
          <w:rPr>
            <w:rStyle w:val="s1"/>
            <w:rFonts w:ascii="Calibri" w:hAnsi="Calibri"/>
            <w:sz w:val="22"/>
            <w:szCs w:val="22"/>
          </w:rPr>
          <w:t>lizard</w:t>
        </w:r>
      </w:ins>
      <w:ins w:id="94" w:author="Daniel Noble" w:date="2017-10-11T11:23:00Z">
        <w:r>
          <w:rPr>
            <w:rStyle w:val="s1"/>
            <w:rFonts w:ascii="Calibri" w:hAnsi="Calibri"/>
            <w:sz w:val="22"/>
            <w:szCs w:val="22"/>
          </w:rPr>
          <w:t>’</w:t>
        </w:r>
      </w:ins>
      <w:ins w:id="95" w:author="Daniel Noble" w:date="2017-10-11T11:18:00Z">
        <w:r>
          <w:rPr>
            <w:rStyle w:val="s1"/>
            <w:rFonts w:ascii="Calibri" w:hAnsi="Calibri"/>
            <w:sz w:val="22"/>
            <w:szCs w:val="22"/>
          </w:rPr>
          <w:t xml:space="preserve">s </w:t>
        </w:r>
      </w:ins>
      <w:r w:rsidRPr="00CF0B20">
        <w:rPr>
          <w:rStyle w:val="s1"/>
          <w:rFonts w:ascii="Calibri" w:hAnsi="Calibri"/>
          <w:sz w:val="22"/>
          <w:szCs w:val="22"/>
        </w:rPr>
        <w:t xml:space="preserve">enclosure </w:t>
      </w:r>
      <w:ins w:id="96" w:author="Daniel Noble" w:date="2017-10-11T11:20:00Z">
        <w:r>
          <w:rPr>
            <w:rStyle w:val="s1"/>
            <w:rFonts w:ascii="Calibri" w:hAnsi="Calibri"/>
            <w:sz w:val="22"/>
            <w:szCs w:val="22"/>
          </w:rPr>
          <w:t>on the opposite side of the</w:t>
        </w:r>
      </w:ins>
      <w:ins w:id="97" w:author="Daniel Noble" w:date="2017-10-11T11:23:00Z">
        <w:r>
          <w:rPr>
            <w:rStyle w:val="s1"/>
            <w:rFonts w:ascii="Calibri" w:hAnsi="Calibri"/>
            <w:sz w:val="22"/>
            <w:szCs w:val="22"/>
          </w:rPr>
          <w:t xml:space="preserve"> enclosure from</w:t>
        </w:r>
      </w:ins>
      <w:ins w:id="98" w:author="Daniel Noble" w:date="2017-10-11T11:24:00Z">
        <w:r>
          <w:rPr>
            <w:rStyle w:val="s1"/>
            <w:rFonts w:ascii="Calibri" w:hAnsi="Calibri"/>
            <w:sz w:val="22"/>
            <w:szCs w:val="22"/>
          </w:rPr>
          <w:t xml:space="preserve"> the</w:t>
        </w:r>
      </w:ins>
      <w:ins w:id="99" w:author="Daniel Noble" w:date="2017-10-11T11:20:00Z">
        <w:r>
          <w:rPr>
            <w:rStyle w:val="s1"/>
            <w:rFonts w:ascii="Calibri" w:hAnsi="Calibri"/>
            <w:sz w:val="22"/>
            <w:szCs w:val="22"/>
          </w:rPr>
          <w:t xml:space="preserve"> experimental hide </w:t>
        </w:r>
      </w:ins>
      <w:r w:rsidRPr="00CF0B20">
        <w:rPr>
          <w:rStyle w:val="s1"/>
          <w:rFonts w:ascii="Calibri" w:hAnsi="Calibri"/>
          <w:sz w:val="22"/>
          <w:szCs w:val="22"/>
        </w:rPr>
        <w:t>(</w:t>
      </w:r>
      <w:commentRangeStart w:id="100"/>
      <w:r w:rsidRPr="00CF0B20">
        <w:rPr>
          <w:rStyle w:val="s1"/>
          <w:rFonts w:ascii="Calibri" w:hAnsi="Calibri"/>
          <w:sz w:val="22"/>
          <w:szCs w:val="22"/>
        </w:rPr>
        <w:t>Figure #).</w:t>
      </w:r>
      <w:ins w:id="101" w:author="Daniel Noble" w:date="2017-10-11T11:24:00Z">
        <w:r>
          <w:rPr>
            <w:rStyle w:val="s1"/>
            <w:rFonts w:ascii="Calibri" w:hAnsi="Calibri"/>
            <w:sz w:val="22"/>
            <w:szCs w:val="22"/>
          </w:rPr>
          <w:t xml:space="preserve"> </w:t>
        </w:r>
      </w:ins>
      <w:commentRangeEnd w:id="100"/>
      <w:r>
        <w:rPr>
          <w:rStyle w:val="CommentReference"/>
          <w:rFonts w:ascii="Times New Roman" w:hAnsi="Times New Roman"/>
        </w:rPr>
        <w:commentReference w:id="100"/>
      </w:r>
      <w:r w:rsidRPr="00CF0B20">
        <w:rPr>
          <w:rStyle w:val="s1"/>
          <w:rFonts w:ascii="Calibri" w:hAnsi="Calibri"/>
          <w:sz w:val="22"/>
          <w:szCs w:val="22"/>
        </w:rPr>
        <w:t xml:space="preserve">The experimental lizard only had visual cues </w:t>
      </w:r>
      <w:ins w:id="102" w:author="Daniel Noble" w:date="2017-10-11T11:20:00Z">
        <w:r>
          <w:rPr>
            <w:rStyle w:val="s1"/>
            <w:rFonts w:ascii="Calibri" w:hAnsi="Calibri"/>
            <w:sz w:val="22"/>
            <w:szCs w:val="22"/>
          </w:rPr>
          <w:t>from the conspecific male during the assay</w:t>
        </w:r>
      </w:ins>
      <w:r w:rsidRPr="00CF0B20">
        <w:rPr>
          <w:rStyle w:val="s1"/>
          <w:rFonts w:ascii="Calibri" w:hAnsi="Calibri"/>
          <w:sz w:val="22"/>
          <w:szCs w:val="22"/>
        </w:rPr>
        <w:t xml:space="preserve">. </w:t>
      </w:r>
      <w:ins w:id="103" w:author="Daniel Noble" w:date="2017-10-11T11:24:00Z">
        <w:r>
          <w:rPr>
            <w:rStyle w:val="s1"/>
            <w:rFonts w:ascii="Calibri" w:hAnsi="Calibri"/>
            <w:sz w:val="22"/>
            <w:szCs w:val="22"/>
          </w:rPr>
          <w:t xml:space="preserve">During the </w:t>
        </w:r>
      </w:ins>
      <w:ins w:id="104" w:author="Daniel Noble" w:date="2017-10-11T11:26:00Z">
        <w:r>
          <w:rPr>
            <w:rStyle w:val="s1"/>
            <w:rFonts w:ascii="Calibri" w:hAnsi="Calibri"/>
            <w:sz w:val="22"/>
            <w:szCs w:val="22"/>
          </w:rPr>
          <w:t>20-minute</w:t>
        </w:r>
      </w:ins>
      <w:ins w:id="105" w:author="Daniel Noble" w:date="2017-10-11T11:24:00Z">
        <w:r>
          <w:rPr>
            <w:rStyle w:val="s1"/>
            <w:rFonts w:ascii="Calibri" w:hAnsi="Calibri"/>
            <w:sz w:val="22"/>
            <w:szCs w:val="22"/>
          </w:rPr>
          <w:t xml:space="preserve"> assay, </w:t>
        </w:r>
      </w:ins>
      <w:ins w:id="106" w:author="Daniel Noble" w:date="2017-10-11T11:20:00Z">
        <w:r>
          <w:rPr>
            <w:rStyle w:val="s1"/>
            <w:rFonts w:ascii="Calibri" w:hAnsi="Calibri"/>
            <w:sz w:val="22"/>
            <w:szCs w:val="22"/>
          </w:rPr>
          <w:t>I quantified the tota</w:t>
        </w:r>
      </w:ins>
      <w:ins w:id="107" w:author="Daniel Noble" w:date="2017-10-11T11:21:00Z">
        <w:r>
          <w:rPr>
            <w:rStyle w:val="s1"/>
            <w:rFonts w:ascii="Calibri" w:hAnsi="Calibri"/>
            <w:sz w:val="22"/>
            <w:szCs w:val="22"/>
          </w:rPr>
          <w:t>l</w:t>
        </w:r>
      </w:ins>
      <w:ins w:id="108" w:author="Daniel Noble" w:date="2017-10-11T11:20:00Z">
        <w:r>
          <w:rPr>
            <w:rStyle w:val="s1"/>
            <w:rFonts w:ascii="Calibri" w:hAnsi="Calibri"/>
            <w:sz w:val="22"/>
            <w:szCs w:val="22"/>
          </w:rPr>
          <w:t xml:space="preserve"> amount of time </w:t>
        </w:r>
      </w:ins>
      <w:ins w:id="109" w:author="Daniel Noble" w:date="2017-10-11T11:22:00Z">
        <w:r>
          <w:rPr>
            <w:rStyle w:val="s1"/>
            <w:rFonts w:ascii="Calibri" w:hAnsi="Calibri"/>
            <w:sz w:val="22"/>
            <w:szCs w:val="22"/>
          </w:rPr>
          <w:t xml:space="preserve">(seconds) </w:t>
        </w:r>
      </w:ins>
      <w:ins w:id="110" w:author="Daniel Noble" w:date="2017-10-11T11:20:00Z">
        <w:r>
          <w:rPr>
            <w:rStyle w:val="s1"/>
            <w:rFonts w:ascii="Calibri" w:hAnsi="Calibri"/>
            <w:sz w:val="22"/>
            <w:szCs w:val="22"/>
          </w:rPr>
          <w:t xml:space="preserve">each </w:t>
        </w:r>
      </w:ins>
      <w:ins w:id="111" w:author="Daniel Noble" w:date="2017-10-11T11:21:00Z">
        <w:r>
          <w:rPr>
            <w:rStyle w:val="s1"/>
            <w:rFonts w:ascii="Calibri" w:hAnsi="Calibri"/>
            <w:sz w:val="22"/>
            <w:szCs w:val="22"/>
          </w:rPr>
          <w:t>lizard</w:t>
        </w:r>
      </w:ins>
      <w:ins w:id="112" w:author="Daniel Noble" w:date="2017-10-11T11:20:00Z">
        <w:r>
          <w:rPr>
            <w:rStyle w:val="s1"/>
            <w:rFonts w:ascii="Calibri" w:hAnsi="Calibri"/>
            <w:sz w:val="22"/>
            <w:szCs w:val="22"/>
          </w:rPr>
          <w:t xml:space="preserve"> </w:t>
        </w:r>
      </w:ins>
      <w:ins w:id="113" w:author="Daniel Noble" w:date="2017-10-11T11:21:00Z">
        <w:r>
          <w:rPr>
            <w:rStyle w:val="s1"/>
            <w:rFonts w:ascii="Calibri" w:hAnsi="Calibri"/>
            <w:sz w:val="22"/>
            <w:szCs w:val="22"/>
          </w:rPr>
          <w:t>spent</w:t>
        </w:r>
      </w:ins>
      <w:ins w:id="114" w:author="Daniel Noble" w:date="2017-10-11T11:20:00Z">
        <w:r>
          <w:rPr>
            <w:rStyle w:val="s1"/>
            <w:rFonts w:ascii="Calibri" w:hAnsi="Calibri"/>
            <w:sz w:val="22"/>
            <w:szCs w:val="22"/>
          </w:rPr>
          <w:t xml:space="preserve"> in the </w:t>
        </w:r>
      </w:ins>
      <w:ins w:id="115" w:author="Daniel Noble" w:date="2017-10-11T11:21:00Z">
        <w:r>
          <w:rPr>
            <w:rStyle w:val="s1"/>
            <w:rFonts w:ascii="Calibri" w:hAnsi="Calibri"/>
            <w:sz w:val="22"/>
            <w:szCs w:val="22"/>
          </w:rPr>
          <w:t xml:space="preserve">‘social zone’, defined as the area of the enclosure within ~ 3 cm perimeter around the front of the container with the conspecific male. </w:t>
        </w:r>
      </w:ins>
    </w:p>
    <w:p w14:paraId="70063D0F" w14:textId="77777777" w:rsidR="00A078E3" w:rsidRPr="00CF0B20" w:rsidRDefault="00A078E3" w:rsidP="00A078E3">
      <w:pPr>
        <w:pStyle w:val="p4"/>
        <w:spacing w:line="360" w:lineRule="auto"/>
        <w:rPr>
          <w:rFonts w:ascii="Calibri" w:hAnsi="Calibri"/>
          <w:sz w:val="22"/>
          <w:szCs w:val="22"/>
        </w:rPr>
      </w:pPr>
    </w:p>
    <w:p w14:paraId="3A614D9A" w14:textId="77777777" w:rsidR="00A078E3" w:rsidRPr="00CF0B20" w:rsidRDefault="00A078E3" w:rsidP="00A078E3">
      <w:pPr>
        <w:pStyle w:val="Subtitle"/>
        <w:spacing w:line="360" w:lineRule="auto"/>
        <w:rPr>
          <w:rFonts w:ascii="Calibri" w:hAnsi="Calibri"/>
          <w:b/>
        </w:rPr>
      </w:pPr>
      <w:proofErr w:type="spellStart"/>
      <w:r>
        <w:rPr>
          <w:rFonts w:ascii="Calibri" w:hAnsi="Calibri"/>
          <w:b/>
        </w:rPr>
        <w:t>Behavio</w:t>
      </w:r>
      <w:ins w:id="116" w:author="Daniel Noble" w:date="2017-10-11T11:34:00Z">
        <w:r>
          <w:rPr>
            <w:rFonts w:ascii="Calibri" w:hAnsi="Calibri"/>
            <w:b/>
          </w:rPr>
          <w:t>u</w:t>
        </w:r>
      </w:ins>
      <w:r w:rsidRPr="00CF0B20">
        <w:rPr>
          <w:rFonts w:ascii="Calibri" w:hAnsi="Calibri"/>
          <w:b/>
        </w:rPr>
        <w:t>ral</w:t>
      </w:r>
      <w:proofErr w:type="spellEnd"/>
      <w:r w:rsidRPr="00CF0B20">
        <w:rPr>
          <w:rFonts w:ascii="Calibri" w:hAnsi="Calibri"/>
          <w:b/>
        </w:rPr>
        <w:t xml:space="preserve"> Scoring</w:t>
      </w:r>
    </w:p>
    <w:p w14:paraId="41EAEF2D" w14:textId="77777777" w:rsidR="00A078E3" w:rsidRPr="00CF0B20" w:rsidRDefault="00A078E3" w:rsidP="00A078E3">
      <w:pPr>
        <w:pStyle w:val="p3"/>
        <w:spacing w:line="360" w:lineRule="auto"/>
        <w:rPr>
          <w:rStyle w:val="s1"/>
          <w:rFonts w:ascii="Calibri" w:hAnsi="Calibri"/>
          <w:sz w:val="22"/>
          <w:szCs w:val="22"/>
        </w:rPr>
      </w:pPr>
      <w:r>
        <w:rPr>
          <w:rStyle w:val="s1"/>
          <w:rFonts w:ascii="Calibri" w:hAnsi="Calibri"/>
          <w:sz w:val="22"/>
          <w:szCs w:val="22"/>
        </w:rPr>
        <w:t>All behavio</w:t>
      </w:r>
      <w:r w:rsidRPr="00CF0B20">
        <w:rPr>
          <w:rStyle w:val="s1"/>
          <w:rFonts w:ascii="Calibri" w:hAnsi="Calibri"/>
          <w:sz w:val="22"/>
          <w:szCs w:val="22"/>
        </w:rPr>
        <w:t>ral assays were scored blind</w:t>
      </w:r>
      <w:ins w:id="117" w:author="Daniel Noble" w:date="2017-10-11T11:25:00Z">
        <w:r>
          <w:rPr>
            <w:rStyle w:val="s1"/>
            <w:rFonts w:ascii="Calibri" w:hAnsi="Calibri"/>
            <w:sz w:val="22"/>
            <w:szCs w:val="22"/>
          </w:rPr>
          <w:t xml:space="preserve"> to the treatment group of the experimental lizard</w:t>
        </w:r>
      </w:ins>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w:t>
      </w:r>
      <w:r w:rsidRPr="00CF0B20">
        <w:rPr>
          <w:rStyle w:val="s1"/>
          <w:rFonts w:ascii="Calibri" w:hAnsi="Calibri"/>
          <w:sz w:val="22"/>
          <w:szCs w:val="22"/>
        </w:rPr>
        <w:t xml:space="preserve">ral measures. </w:t>
      </w:r>
    </w:p>
    <w:p w14:paraId="6CE67034" w14:textId="5D0C6F46" w:rsidR="00A078E3" w:rsidRPr="00CF0B20" w:rsidRDefault="00A078E3" w:rsidP="00172F71">
      <w:pPr>
        <w:pStyle w:val="p3"/>
        <w:spacing w:line="360" w:lineRule="auto"/>
        <w:ind w:firstLine="720"/>
        <w:rPr>
          <w:rStyle w:val="s1"/>
          <w:rFonts w:ascii="Calibri" w:hAnsi="Calibri"/>
          <w:sz w:val="22"/>
          <w:szCs w:val="22"/>
        </w:rPr>
      </w:pPr>
      <w:commentRangeStart w:id="118"/>
      <w:r w:rsidRPr="00CF0B20">
        <w:rPr>
          <w:rStyle w:val="s1"/>
          <w:rFonts w:ascii="Calibri" w:hAnsi="Calibri"/>
          <w:sz w:val="22"/>
          <w:szCs w:val="22"/>
        </w:rPr>
        <w:lastRenderedPageBreak/>
        <w:t xml:space="preserve">Arenas </w:t>
      </w:r>
      <w:commentRangeEnd w:id="118"/>
      <w:r>
        <w:rPr>
          <w:rStyle w:val="CommentReference"/>
          <w:rFonts w:ascii="Times New Roman" w:hAnsi="Times New Roman"/>
        </w:rPr>
        <w:commentReference w:id="118"/>
      </w:r>
      <w:ins w:id="119" w:author="Daniel Noble" w:date="2017-10-11T11:28:00Z">
        <w:r>
          <w:rPr>
            <w:rStyle w:val="s1"/>
            <w:rFonts w:ascii="Calibri" w:hAnsi="Calibri"/>
            <w:sz w:val="22"/>
            <w:szCs w:val="22"/>
          </w:rPr>
          <w:t xml:space="preserve">(i.e. a single enclosure within a video) </w:t>
        </w:r>
      </w:ins>
      <w:r w:rsidRPr="00CF0B20">
        <w:rPr>
          <w:rStyle w:val="s1"/>
          <w:rFonts w:ascii="Calibri" w:hAnsi="Calibri"/>
          <w:sz w:val="22"/>
          <w:szCs w:val="22"/>
        </w:rPr>
        <w:t xml:space="preserve">were defined in the program for each assay to measure a number of variables in each zone </w:t>
      </w:r>
      <w:commentRangeStart w:id="120"/>
      <w:r w:rsidRPr="00CF0B20">
        <w:rPr>
          <w:rStyle w:val="s1"/>
          <w:rFonts w:ascii="Calibri" w:hAnsi="Calibri"/>
          <w:sz w:val="22"/>
          <w:szCs w:val="22"/>
        </w:rPr>
        <w:t xml:space="preserve">(Fig #). </w:t>
      </w:r>
      <w:commentRangeEnd w:id="120"/>
      <w:r>
        <w:rPr>
          <w:rStyle w:val="CommentReference"/>
          <w:rFonts w:ascii="Times New Roman" w:hAnsi="Times New Roman"/>
        </w:rPr>
        <w:commentReference w:id="120"/>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5F6B7971" w14:textId="77777777" w:rsidR="00A078E3" w:rsidRPr="00CF0B20" w:rsidRDefault="00A078E3" w:rsidP="00A078E3">
      <w:pPr>
        <w:pStyle w:val="p3"/>
        <w:spacing w:line="360" w:lineRule="auto"/>
        <w:rPr>
          <w:rFonts w:ascii="Calibri" w:hAnsi="Calibri"/>
          <w:sz w:val="22"/>
          <w:szCs w:val="22"/>
        </w:rPr>
      </w:pPr>
    </w:p>
    <w:p w14:paraId="391EDC50" w14:textId="77777777" w:rsidR="00A078E3" w:rsidRPr="00CF0B20" w:rsidRDefault="00A078E3" w:rsidP="00A078E3">
      <w:pPr>
        <w:pStyle w:val="Subtitle"/>
        <w:rPr>
          <w:rFonts w:ascii="Calibri" w:hAnsi="Calibri"/>
        </w:rPr>
      </w:pPr>
      <w:r w:rsidRPr="00CF0B20">
        <w:rPr>
          <w:rStyle w:val="s1"/>
          <w:rFonts w:ascii="Calibri" w:hAnsi="Calibri"/>
          <w:b/>
          <w:bCs/>
        </w:rPr>
        <w:t>STATISTICAL ANALYSIS</w:t>
      </w:r>
    </w:p>
    <w:p w14:paraId="6FF6B0FE" w14:textId="0414F8AA" w:rsidR="00A078E3" w:rsidRDefault="00A078E3" w:rsidP="00A078E3">
      <w:pPr>
        <w:spacing w:line="360" w:lineRule="auto"/>
        <w:rPr>
          <w:ins w:id="121" w:author="Daniel Noble" w:date="2017-10-11T15:28:00Z"/>
          <w:rFonts w:ascii="Calibri" w:hAnsi="Calibri"/>
          <w:sz w:val="22"/>
          <w:szCs w:val="22"/>
        </w:rPr>
      </w:pPr>
      <w:ins w:id="122" w:author="Daniel Noble" w:date="2017-10-11T14:14:00Z">
        <w:r>
          <w:rPr>
            <w:rFonts w:ascii="Calibri" w:hAnsi="Calibri"/>
            <w:sz w:val="22"/>
            <w:szCs w:val="22"/>
          </w:rPr>
          <w:t xml:space="preserve">Lizard activity patterns were highly variable, with lizards on a given </w:t>
        </w:r>
      </w:ins>
      <w:ins w:id="123" w:author="Daniel Noble" w:date="2017-10-11T14:17:00Z">
        <w:r>
          <w:rPr>
            <w:rFonts w:ascii="Calibri" w:hAnsi="Calibri"/>
            <w:sz w:val="22"/>
            <w:szCs w:val="22"/>
          </w:rPr>
          <w:t>assay</w:t>
        </w:r>
      </w:ins>
      <w:ins w:id="124" w:author="Daniel Noble" w:date="2017-10-11T14:14:00Z">
        <w:r>
          <w:rPr>
            <w:rFonts w:ascii="Calibri" w:hAnsi="Calibri"/>
            <w:sz w:val="22"/>
            <w:szCs w:val="22"/>
          </w:rPr>
          <w:t xml:space="preserve"> not always emerging from hides. This led to variables being censored (i.e. activity was probably low on a given </w:t>
        </w:r>
      </w:ins>
      <w:ins w:id="125" w:author="Daniel Noble" w:date="2017-10-11T14:17:00Z">
        <w:r>
          <w:rPr>
            <w:rFonts w:ascii="Calibri" w:hAnsi="Calibri"/>
            <w:sz w:val="22"/>
            <w:szCs w:val="22"/>
          </w:rPr>
          <w:t>assay</w:t>
        </w:r>
      </w:ins>
      <w:ins w:id="126" w:author="Daniel Noble" w:date="2017-10-11T14:14:00Z">
        <w:r>
          <w:rPr>
            <w:rFonts w:ascii="Calibri" w:hAnsi="Calibri"/>
            <w:sz w:val="22"/>
            <w:szCs w:val="22"/>
          </w:rPr>
          <w:t>, but not completely absen</w:t>
        </w:r>
      </w:ins>
      <w:r w:rsidR="00B2406A">
        <w:rPr>
          <w:rFonts w:ascii="Calibri" w:hAnsi="Calibri"/>
          <w:sz w:val="22"/>
          <w:szCs w:val="22"/>
        </w:rPr>
        <w:t>t</w:t>
      </w:r>
      <w:ins w:id="127" w:author="Daniel Noble" w:date="2017-10-11T14:14:00Z">
        <w:r>
          <w:rPr>
            <w:rFonts w:ascii="Calibri" w:hAnsi="Calibri"/>
            <w:sz w:val="22"/>
            <w:szCs w:val="22"/>
          </w:rPr>
          <w:t xml:space="preserve">) </w:t>
        </w:r>
      </w:ins>
      <w:ins w:id="128" w:author="Daniel Noble" w:date="2017-10-11T14:25:00Z">
        <w:r>
          <w:rPr>
            <w:rFonts w:ascii="Calibri" w:hAnsi="Calibri"/>
            <w:sz w:val="22"/>
            <w:szCs w:val="22"/>
          </w:rPr>
          <w:t xml:space="preserve">as </w:t>
        </w:r>
        <w:proofErr w:type="spellStart"/>
        <w:r>
          <w:rPr>
            <w:rFonts w:ascii="Calibri" w:hAnsi="Calibri"/>
            <w:sz w:val="22"/>
            <w:szCs w:val="22"/>
          </w:rPr>
          <w:t>behaviours</w:t>
        </w:r>
        <w:proofErr w:type="spellEnd"/>
        <w:r>
          <w:rPr>
            <w:rFonts w:ascii="Calibri" w:hAnsi="Calibri"/>
            <w:sz w:val="22"/>
            <w:szCs w:val="22"/>
          </w:rPr>
          <w:t xml:space="preserve"> were not picked up in </w:t>
        </w:r>
      </w:ins>
      <w:ins w:id="129" w:author="Daniel Noble" w:date="2017-10-11T14:14:00Z">
        <w:r>
          <w:rPr>
            <w:rFonts w:ascii="Calibri" w:hAnsi="Calibri"/>
            <w:sz w:val="22"/>
            <w:szCs w:val="22"/>
          </w:rPr>
          <w:t xml:space="preserve">the </w:t>
        </w:r>
      </w:ins>
      <w:ins w:id="130" w:author="Daniel Noble" w:date="2017-10-11T14:15:00Z">
        <w:r>
          <w:rPr>
            <w:rFonts w:ascii="Calibri" w:hAnsi="Calibri"/>
            <w:sz w:val="22"/>
            <w:szCs w:val="22"/>
          </w:rPr>
          <w:t>20-minute</w:t>
        </w:r>
      </w:ins>
      <w:ins w:id="131" w:author="Daniel Noble" w:date="2017-10-11T14:14:00Z">
        <w:r>
          <w:rPr>
            <w:rFonts w:ascii="Calibri" w:hAnsi="Calibri"/>
            <w:sz w:val="22"/>
            <w:szCs w:val="22"/>
          </w:rPr>
          <w:t xml:space="preserve"> assay. </w:t>
        </w:r>
      </w:ins>
      <w:ins w:id="132" w:author="Daniel Noble" w:date="2017-10-11T14:18:00Z">
        <w:r>
          <w:rPr>
            <w:rFonts w:ascii="Calibri" w:hAnsi="Calibri"/>
            <w:sz w:val="22"/>
            <w:szCs w:val="22"/>
          </w:rPr>
          <w:t>Censored distributions in a multi-variate framework are difficult to model, and a</w:t>
        </w:r>
      </w:ins>
      <w:ins w:id="133" w:author="Daniel Noble" w:date="2017-10-11T14:16:00Z">
        <w:r>
          <w:rPr>
            <w:rFonts w:ascii="Calibri" w:hAnsi="Calibri"/>
            <w:sz w:val="22"/>
            <w:szCs w:val="22"/>
          </w:rPr>
          <w:t xml:space="preserve">s such, </w:t>
        </w:r>
      </w:ins>
      <w:ins w:id="134" w:author="Daniel Noble" w:date="2017-10-11T14:18:00Z">
        <w:r>
          <w:rPr>
            <w:rFonts w:ascii="Calibri" w:hAnsi="Calibri"/>
            <w:sz w:val="22"/>
            <w:szCs w:val="22"/>
          </w:rPr>
          <w:t>I</w:t>
        </w:r>
      </w:ins>
      <w:ins w:id="135" w:author="Daniel Noble" w:date="2017-10-11T14:16:00Z">
        <w:r>
          <w:rPr>
            <w:rFonts w:ascii="Calibri" w:hAnsi="Calibri"/>
            <w:sz w:val="22"/>
            <w:szCs w:val="22"/>
          </w:rPr>
          <w:t xml:space="preserve"> only used data for assays where lizards were active. </w:t>
        </w:r>
      </w:ins>
      <w:ins w:id="136" w:author="Daniel Noble" w:date="2017-10-11T14:18:00Z">
        <w:r>
          <w:rPr>
            <w:rFonts w:ascii="Calibri" w:hAnsi="Calibri"/>
            <w:sz w:val="22"/>
            <w:szCs w:val="22"/>
          </w:rPr>
          <w:t xml:space="preserve"> I</w:t>
        </w:r>
      </w:ins>
      <w:ins w:id="137" w:author="Daniel Noble" w:date="2017-10-11T14:16:00Z">
        <w:r>
          <w:rPr>
            <w:rFonts w:ascii="Calibri" w:hAnsi="Calibri"/>
            <w:sz w:val="22"/>
            <w:szCs w:val="22"/>
          </w:rPr>
          <w:t xml:space="preserve">n other words, where </w:t>
        </w:r>
      </w:ins>
      <w:ins w:id="138" w:author="Daniel Noble" w:date="2017-10-11T14:25:00Z">
        <w:r>
          <w:rPr>
            <w:rFonts w:ascii="Calibri" w:hAnsi="Calibri"/>
            <w:sz w:val="22"/>
            <w:szCs w:val="22"/>
          </w:rPr>
          <w:t>lizards were detected for at least one</w:t>
        </w:r>
        <w:commentRangeStart w:id="139"/>
        <w:r>
          <w:rPr>
            <w:rFonts w:ascii="Calibri" w:hAnsi="Calibri"/>
            <w:sz w:val="22"/>
            <w:szCs w:val="22"/>
          </w:rPr>
          <w:t xml:space="preserve"> minute</w:t>
        </w:r>
        <w:commentRangeEnd w:id="139"/>
        <w:r>
          <w:rPr>
            <w:rStyle w:val="CommentReference"/>
          </w:rPr>
          <w:commentReference w:id="139"/>
        </w:r>
      </w:ins>
      <w:ins w:id="140" w:author="Daniel Noble" w:date="2017-10-11T14:16:00Z">
        <w:r>
          <w:rPr>
            <w:rFonts w:ascii="Calibri" w:hAnsi="Calibri"/>
            <w:sz w:val="22"/>
            <w:szCs w:val="22"/>
          </w:rPr>
          <w:t xml:space="preserve">. </w:t>
        </w:r>
      </w:ins>
      <w:ins w:id="141" w:author="Daniel Noble" w:date="2017-10-11T14:17:00Z">
        <w:r>
          <w:rPr>
            <w:rFonts w:ascii="Calibri" w:hAnsi="Calibri"/>
            <w:sz w:val="22"/>
            <w:szCs w:val="22"/>
          </w:rPr>
          <w:t xml:space="preserve">While this led to a drop in the total number of observations, the data set was still quite large overall and </w:t>
        </w:r>
      </w:ins>
      <w:ins w:id="142" w:author="Daniel Noble" w:date="2017-10-11T14:26:00Z">
        <w:r>
          <w:rPr>
            <w:rFonts w:ascii="Calibri" w:hAnsi="Calibri"/>
            <w:sz w:val="22"/>
            <w:szCs w:val="22"/>
          </w:rPr>
          <w:t xml:space="preserve">any </w:t>
        </w:r>
      </w:ins>
      <w:ins w:id="143" w:author="Daniel Noble" w:date="2017-10-11T14:27:00Z">
        <w:r>
          <w:rPr>
            <w:rFonts w:ascii="Calibri" w:hAnsi="Calibri"/>
            <w:sz w:val="22"/>
            <w:szCs w:val="22"/>
          </w:rPr>
          <w:t>decrease</w:t>
        </w:r>
      </w:ins>
      <w:ins w:id="144" w:author="Daniel Noble" w:date="2017-10-11T14:26:00Z">
        <w:r>
          <w:rPr>
            <w:rFonts w:ascii="Calibri" w:hAnsi="Calibri"/>
            <w:sz w:val="22"/>
            <w:szCs w:val="22"/>
          </w:rPr>
          <w:t xml:space="preserve"> in sample size is</w:t>
        </w:r>
      </w:ins>
      <w:ins w:id="145" w:author="Daniel Noble" w:date="2017-10-11T14:19:00Z">
        <w:r>
          <w:rPr>
            <w:rFonts w:ascii="Calibri" w:hAnsi="Calibri"/>
            <w:sz w:val="22"/>
            <w:szCs w:val="22"/>
          </w:rPr>
          <w:t xml:space="preserve"> likely to lead to conservative model estimates</w:t>
        </w:r>
      </w:ins>
      <w:ins w:id="146" w:author="Daniel Noble" w:date="2017-10-11T14:26:00Z">
        <w:r>
          <w:rPr>
            <w:rFonts w:ascii="Calibri" w:hAnsi="Calibri"/>
            <w:sz w:val="22"/>
            <w:szCs w:val="22"/>
          </w:rPr>
          <w:t xml:space="preserve"> (increasing Type II errors)</w:t>
        </w:r>
      </w:ins>
      <w:ins w:id="147" w:author="Daniel Noble" w:date="2017-10-11T14:19:00Z">
        <w:r>
          <w:rPr>
            <w:rFonts w:ascii="Calibri" w:hAnsi="Calibri"/>
            <w:sz w:val="22"/>
            <w:szCs w:val="22"/>
          </w:rPr>
          <w:t>. T</w:t>
        </w:r>
      </w:ins>
      <w:r w:rsidRPr="00CF0B20">
        <w:rPr>
          <w:rFonts w:ascii="Calibri" w:hAnsi="Calibri"/>
          <w:sz w:val="22"/>
          <w:szCs w:val="22"/>
        </w:rPr>
        <w:t xml:space="preserve">o </w:t>
      </w:r>
      <w:ins w:id="148" w:author="Daniel Noble" w:date="2017-10-11T14:20:00Z">
        <w:r>
          <w:rPr>
            <w:rFonts w:ascii="Calibri" w:hAnsi="Calibri"/>
            <w:sz w:val="22"/>
            <w:szCs w:val="22"/>
          </w:rPr>
          <w:t>meet</w:t>
        </w:r>
      </w:ins>
      <w:r w:rsidRPr="00CF0B20">
        <w:rPr>
          <w:rFonts w:ascii="Calibri" w:hAnsi="Calibri"/>
          <w:sz w:val="22"/>
          <w:szCs w:val="22"/>
        </w:rPr>
        <w:t xml:space="preserve"> </w:t>
      </w:r>
      <w:ins w:id="149" w:author="Daniel Noble" w:date="2017-10-11T14:19:00Z">
        <w:r>
          <w:rPr>
            <w:rFonts w:ascii="Calibri" w:hAnsi="Calibri"/>
            <w:sz w:val="22"/>
            <w:szCs w:val="22"/>
          </w:rPr>
          <w:t>assumptions of normality</w:t>
        </w:r>
      </w:ins>
      <w:ins w:id="150" w:author="Daniel Noble" w:date="2017-10-11T14:27:00Z">
        <w:r>
          <w:rPr>
            <w:rFonts w:ascii="Calibri" w:hAnsi="Calibri"/>
            <w:sz w:val="22"/>
            <w:szCs w:val="22"/>
          </w:rPr>
          <w:t>,</w:t>
        </w:r>
      </w:ins>
      <w:ins w:id="151" w:author="Daniel Noble" w:date="2017-10-11T14:19:00Z">
        <w:r>
          <w:rPr>
            <w:rFonts w:ascii="Calibri" w:hAnsi="Calibri"/>
            <w:sz w:val="22"/>
            <w:szCs w:val="22"/>
          </w:rPr>
          <w:t xml:space="preserve"> the t</w:t>
        </w:r>
      </w:ins>
      <w:r w:rsidRPr="00CF0B20">
        <w:rPr>
          <w:rFonts w:ascii="Calibri" w:hAnsi="Calibri"/>
          <w:sz w:val="22"/>
          <w:szCs w:val="22"/>
        </w:rPr>
        <w:t xml:space="preserve">otal </w:t>
      </w:r>
      <w:ins w:id="152" w:author="Daniel Noble" w:date="2017-10-11T14:19:00Z">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oved</w:t>
        </w:r>
      </w:ins>
      <w:r w:rsidRPr="00CF0B20">
        <w:rPr>
          <w:rFonts w:ascii="Calibri" w:hAnsi="Calibri"/>
          <w:sz w:val="22"/>
          <w:szCs w:val="22"/>
        </w:rPr>
        <w:t xml:space="preserve">, </w:t>
      </w:r>
      <w:ins w:id="153" w:author="Daniel Noble" w:date="2017-10-11T14:20:00Z">
        <w:r>
          <w:rPr>
            <w:rFonts w:ascii="Calibri" w:hAnsi="Calibri"/>
            <w:sz w:val="22"/>
            <w:szCs w:val="22"/>
          </w:rPr>
          <w:t>t</w:t>
        </w:r>
        <w:r w:rsidRPr="00CF0B20">
          <w:rPr>
            <w:rFonts w:ascii="Calibri" w:hAnsi="Calibri"/>
            <w:sz w:val="22"/>
            <w:szCs w:val="22"/>
          </w:rPr>
          <w:t xml:space="preserve">ime </w:t>
        </w:r>
      </w:ins>
      <w:r w:rsidRPr="00CF0B20">
        <w:rPr>
          <w:rFonts w:ascii="Calibri" w:hAnsi="Calibri"/>
          <w:sz w:val="22"/>
          <w:szCs w:val="22"/>
        </w:rPr>
        <w:t xml:space="preserve">spent in </w:t>
      </w:r>
      <w:ins w:id="154" w:author="Daniel Noble" w:date="2017-10-11T14:20:00Z">
        <w:r>
          <w:rPr>
            <w:rFonts w:ascii="Calibri" w:hAnsi="Calibri"/>
            <w:sz w:val="22"/>
            <w:szCs w:val="22"/>
          </w:rPr>
          <w:t xml:space="preserve">the </w:t>
        </w:r>
      </w:ins>
      <w:r w:rsidRPr="00CF0B20">
        <w:rPr>
          <w:rFonts w:ascii="Calibri" w:hAnsi="Calibri"/>
          <w:sz w:val="22"/>
          <w:szCs w:val="22"/>
        </w:rPr>
        <w:t xml:space="preserve">novel zone and time spent in social zone were log transformed. </w:t>
      </w:r>
      <w:ins w:id="155" w:author="Daniel Noble" w:date="2017-10-11T14:20:00Z">
        <w:r>
          <w:rPr>
            <w:rFonts w:ascii="Calibri" w:hAnsi="Calibri"/>
            <w:sz w:val="22"/>
            <w:szCs w:val="22"/>
          </w:rPr>
          <w:t xml:space="preserve">I modelled all variables together in a multi-response model </w:t>
        </w:r>
      </w:ins>
      <w:ins w:id="156" w:author="Daniel Noble" w:date="2017-10-11T14:21:00Z">
        <w:r>
          <w:rPr>
            <w:rFonts w:ascii="Calibri" w:hAnsi="Calibri"/>
            <w:sz w:val="22"/>
            <w:szCs w:val="22"/>
          </w:rPr>
          <w:t>u</w:t>
        </w:r>
      </w:ins>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ins w:id="157" w:author="Daniel Noble" w:date="2017-10-11T14:21:00Z">
        <w:r>
          <w:rPr>
            <w:rFonts w:ascii="Calibri" w:hAnsi="Calibri"/>
            <w:sz w:val="22"/>
            <w:szCs w:val="22"/>
          </w:rPr>
          <w:t xml:space="preserve">package (Hadfield, 2010) in </w:t>
        </w:r>
      </w:ins>
      <w:r w:rsidRPr="00CF0B20">
        <w:rPr>
          <w:rFonts w:ascii="Calibri" w:hAnsi="Calibri"/>
          <w:sz w:val="22"/>
          <w:szCs w:val="22"/>
        </w:rPr>
        <w:t>R</w:t>
      </w:r>
      <w:ins w:id="158" w:author="Daniel Noble" w:date="2017-10-11T14:27:00Z">
        <w:r>
          <w:rPr>
            <w:rFonts w:ascii="Calibri" w:hAnsi="Calibri"/>
            <w:sz w:val="22"/>
            <w:szCs w:val="22"/>
          </w:rPr>
          <w:t xml:space="preserve"> </w:t>
        </w:r>
      </w:ins>
      <w:ins w:id="159" w:author="Daniel Noble" w:date="2017-10-11T14:21:00Z">
        <w:r>
          <w:rPr>
            <w:rFonts w:ascii="Calibri" w:hAnsi="Calibri"/>
            <w:sz w:val="22"/>
            <w:szCs w:val="22"/>
          </w:rPr>
          <w:t>(</w:t>
        </w:r>
      </w:ins>
      <w:r w:rsidR="00455B7F">
        <w:rPr>
          <w:rFonts w:ascii="Calibri" w:hAnsi="Calibri"/>
          <w:sz w:val="22"/>
          <w:szCs w:val="22"/>
        </w:rPr>
        <w:t>R Core Team 2014</w:t>
      </w:r>
      <w:ins w:id="160" w:author="Daniel Noble" w:date="2017-10-11T14:21:00Z">
        <w:r>
          <w:rPr>
            <w:rFonts w:ascii="Calibri" w:hAnsi="Calibri"/>
            <w:sz w:val="22"/>
            <w:szCs w:val="22"/>
          </w:rPr>
          <w:t xml:space="preserve">). </w:t>
        </w:r>
      </w:ins>
      <w:r w:rsidRPr="00CF0B20">
        <w:rPr>
          <w:rFonts w:ascii="Calibri" w:hAnsi="Calibri"/>
          <w:sz w:val="22"/>
          <w:szCs w:val="22"/>
        </w:rPr>
        <w:t xml:space="preserve"> </w:t>
      </w:r>
      <w:proofErr w:type="spellStart"/>
      <w:ins w:id="161" w:author="Daniel Noble" w:date="2017-10-11T14:21:00Z">
        <w:r w:rsidRPr="001337F1">
          <w:rPr>
            <w:rFonts w:ascii="Calibri" w:hAnsi="Calibri"/>
            <w:i/>
            <w:sz w:val="22"/>
            <w:szCs w:val="22"/>
          </w:rPr>
          <w:t>MCMCglmm</w:t>
        </w:r>
        <w:proofErr w:type="spellEnd"/>
        <w:r>
          <w:rPr>
            <w:rFonts w:ascii="Calibri" w:hAnsi="Calibri"/>
            <w:sz w:val="22"/>
            <w:szCs w:val="22"/>
          </w:rPr>
          <w:t xml:space="preserve"> uses</w:t>
        </w:r>
      </w:ins>
      <w:r w:rsidRPr="00CF0B20">
        <w:rPr>
          <w:rFonts w:ascii="Calibri" w:hAnsi="Calibri"/>
          <w:sz w:val="22"/>
          <w:szCs w:val="22"/>
        </w:rPr>
        <w:t xml:space="preserve"> a Bayesian framework </w:t>
      </w:r>
      <w:ins w:id="162" w:author="Daniel Noble" w:date="2017-10-11T14:21:00Z">
        <w:r>
          <w:rPr>
            <w:rFonts w:ascii="Calibri" w:hAnsi="Calibri"/>
            <w:sz w:val="22"/>
            <w:szCs w:val="22"/>
          </w:rPr>
          <w:t xml:space="preserve">to estimate covariance matrices </w:t>
        </w:r>
      </w:ins>
      <w:ins w:id="163" w:author="Daniel Noble" w:date="2017-10-11T14:22:00Z">
        <w:r>
          <w:rPr>
            <w:rFonts w:ascii="Calibri" w:hAnsi="Calibri"/>
            <w:sz w:val="22"/>
            <w:szCs w:val="22"/>
          </w:rPr>
          <w:t xml:space="preserve">between </w:t>
        </w:r>
        <w:proofErr w:type="spellStart"/>
        <w:r>
          <w:rPr>
            <w:rFonts w:ascii="Calibri" w:hAnsi="Calibri"/>
            <w:sz w:val="22"/>
            <w:szCs w:val="22"/>
          </w:rPr>
          <w:t>behavioural</w:t>
        </w:r>
        <w:proofErr w:type="spellEnd"/>
        <w:r>
          <w:rPr>
            <w:rFonts w:ascii="Calibri" w:hAnsi="Calibri"/>
            <w:sz w:val="22"/>
            <w:szCs w:val="22"/>
          </w:rPr>
          <w:t xml:space="preserve"> traits </w:t>
        </w:r>
      </w:ins>
      <w:ins w:id="164" w:author="Daniel Noble" w:date="2017-10-11T14:21:00Z">
        <w:r>
          <w:rPr>
            <w:rFonts w:ascii="Calibri" w:hAnsi="Calibri"/>
            <w:sz w:val="22"/>
            <w:szCs w:val="22"/>
          </w:rPr>
          <w:t xml:space="preserve">at different </w:t>
        </w:r>
      </w:ins>
      <w:ins w:id="165" w:author="Daniel Noble" w:date="2017-10-11T14:22:00Z">
        <w:r>
          <w:rPr>
            <w:rFonts w:ascii="Calibri" w:hAnsi="Calibri"/>
            <w:sz w:val="22"/>
            <w:szCs w:val="22"/>
          </w:rPr>
          <w:t>hierarchical</w:t>
        </w:r>
      </w:ins>
      <w:ins w:id="166" w:author="Daniel Noble" w:date="2017-10-11T14:21:00Z">
        <w:r>
          <w:rPr>
            <w:rFonts w:ascii="Calibri" w:hAnsi="Calibri"/>
            <w:sz w:val="22"/>
            <w:szCs w:val="22"/>
          </w:rPr>
          <w:t xml:space="preserve"> </w:t>
        </w:r>
      </w:ins>
      <w:ins w:id="167" w:author="Daniel Noble" w:date="2017-10-11T14:22:00Z">
        <w:r>
          <w:rPr>
            <w:rFonts w:ascii="Calibri" w:hAnsi="Calibri"/>
            <w:sz w:val="22"/>
            <w:szCs w:val="22"/>
          </w:rPr>
          <w:t>levels of the data. It uses</w:t>
        </w:r>
        <w:r w:rsidRPr="00CF0B20">
          <w:rPr>
            <w:rFonts w:ascii="Calibri" w:hAnsi="Calibri"/>
            <w:sz w:val="22"/>
            <w:szCs w:val="22"/>
          </w:rPr>
          <w:t xml:space="preserve"> </w:t>
        </w:r>
      </w:ins>
      <w:r w:rsidRPr="00CF0B20">
        <w:rPr>
          <w:rFonts w:ascii="Calibri" w:hAnsi="Calibri"/>
          <w:sz w:val="22"/>
          <w:szCs w:val="22"/>
        </w:rPr>
        <w:t xml:space="preserve">a Markov Chain Monte Carlo </w:t>
      </w:r>
      <w:ins w:id="168" w:author="Daniel Noble" w:date="2017-10-11T14:22:00Z">
        <w:r>
          <w:rPr>
            <w:rFonts w:ascii="Calibri" w:hAnsi="Calibri"/>
            <w:sz w:val="22"/>
            <w:szCs w:val="22"/>
          </w:rPr>
          <w:t xml:space="preserve">(MCMC) </w:t>
        </w:r>
      </w:ins>
      <w:r w:rsidRPr="00CF0B20">
        <w:rPr>
          <w:rFonts w:ascii="Calibri" w:hAnsi="Calibri"/>
          <w:sz w:val="22"/>
          <w:szCs w:val="22"/>
        </w:rPr>
        <w:t>sampling approach to fit models</w:t>
      </w:r>
      <w:ins w:id="169" w:author="Daniel Noble" w:date="2017-10-11T14:27:00Z">
        <w:r>
          <w:rPr>
            <w:rFonts w:ascii="Calibri" w:hAnsi="Calibri"/>
            <w:sz w:val="22"/>
            <w:szCs w:val="22"/>
          </w:rPr>
          <w:t xml:space="preserve"> and partitions covariance matrices into </w:t>
        </w:r>
        <w:commentRangeStart w:id="170"/>
        <w:r>
          <w:rPr>
            <w:rFonts w:ascii="Calibri" w:hAnsi="Calibri"/>
            <w:sz w:val="22"/>
            <w:szCs w:val="22"/>
          </w:rPr>
          <w:t>between- and within-individual levels</w:t>
        </w:r>
      </w:ins>
      <w:commentRangeEnd w:id="170"/>
      <w:ins w:id="171" w:author="Daniel Noble" w:date="2017-10-11T15:36:00Z">
        <w:r>
          <w:rPr>
            <w:rStyle w:val="CommentReference"/>
          </w:rPr>
          <w:commentReference w:id="170"/>
        </w:r>
      </w:ins>
      <w:ins w:id="172" w:author="Daniel Noble" w:date="2017-10-11T15:42:00Z">
        <w:r>
          <w:rPr>
            <w:rFonts w:ascii="Calibri" w:hAnsi="Calibri"/>
            <w:sz w:val="22"/>
            <w:szCs w:val="22"/>
          </w:rPr>
          <w:t>, which I could estimate given the substantial repeated measurements on the same lizard</w:t>
        </w:r>
      </w:ins>
      <w:r w:rsidRPr="00CF0B20">
        <w:rPr>
          <w:rFonts w:ascii="Calibri" w:hAnsi="Calibri"/>
          <w:sz w:val="22"/>
          <w:szCs w:val="22"/>
        </w:rPr>
        <w:t>.</w:t>
      </w:r>
    </w:p>
    <w:p w14:paraId="65F0E87F" w14:textId="77777777" w:rsidR="00A078E3" w:rsidRDefault="00A078E3" w:rsidP="00A078E3">
      <w:pPr>
        <w:spacing w:line="360" w:lineRule="auto"/>
        <w:ind w:firstLine="720"/>
        <w:rPr>
          <w:ins w:id="173" w:author="Daniel Noble" w:date="2017-10-11T15:39:00Z"/>
          <w:rFonts w:ascii="Calibri" w:hAnsi="Calibri"/>
          <w:sz w:val="22"/>
          <w:szCs w:val="22"/>
        </w:rPr>
      </w:pPr>
      <w:ins w:id="174" w:author="Daniel Noble" w:date="2017-10-11T15:32:00Z">
        <w:r>
          <w:rPr>
            <w:rFonts w:ascii="Calibri" w:hAnsi="Calibri"/>
            <w:sz w:val="22"/>
            <w:szCs w:val="22"/>
          </w:rPr>
          <w:t>I first ran intercept only models to partition out the covariance matrix at the between and within-individual levels not conditioning these estimates on any fixed effects.</w:t>
        </w:r>
      </w:ins>
      <w:ins w:id="175" w:author="Daniel Noble" w:date="2017-10-11T15:43:00Z">
        <w:r>
          <w:rPr>
            <w:rFonts w:ascii="Calibri" w:hAnsi="Calibri"/>
            <w:sz w:val="22"/>
            <w:szCs w:val="22"/>
          </w:rPr>
          <w:t xml:space="preserve"> I modelled lizards in each diet treatment separately</w:t>
        </w:r>
      </w:ins>
      <w:ins w:id="176" w:author="Daniel Noble" w:date="2017-10-11T15:51:00Z">
        <w:r>
          <w:rPr>
            <w:rFonts w:ascii="Calibri" w:hAnsi="Calibri"/>
            <w:sz w:val="22"/>
            <w:szCs w:val="22"/>
          </w:rPr>
          <w:t xml:space="preserve"> for these analyses</w:t>
        </w:r>
      </w:ins>
      <w:ins w:id="177" w:author="Daniel Noble" w:date="2017-10-11T15:43:00Z">
        <w:r>
          <w:rPr>
            <w:rFonts w:ascii="Calibri" w:hAnsi="Calibri"/>
            <w:sz w:val="22"/>
            <w:szCs w:val="22"/>
          </w:rPr>
          <w:t xml:space="preserve">. </w:t>
        </w:r>
      </w:ins>
      <w:ins w:id="178" w:author="Daniel Noble" w:date="2017-10-11T15:32:00Z">
        <w:r>
          <w:rPr>
            <w:rFonts w:ascii="Calibri" w:hAnsi="Calibri"/>
            <w:sz w:val="22"/>
            <w:szCs w:val="22"/>
          </w:rPr>
          <w:t xml:space="preserve"> From these models, I estimated the repeatability of traits by estimating the intra-class correlation </w:t>
        </w:r>
      </w:ins>
      <w:ins w:id="179" w:author="Daniel Noble" w:date="2017-10-11T15:33:00Z">
        <w:r>
          <w:rPr>
            <w:rFonts w:ascii="Calibri" w:hAnsi="Calibri"/>
            <w:sz w:val="22"/>
            <w:szCs w:val="22"/>
          </w:rPr>
          <w:t>coefficient</w:t>
        </w:r>
      </w:ins>
      <w:ins w:id="180" w:author="Daniel Noble" w:date="2017-10-11T15:32:00Z">
        <w:r>
          <w:rPr>
            <w:rFonts w:ascii="Calibri" w:hAnsi="Calibri"/>
            <w:sz w:val="22"/>
            <w:szCs w:val="22"/>
          </w:rPr>
          <w:t xml:space="preserve"> </w:t>
        </w:r>
      </w:ins>
      <w:ins w:id="181" w:author="Daniel Noble" w:date="2017-10-11T15:33:00Z">
        <w:r>
          <w:rPr>
            <w:rFonts w:ascii="Calibri" w:hAnsi="Calibri"/>
            <w:sz w:val="22"/>
            <w:szCs w:val="22"/>
          </w:rPr>
          <w:t xml:space="preserve">(ICC)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w:t>
        </w:r>
      </w:ins>
      <w:ins w:id="182" w:author="Daniel Noble" w:date="2017-10-11T15:34:00Z">
        <w:r>
          <w:rPr>
            <w:rFonts w:ascii="Calibri" w:hAnsi="Calibri"/>
            <w:sz w:val="22"/>
            <w:szCs w:val="22"/>
          </w:rPr>
          <w:t xml:space="preserve">. </w:t>
        </w:r>
      </w:ins>
      <w:ins w:id="183" w:author="Daniel Noble" w:date="2017-10-11T15:32:00Z">
        <w:r>
          <w:rPr>
            <w:rFonts w:ascii="Calibri" w:hAnsi="Calibri"/>
            <w:sz w:val="22"/>
            <w:szCs w:val="22"/>
          </w:rPr>
          <w:t xml:space="preserve">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xml:space="preserve">, and as such, covariance matrices were conditioned on </w:t>
        </w:r>
        <w:commentRangeStart w:id="184"/>
        <w:r>
          <w:rPr>
            <w:rFonts w:ascii="Calibri" w:hAnsi="Calibri"/>
            <w:sz w:val="22"/>
            <w:szCs w:val="22"/>
          </w:rPr>
          <w:t>mass</w:t>
        </w:r>
      </w:ins>
      <w:commentRangeEnd w:id="184"/>
      <w:ins w:id="185" w:author="Daniel Noble" w:date="2017-10-11T15:34:00Z">
        <w:r>
          <w:rPr>
            <w:rStyle w:val="CommentReference"/>
          </w:rPr>
          <w:commentReference w:id="184"/>
        </w:r>
      </w:ins>
      <w:ins w:id="186" w:author="Daniel Noble" w:date="2017-10-11T15:32:00Z">
        <w:r w:rsidRPr="00CF0B20">
          <w:rPr>
            <w:rFonts w:ascii="Calibri" w:hAnsi="Calibri"/>
            <w:sz w:val="22"/>
            <w:szCs w:val="22"/>
          </w:rPr>
          <w:t xml:space="preserve">. </w:t>
        </w:r>
      </w:ins>
      <w:r w:rsidRPr="00CF0B20">
        <w:rPr>
          <w:rFonts w:ascii="Calibri" w:hAnsi="Calibri"/>
          <w:sz w:val="22"/>
          <w:szCs w:val="22"/>
        </w:rPr>
        <w:t xml:space="preserve"> </w:t>
      </w:r>
      <w:ins w:id="187" w:author="Daniel Noble" w:date="2017-10-11T15:37:00Z">
        <w:r>
          <w:rPr>
            <w:rFonts w:ascii="Calibri" w:hAnsi="Calibri"/>
            <w:sz w:val="22"/>
            <w:szCs w:val="22"/>
          </w:rPr>
          <w:t xml:space="preserve">To estimate behavioral syndromes (i.e., correlations between traits at the between-individual level), correlation matrices were estimated using the between-individual covariance matrices estimated from the above models. </w:t>
        </w:r>
      </w:ins>
      <w:ins w:id="188" w:author="Daniel Noble" w:date="2017-10-11T15:38:00Z">
        <w:r>
          <w:rPr>
            <w:rFonts w:ascii="Calibri" w:hAnsi="Calibri"/>
            <w:sz w:val="22"/>
            <w:szCs w:val="22"/>
          </w:rPr>
          <w:t xml:space="preserve">Covariance </w:t>
        </w:r>
      </w:ins>
      <w:ins w:id="189" w:author="Daniel Noble" w:date="2017-10-11T15:37:00Z">
        <w:r>
          <w:rPr>
            <w:rFonts w:ascii="Calibri" w:hAnsi="Calibri"/>
            <w:sz w:val="22"/>
            <w:szCs w:val="22"/>
          </w:rPr>
          <w:t>matrices</w:t>
        </w:r>
        <w:r w:rsidRPr="00CF0B20">
          <w:rPr>
            <w:rFonts w:ascii="Calibri" w:hAnsi="Calibri"/>
            <w:sz w:val="22"/>
            <w:szCs w:val="22"/>
          </w:rPr>
          <w:t xml:space="preserve"> were </w:t>
        </w:r>
      </w:ins>
      <w:ins w:id="190" w:author="Daniel Noble" w:date="2017-10-11T15:38:00Z">
        <w:r>
          <w:rPr>
            <w:rFonts w:ascii="Calibri" w:hAnsi="Calibri"/>
            <w:sz w:val="22"/>
            <w:szCs w:val="22"/>
          </w:rPr>
          <w:t>converted to correlation matrices</w:t>
        </w:r>
      </w:ins>
      <w:ins w:id="191" w:author="Daniel Noble" w:date="2017-10-11T15:37:00Z">
        <w:r w:rsidRPr="00CF0B20">
          <w:rPr>
            <w:rFonts w:ascii="Calibri" w:hAnsi="Calibri"/>
            <w:sz w:val="22"/>
            <w:szCs w:val="22"/>
          </w:rPr>
          <w:t xml:space="preserve"> using the </w:t>
        </w:r>
        <w:commentRangeStart w:id="192"/>
        <w:r w:rsidRPr="001337F1">
          <w:rPr>
            <w:rFonts w:ascii="Calibri" w:hAnsi="Calibri"/>
            <w:i/>
            <w:sz w:val="22"/>
            <w:szCs w:val="22"/>
          </w:rPr>
          <w:t>cov2cor</w:t>
        </w:r>
        <w:r w:rsidRPr="00CF0B20">
          <w:rPr>
            <w:rFonts w:ascii="Calibri" w:hAnsi="Calibri"/>
            <w:sz w:val="22"/>
            <w:szCs w:val="22"/>
          </w:rPr>
          <w:t xml:space="preserve"> </w:t>
        </w:r>
      </w:ins>
      <w:commentRangeEnd w:id="192"/>
      <w:ins w:id="193" w:author="Daniel Noble" w:date="2017-10-11T15:38:00Z">
        <w:r>
          <w:rPr>
            <w:rStyle w:val="CommentReference"/>
          </w:rPr>
          <w:commentReference w:id="192"/>
        </w:r>
      </w:ins>
      <w:ins w:id="194" w:author="Daniel Noble" w:date="2017-10-11T15:37:00Z">
        <w:r w:rsidRPr="00CF0B20">
          <w:rPr>
            <w:rFonts w:ascii="Calibri" w:hAnsi="Calibri"/>
            <w:sz w:val="22"/>
            <w:szCs w:val="22"/>
          </w:rPr>
          <w:t>function on the posterior modes of each model.</w:t>
        </w:r>
      </w:ins>
    </w:p>
    <w:p w14:paraId="66144373" w14:textId="77777777" w:rsidR="00A078E3" w:rsidRDefault="00A078E3" w:rsidP="00A078E3">
      <w:pPr>
        <w:spacing w:line="360" w:lineRule="auto"/>
        <w:ind w:firstLine="720"/>
        <w:rPr>
          <w:ins w:id="195" w:author="Daniel Noble" w:date="2017-10-11T15:54:00Z"/>
          <w:rFonts w:ascii="Calibri" w:hAnsi="Calibri"/>
          <w:sz w:val="22"/>
          <w:szCs w:val="22"/>
        </w:rPr>
      </w:pPr>
      <w:ins w:id="196" w:author="Daniel Noble" w:date="2017-10-11T15:39:00Z">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w:t>
        </w:r>
      </w:ins>
      <w:ins w:id="197" w:author="Daniel Noble" w:date="2017-10-11T15:40:00Z">
        <w:r>
          <w:rPr>
            <w:rFonts w:ascii="Calibri" w:hAnsi="Calibri"/>
            <w:sz w:val="22"/>
            <w:szCs w:val="22"/>
          </w:rPr>
          <w:t>structure</w:t>
        </w:r>
      </w:ins>
      <w:ins w:id="198" w:author="Daniel Noble" w:date="2017-10-11T15:39:00Z">
        <w:r>
          <w:rPr>
            <w:rFonts w:ascii="Calibri" w:hAnsi="Calibri"/>
            <w:sz w:val="22"/>
            <w:szCs w:val="22"/>
          </w:rPr>
          <w:t xml:space="preserve">, I compared the between individual </w:t>
        </w:r>
      </w:ins>
      <w:ins w:id="199" w:author="Daniel Noble" w:date="2017-10-11T15:52:00Z">
        <w:r>
          <w:rPr>
            <w:rFonts w:ascii="Calibri" w:hAnsi="Calibri"/>
            <w:sz w:val="22"/>
            <w:szCs w:val="22"/>
          </w:rPr>
          <w:t xml:space="preserve">level </w:t>
        </w:r>
      </w:ins>
      <w:ins w:id="200" w:author="Daniel Noble" w:date="2017-10-11T15:39:00Z">
        <w:r>
          <w:rPr>
            <w:rFonts w:ascii="Calibri" w:hAnsi="Calibri"/>
            <w:sz w:val="22"/>
            <w:szCs w:val="22"/>
          </w:rPr>
          <w:t xml:space="preserve">covariance matrices generated for the low-diet treatment to the same matrices generated from the high-diet treatment using a Mantel test. </w:t>
        </w:r>
      </w:ins>
      <w:ins w:id="201" w:author="Daniel Noble" w:date="2017-10-11T15:46:00Z">
        <w:r>
          <w:rPr>
            <w:rFonts w:ascii="Calibri" w:hAnsi="Calibri"/>
            <w:sz w:val="22"/>
            <w:szCs w:val="22"/>
          </w:rPr>
          <w:t xml:space="preserve">I also </w:t>
        </w:r>
      </w:ins>
      <w:ins w:id="202" w:author="Daniel Noble" w:date="2017-10-11T15:52:00Z">
        <w:r>
          <w:rPr>
            <w:rFonts w:ascii="Calibri" w:hAnsi="Calibri"/>
            <w:sz w:val="22"/>
            <w:szCs w:val="22"/>
          </w:rPr>
          <w:t xml:space="preserve">tested whether the diet </w:t>
        </w:r>
        <w:r>
          <w:rPr>
            <w:rFonts w:ascii="Calibri" w:hAnsi="Calibri"/>
            <w:sz w:val="22"/>
            <w:szCs w:val="22"/>
          </w:rPr>
          <w:lastRenderedPageBreak/>
          <w:t xml:space="preserve">treatments differed by modelling the </w:t>
        </w:r>
      </w:ins>
      <w:ins w:id="203" w:author="Daniel Noble" w:date="2017-10-11T15:53:00Z">
        <w:r>
          <w:rPr>
            <w:rFonts w:ascii="Calibri" w:hAnsi="Calibri"/>
            <w:sz w:val="22"/>
            <w:szCs w:val="22"/>
          </w:rPr>
          <w:t>combined</w:t>
        </w:r>
      </w:ins>
      <w:ins w:id="204" w:author="Daniel Noble" w:date="2017-10-11T15:52:00Z">
        <w:r>
          <w:rPr>
            <w:rFonts w:ascii="Calibri" w:hAnsi="Calibri"/>
            <w:sz w:val="22"/>
            <w:szCs w:val="22"/>
          </w:rPr>
          <w:t xml:space="preserve"> diet treatment data </w:t>
        </w:r>
      </w:ins>
      <w:ins w:id="205" w:author="Daniel Noble" w:date="2017-10-11T15:53:00Z">
        <w:r>
          <w:rPr>
            <w:rFonts w:ascii="Calibri" w:hAnsi="Calibri"/>
            <w:sz w:val="22"/>
            <w:szCs w:val="22"/>
          </w:rPr>
          <w:t xml:space="preserve">using a </w:t>
        </w:r>
      </w:ins>
      <w:ins w:id="206" w:author="Daniel Noble" w:date="2017-10-11T15:46:00Z">
        <w:r>
          <w:rPr>
            <w:rFonts w:ascii="Calibri" w:hAnsi="Calibri"/>
            <w:sz w:val="22"/>
            <w:szCs w:val="22"/>
          </w:rPr>
          <w:t>multi-response model</w:t>
        </w:r>
      </w:ins>
      <w:ins w:id="207" w:author="Daniel Noble" w:date="2017-10-11T15:53:00Z">
        <w:r>
          <w:rPr>
            <w:rFonts w:ascii="Calibri" w:hAnsi="Calibri"/>
            <w:sz w:val="22"/>
            <w:szCs w:val="22"/>
          </w:rPr>
          <w:t xml:space="preserve"> and including</w:t>
        </w:r>
      </w:ins>
      <w:ins w:id="208" w:author="Daniel Noble" w:date="2017-10-11T15:46:00Z">
        <w:r>
          <w:rPr>
            <w:rFonts w:ascii="Calibri" w:hAnsi="Calibri"/>
            <w:sz w:val="22"/>
            <w:szCs w:val="22"/>
          </w:rPr>
          <w:t xml:space="preserve"> ‘diet–treatment</w:t>
        </w:r>
      </w:ins>
      <w:ins w:id="209" w:author="Daniel Noble" w:date="2017-10-11T15:47:00Z">
        <w:r>
          <w:rPr>
            <w:rFonts w:ascii="Calibri" w:hAnsi="Calibri"/>
            <w:sz w:val="22"/>
            <w:szCs w:val="22"/>
          </w:rPr>
          <w:t xml:space="preserve">’ </w:t>
        </w:r>
      </w:ins>
      <w:ins w:id="210" w:author="Daniel Noble" w:date="2017-10-11T15:46:00Z">
        <w:r>
          <w:rPr>
            <w:rFonts w:ascii="Calibri" w:hAnsi="Calibri"/>
            <w:sz w:val="22"/>
            <w:szCs w:val="22"/>
          </w:rPr>
          <w:t>as a categorical input variable to test whether it impact the covariance matrices in the model</w:t>
        </w:r>
      </w:ins>
      <w:ins w:id="211" w:author="Daniel Noble" w:date="2017-10-11T15:53:00Z">
        <w:r>
          <w:rPr>
            <w:rFonts w:ascii="Calibri" w:hAnsi="Calibri"/>
            <w:sz w:val="22"/>
            <w:szCs w:val="22"/>
          </w:rPr>
          <w:t xml:space="preserve"> significantly</w:t>
        </w:r>
      </w:ins>
      <w:ins w:id="212" w:author="Daniel Noble" w:date="2017-10-11T15:46:00Z">
        <w:r>
          <w:rPr>
            <w:rFonts w:ascii="Calibri" w:hAnsi="Calibri"/>
            <w:sz w:val="22"/>
            <w:szCs w:val="22"/>
          </w:rPr>
          <w:t xml:space="preserve">. </w:t>
        </w:r>
      </w:ins>
      <w:ins w:id="213" w:author="Daniel Noble" w:date="2017-10-11T15:54:00Z">
        <w:r>
          <w:rPr>
            <w:rFonts w:ascii="Calibri" w:hAnsi="Calibri"/>
            <w:sz w:val="22"/>
            <w:szCs w:val="22"/>
          </w:rPr>
          <w:t xml:space="preserve">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w:t>
        </w:r>
      </w:ins>
      <w:ins w:id="214" w:author="Daniel Noble" w:date="2017-10-11T15:46:00Z">
        <w:r>
          <w:rPr>
            <w:rFonts w:ascii="Calibri" w:hAnsi="Calibri"/>
            <w:sz w:val="22"/>
            <w:szCs w:val="22"/>
          </w:rPr>
          <w:t>I</w:t>
        </w:r>
      </w:ins>
      <w:ins w:id="215" w:author="Daniel Noble" w:date="2017-10-11T15:44:00Z">
        <w:r>
          <w:rPr>
            <w:rFonts w:ascii="Calibri" w:hAnsi="Calibri"/>
            <w:sz w:val="22"/>
            <w:szCs w:val="22"/>
          </w:rPr>
          <w:t xml:space="preserve"> used the 95% credible intervals generated for repeatability estimates to compare whether repeatability differed between the low and high-quality treatment groups</w:t>
        </w:r>
      </w:ins>
      <w:ins w:id="216" w:author="Daniel Noble" w:date="2017-10-11T15:53:00Z">
        <w:r>
          <w:rPr>
            <w:rFonts w:ascii="Calibri" w:hAnsi="Calibri"/>
            <w:sz w:val="22"/>
            <w:szCs w:val="22"/>
          </w:rPr>
          <w:t xml:space="preserve">. </w:t>
        </w:r>
      </w:ins>
      <w:ins w:id="217" w:author="Daniel Noble" w:date="2017-10-11T15:54:00Z">
        <w:r>
          <w:rPr>
            <w:rFonts w:ascii="Calibri" w:hAnsi="Calibri"/>
            <w:sz w:val="22"/>
            <w:szCs w:val="22"/>
          </w:rPr>
          <w:t xml:space="preserve">Credible intervals that did not overlap each other were considered significant. </w:t>
        </w:r>
      </w:ins>
    </w:p>
    <w:p w14:paraId="326C8186" w14:textId="77777777" w:rsidR="00A078E3" w:rsidRPr="00CF0B20" w:rsidRDefault="00A078E3" w:rsidP="00A078E3">
      <w:pPr>
        <w:spacing w:line="360" w:lineRule="auto"/>
        <w:ind w:firstLine="720"/>
        <w:rPr>
          <w:rFonts w:ascii="Calibri" w:hAnsi="Calibri"/>
          <w:sz w:val="22"/>
          <w:szCs w:val="22"/>
        </w:rPr>
      </w:pPr>
      <w:ins w:id="218" w:author="Daniel Noble" w:date="2017-10-11T14:28:00Z">
        <w:r>
          <w:rPr>
            <w:rFonts w:ascii="Calibri" w:hAnsi="Calibri"/>
            <w:sz w:val="22"/>
            <w:szCs w:val="22"/>
          </w:rPr>
          <w:t>In all cases models were run for</w:t>
        </w:r>
      </w:ins>
      <w:r w:rsidRPr="00CF0B20">
        <w:rPr>
          <w:rFonts w:ascii="Calibri" w:hAnsi="Calibri"/>
          <w:sz w:val="22"/>
          <w:szCs w:val="22"/>
        </w:rPr>
        <w:t xml:space="preserve"> 70 000 iterations</w:t>
      </w:r>
      <w:ins w:id="219" w:author="Daniel Noble" w:date="2017-10-11T14:28:00Z">
        <w:r>
          <w:rPr>
            <w:rFonts w:ascii="Calibri" w:hAnsi="Calibri"/>
            <w:sz w:val="22"/>
            <w:szCs w:val="22"/>
          </w:rPr>
          <w:t xml:space="preserve"> with a</w:t>
        </w:r>
      </w:ins>
      <w:r w:rsidRPr="00CF0B20">
        <w:rPr>
          <w:rFonts w:ascii="Calibri" w:hAnsi="Calibri"/>
          <w:sz w:val="22"/>
          <w:szCs w:val="22"/>
        </w:rPr>
        <w:t xml:space="preserve"> burn-in </w:t>
      </w:r>
      <w:ins w:id="220" w:author="Daniel Noble" w:date="2017-10-11T14:28:00Z">
        <w:r>
          <w:rPr>
            <w:rFonts w:ascii="Calibri" w:hAnsi="Calibri"/>
            <w:sz w:val="22"/>
            <w:szCs w:val="22"/>
          </w:rPr>
          <w:t xml:space="preserve">period of </w:t>
        </w:r>
      </w:ins>
      <w:r w:rsidRPr="00CF0B20">
        <w:rPr>
          <w:rFonts w:ascii="Calibri" w:hAnsi="Calibri"/>
          <w:sz w:val="22"/>
          <w:szCs w:val="22"/>
        </w:rPr>
        <w:t>10 000 iterations, and a thinning rate of 100</w:t>
      </w:r>
      <w:ins w:id="221" w:author="Daniel Noble" w:date="2017-10-11T14:28:00Z">
        <w:r>
          <w:rPr>
            <w:rFonts w:ascii="Calibri" w:hAnsi="Calibri"/>
            <w:sz w:val="22"/>
            <w:szCs w:val="22"/>
          </w:rPr>
          <w:t xml:space="preserve">, ensuring that I had </w:t>
        </w:r>
      </w:ins>
      <w:commentRangeStart w:id="222"/>
      <w:ins w:id="223" w:author="Daniel Noble" w:date="2017-10-11T14:29:00Z">
        <w:r>
          <w:rPr>
            <w:rFonts w:ascii="Calibri" w:hAnsi="Calibri"/>
            <w:sz w:val="22"/>
            <w:szCs w:val="22"/>
          </w:rPr>
          <w:t xml:space="preserve">600 samples </w:t>
        </w:r>
        <w:commentRangeEnd w:id="222"/>
        <w:r>
          <w:rPr>
            <w:rStyle w:val="CommentReference"/>
          </w:rPr>
          <w:commentReference w:id="222"/>
        </w:r>
        <w:r>
          <w:rPr>
            <w:rFonts w:ascii="Calibri" w:hAnsi="Calibri"/>
            <w:sz w:val="22"/>
            <w:szCs w:val="22"/>
          </w:rPr>
          <w:t>from the posterior distribution</w:t>
        </w:r>
      </w:ins>
      <w:r w:rsidRPr="00CF0B20">
        <w:rPr>
          <w:rFonts w:ascii="Calibri" w:hAnsi="Calibri"/>
          <w:sz w:val="22"/>
          <w:szCs w:val="22"/>
        </w:rPr>
        <w:t>.</w:t>
      </w:r>
      <w:ins w:id="224" w:author="Daniel Noble" w:date="2017-10-11T14:30:00Z">
        <w:r>
          <w:rPr>
            <w:rFonts w:ascii="Calibri" w:hAnsi="Calibri"/>
            <w:sz w:val="22"/>
            <w:szCs w:val="22"/>
          </w:rPr>
          <w:t xml:space="preserve"> For the between and within-individual covariance matrices </w:t>
        </w:r>
      </w:ins>
      <w:ins w:id="225" w:author="Daniel Noble" w:date="2017-10-11T14:33:00Z">
        <w:r>
          <w:rPr>
            <w:rFonts w:ascii="Calibri" w:hAnsi="Calibri"/>
            <w:sz w:val="22"/>
            <w:szCs w:val="22"/>
          </w:rPr>
          <w:t>I</w:t>
        </w:r>
      </w:ins>
      <w:ins w:id="226" w:author="Daniel Noble" w:date="2017-10-11T14:30:00Z">
        <w:r>
          <w:rPr>
            <w:rFonts w:ascii="Calibri" w:hAnsi="Calibri"/>
            <w:sz w:val="22"/>
            <w:szCs w:val="22"/>
          </w:rPr>
          <w:t xml:space="preserve"> used an inverse-</w:t>
        </w:r>
        <w:proofErr w:type="spellStart"/>
        <w:r>
          <w:rPr>
            <w:rFonts w:ascii="Calibri" w:hAnsi="Calibri"/>
            <w:sz w:val="22"/>
            <w:szCs w:val="22"/>
          </w:rPr>
          <w:t>Wishart</w:t>
        </w:r>
        <w:proofErr w:type="spellEnd"/>
        <w:r>
          <w:rPr>
            <w:rFonts w:ascii="Calibri" w:hAnsi="Calibri"/>
            <w:sz w:val="22"/>
            <w:szCs w:val="22"/>
          </w:rPr>
          <w:t xml:space="preserve"> prior</w:t>
        </w:r>
      </w:ins>
      <w:ins w:id="227" w:author="Daniel Noble" w:date="2017-10-11T14:33:00Z">
        <w:r>
          <w:rPr>
            <w:rFonts w:ascii="Calibri" w:hAnsi="Calibri"/>
            <w:sz w:val="22"/>
            <w:szCs w:val="22"/>
          </w:rPr>
          <w:t>s</w:t>
        </w:r>
      </w:ins>
      <w:ins w:id="228" w:author="Daniel Noble" w:date="2017-10-11T14:30:00Z">
        <w:r>
          <w:rPr>
            <w:rFonts w:ascii="Calibri" w:hAnsi="Calibri"/>
            <w:sz w:val="22"/>
            <w:szCs w:val="22"/>
          </w:rPr>
          <w:t xml:space="preserve"> (V=</w:t>
        </w:r>
      </w:ins>
      <w:r w:rsidRPr="00CF0B20">
        <w:rPr>
          <w:rFonts w:ascii="Calibri" w:hAnsi="Calibri"/>
          <w:sz w:val="22"/>
          <w:szCs w:val="22"/>
        </w:rPr>
        <w:t xml:space="preserve"> </w:t>
      </w:r>
      <m:oMath>
        <m:d>
          <m:dPr>
            <m:begChr m:val="["/>
            <m:endChr m:val="]"/>
            <m:ctrlPr>
              <w:ins w:id="229" w:author="Daniel Noble" w:date="2017-10-11T14:33:00Z">
                <w:rPr>
                  <w:rFonts w:ascii="Cambria Math" w:hAnsi="Cambria Math"/>
                  <w:i/>
                  <w:sz w:val="22"/>
                  <w:szCs w:val="22"/>
                </w:rPr>
              </w:ins>
            </m:ctrlPr>
          </m:dPr>
          <m:e>
            <m:m>
              <m:mPr>
                <m:mcs>
                  <m:mc>
                    <m:mcPr>
                      <m:count m:val="2"/>
                      <m:mcJc m:val="center"/>
                    </m:mcPr>
                  </m:mc>
                </m:mcs>
                <m:ctrlPr>
                  <w:ins w:id="230" w:author="Daniel Noble" w:date="2017-10-11T14:33:00Z">
                    <w:rPr>
                      <w:rFonts w:ascii="Cambria Math" w:hAnsi="Cambria Math"/>
                      <w:i/>
                      <w:sz w:val="22"/>
                      <w:szCs w:val="22"/>
                    </w:rPr>
                  </w:ins>
                </m:ctrlPr>
              </m:mPr>
              <m:mr>
                <m:e>
                  <w:ins w:id="231" w:author="Daniel Noble" w:date="2017-10-11T14:33:00Z">
                    <m:r>
                      <w:rPr>
                        <w:rFonts w:ascii="Cambria Math" w:hAnsi="Cambria Math"/>
                        <w:sz w:val="22"/>
                        <w:szCs w:val="22"/>
                      </w:rPr>
                      <m:t>1</m:t>
                    </m:r>
                  </w:ins>
                </m:e>
                <m:e>
                  <w:ins w:id="232" w:author="Daniel Noble" w:date="2017-10-11T14:33:00Z">
                    <m:r>
                      <w:rPr>
                        <w:rFonts w:ascii="Cambria Math" w:hAnsi="Cambria Math"/>
                        <w:sz w:val="22"/>
                        <w:szCs w:val="22"/>
                      </w:rPr>
                      <m:t>0</m:t>
                    </m:r>
                  </w:ins>
                </m:e>
              </m:mr>
              <m:mr>
                <m:e>
                  <w:ins w:id="233" w:author="Daniel Noble" w:date="2017-10-11T14:33:00Z">
                    <m:r>
                      <w:rPr>
                        <w:rFonts w:ascii="Cambria Math" w:hAnsi="Cambria Math"/>
                        <w:sz w:val="22"/>
                        <w:szCs w:val="22"/>
                      </w:rPr>
                      <m:t>0</m:t>
                    </m:r>
                  </w:ins>
                </m:e>
                <m:e>
                  <w:ins w:id="234" w:author="Daniel Noble" w:date="2017-10-11T14:33:00Z">
                    <m:r>
                      <w:rPr>
                        <w:rFonts w:ascii="Cambria Math" w:hAnsi="Cambria Math"/>
                        <w:sz w:val="22"/>
                        <w:szCs w:val="22"/>
                      </w:rPr>
                      <m:t>1</m:t>
                    </m:r>
                  </w:ins>
                </m:e>
              </m:mr>
            </m:m>
          </m:e>
        </m:d>
      </m:oMath>
      <w:ins w:id="235" w:author="Daniel Noble" w:date="2017-10-11T14:33:00Z">
        <w:r>
          <w:rPr>
            <w:rFonts w:ascii="Calibri" w:eastAsiaTheme="minorEastAsia" w:hAnsi="Calibri"/>
            <w:sz w:val="22"/>
            <w:szCs w:val="22"/>
          </w:rPr>
          <w:t xml:space="preserve">, nu = 0.01), where V is a covariance matrix where the covariance between traits was set as zero and their variance was assumed to be one. </w:t>
        </w:r>
      </w:ins>
      <w:ins w:id="236" w:author="Daniel Noble" w:date="2017-10-11T14:35:00Z">
        <w:r>
          <w:rPr>
            <w:rFonts w:ascii="Calibri" w:eastAsiaTheme="minorEastAsia" w:hAnsi="Calibri"/>
            <w:sz w:val="22"/>
            <w:szCs w:val="22"/>
          </w:rPr>
          <w:t xml:space="preserve">The definition of </w:t>
        </w:r>
        <w:r w:rsidRPr="001337F1">
          <w:rPr>
            <w:rFonts w:ascii="Calibri" w:eastAsiaTheme="minorEastAsia" w:hAnsi="Calibri"/>
            <w:i/>
            <w:sz w:val="22"/>
            <w:szCs w:val="22"/>
          </w:rPr>
          <w:t>nu</w:t>
        </w:r>
        <w:r>
          <w:rPr>
            <w:rFonts w:ascii="Calibri" w:hAnsi="Calibri"/>
            <w:sz w:val="22"/>
            <w:szCs w:val="22"/>
          </w:rPr>
          <w:t xml:space="preserve">, is simply the degree of belief in how likely one thinks V is the true covariance matrix. Lower values imply that the V matrix is unlikely and results in an uninformative prior. </w:t>
        </w:r>
      </w:ins>
      <w:ins w:id="237" w:author="Daniel Noble" w:date="2017-10-11T14:36:00Z">
        <w:r>
          <w:rPr>
            <w:rFonts w:ascii="Calibri" w:hAnsi="Calibri"/>
            <w:sz w:val="22"/>
            <w:szCs w:val="22"/>
          </w:rPr>
          <w:t xml:space="preserve">In all models, I ensured that the MCMC chains were mixing well by </w:t>
        </w:r>
      </w:ins>
      <w:ins w:id="238" w:author="Daniel Noble" w:date="2017-10-11T14:37:00Z">
        <w:r>
          <w:rPr>
            <w:rFonts w:ascii="Calibri" w:hAnsi="Calibri"/>
            <w:sz w:val="22"/>
            <w:szCs w:val="22"/>
          </w:rPr>
          <w:t>examining</w:t>
        </w:r>
      </w:ins>
      <w:ins w:id="239" w:author="Daniel Noble" w:date="2017-10-11T14:36:00Z">
        <w:r>
          <w:rPr>
            <w:rFonts w:ascii="Calibri" w:hAnsi="Calibri"/>
            <w:sz w:val="22"/>
            <w:szCs w:val="22"/>
          </w:rPr>
          <w:t xml:space="preserve">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w:t>
        </w:r>
      </w:ins>
      <w:ins w:id="240" w:author="Daniel Noble" w:date="2017-10-11T14:37:00Z">
        <w:r>
          <w:rPr>
            <w:rFonts w:ascii="Calibri" w:hAnsi="Calibri"/>
            <w:sz w:val="22"/>
            <w:szCs w:val="22"/>
          </w:rPr>
          <w:t xml:space="preserve">. </w:t>
        </w:r>
      </w:ins>
      <w:ins w:id="241" w:author="Daniel Noble" w:date="2017-10-11T15:39:00Z">
        <w:r>
          <w:rPr>
            <w:rFonts w:ascii="Calibri" w:hAnsi="Calibri"/>
            <w:sz w:val="22"/>
            <w:szCs w:val="22"/>
          </w:rPr>
          <w:t>Credible</w:t>
        </w:r>
      </w:ins>
      <w:ins w:id="242" w:author="Daniel Noble" w:date="2017-10-11T15:38:00Z">
        <w:r w:rsidRPr="00CF0B20">
          <w:rPr>
            <w:rFonts w:ascii="Calibri" w:hAnsi="Calibri"/>
            <w:sz w:val="22"/>
            <w:szCs w:val="22"/>
          </w:rPr>
          <w:t xml:space="preserve"> intervals </w:t>
        </w:r>
      </w:ins>
      <w:ins w:id="243" w:author="Daniel Noble" w:date="2017-10-11T15:39:00Z">
        <w:r>
          <w:rPr>
            <w:rFonts w:ascii="Calibri" w:hAnsi="Calibri"/>
            <w:sz w:val="22"/>
            <w:szCs w:val="22"/>
          </w:rPr>
          <w:t xml:space="preserve">(similar to confidence intervals) </w:t>
        </w:r>
      </w:ins>
      <w:ins w:id="244" w:author="Daniel Noble" w:date="2017-10-11T15:38:00Z">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ins>
    </w:p>
    <w:p w14:paraId="07B1B6FE" w14:textId="77777777" w:rsidR="00A078E3" w:rsidRDefault="00A078E3" w:rsidP="00A078E3">
      <w:pPr>
        <w:pStyle w:val="Subtitle"/>
        <w:spacing w:line="360" w:lineRule="auto"/>
        <w:outlineLvl w:val="0"/>
        <w:rPr>
          <w:ins w:id="245" w:author="Daniel Noble" w:date="2017-10-11T15:47:00Z"/>
          <w:rFonts w:ascii="Calibri" w:hAnsi="Calibri"/>
          <w:b/>
        </w:rPr>
      </w:pPr>
    </w:p>
    <w:p w14:paraId="47C5E26C" w14:textId="77777777" w:rsidR="00A078E3" w:rsidRPr="00CF0B20" w:rsidRDefault="00A078E3" w:rsidP="00A078E3">
      <w:pPr>
        <w:pStyle w:val="Subtitle"/>
        <w:spacing w:line="360" w:lineRule="auto"/>
        <w:outlineLvl w:val="0"/>
        <w:rPr>
          <w:rFonts w:ascii="Calibri" w:hAnsi="Calibri"/>
          <w:b/>
        </w:rPr>
      </w:pPr>
      <w:r w:rsidRPr="00CF0B20">
        <w:rPr>
          <w:rFonts w:ascii="Calibri" w:hAnsi="Calibri"/>
          <w:b/>
        </w:rPr>
        <w:t>RESULTS</w:t>
      </w:r>
    </w:p>
    <w:p w14:paraId="0D8C3343" w14:textId="77777777" w:rsidR="00A078E3" w:rsidRDefault="00A078E3" w:rsidP="00A078E3">
      <w:pPr>
        <w:spacing w:line="360" w:lineRule="auto"/>
        <w:outlineLvl w:val="0"/>
        <w:rPr>
          <w:ins w:id="246" w:author="Daniel Noble" w:date="2017-10-11T11:14:00Z"/>
          <w:rFonts w:ascii="Calibri" w:hAnsi="Calibri"/>
          <w:b/>
          <w:i/>
          <w:sz w:val="22"/>
          <w:szCs w:val="22"/>
        </w:rPr>
      </w:pPr>
      <w:r>
        <w:rPr>
          <w:rFonts w:ascii="Calibri" w:hAnsi="Calibri"/>
          <w:b/>
          <w:sz w:val="22"/>
          <w:szCs w:val="22"/>
        </w:rPr>
        <w:t xml:space="preserve">Personality and behavioral syndromes in </w:t>
      </w:r>
      <w:r w:rsidRPr="009F1EFB">
        <w:rPr>
          <w:rFonts w:ascii="Calibri" w:hAnsi="Calibri"/>
          <w:b/>
          <w:i/>
          <w:sz w:val="22"/>
          <w:szCs w:val="22"/>
        </w:rPr>
        <w:t xml:space="preserve">L. </w:t>
      </w:r>
      <w:ins w:id="247" w:author="Daniel Noble" w:date="2017-10-11T11:14:00Z">
        <w:r>
          <w:rPr>
            <w:rFonts w:ascii="Calibri" w:hAnsi="Calibri"/>
            <w:b/>
            <w:i/>
            <w:sz w:val="22"/>
            <w:szCs w:val="22"/>
          </w:rPr>
          <w:t>delicata</w:t>
        </w:r>
      </w:ins>
    </w:p>
    <w:p w14:paraId="569745A4" w14:textId="77777777" w:rsidR="00A078E3" w:rsidRDefault="00A078E3" w:rsidP="00A078E3">
      <w:pPr>
        <w:spacing w:line="360" w:lineRule="auto"/>
        <w:rPr>
          <w:rFonts w:ascii="Calibri" w:hAnsi="Calibri"/>
          <w:b/>
          <w:i/>
          <w:sz w:val="22"/>
          <w:szCs w:val="22"/>
        </w:rPr>
      </w:pPr>
      <w:r>
        <w:rPr>
          <w:rFonts w:ascii="Calibri" w:hAnsi="Calibri"/>
          <w:sz w:val="22"/>
          <w:szCs w:val="22"/>
        </w:rPr>
        <w:t>All behavioral traits measured were significantly repeatable with confidence intervals not overlapping zero in all cases (Table 1). Exploration was consistently the most repeatable in both high (</w:t>
      </w:r>
      <w:ins w:id="248" w:author="Daniel Noble" w:date="2017-10-11T11:16:00Z">
        <w:r>
          <w:rPr>
            <w:rFonts w:ascii="Calibri" w:hAnsi="Calibri"/>
            <w:sz w:val="22"/>
            <w:szCs w:val="22"/>
          </w:rPr>
          <w:t>ICC</w:t>
        </w:r>
      </w:ins>
      <w:r>
        <w:rPr>
          <w:rFonts w:ascii="Calibri" w:hAnsi="Calibri"/>
          <w:sz w:val="22"/>
          <w:szCs w:val="22"/>
        </w:rPr>
        <w:t xml:space="preserve"> = 0.386, CI = 0.221, 0.547)</w:t>
      </w:r>
      <w:r>
        <w:rPr>
          <w:rFonts w:ascii="Calibri" w:hAnsi="Calibri"/>
          <w:b/>
          <w:sz w:val="22"/>
          <w:szCs w:val="22"/>
        </w:rPr>
        <w:t xml:space="preserve"> </w:t>
      </w:r>
      <w:r>
        <w:rPr>
          <w:rFonts w:ascii="Calibri" w:hAnsi="Calibri"/>
          <w:sz w:val="22"/>
          <w:szCs w:val="22"/>
        </w:rPr>
        <w:t>and low (</w:t>
      </w:r>
      <w:ins w:id="249" w:author="Daniel Noble" w:date="2017-10-11T11:16:00Z">
        <w:r>
          <w:rPr>
            <w:rFonts w:ascii="Calibri" w:hAnsi="Calibri"/>
            <w:sz w:val="22"/>
            <w:szCs w:val="22"/>
          </w:rPr>
          <w:t>ICC</w:t>
        </w:r>
      </w:ins>
      <w:r>
        <w:rPr>
          <w:rFonts w:ascii="Calibri" w:hAnsi="Calibri"/>
          <w:sz w:val="22"/>
          <w:szCs w:val="22"/>
        </w:rPr>
        <w:t xml:space="preserve"> = 0.551, CI = 0.329, 0.693) diet treatments. </w:t>
      </w:r>
    </w:p>
    <w:p w14:paraId="2A5D6EC5" w14:textId="77777777" w:rsidR="00A078E3" w:rsidRPr="000251C0" w:rsidRDefault="00A078E3" w:rsidP="00A078E3">
      <w:pPr>
        <w:rPr>
          <w:ins w:id="250" w:author="Daniel Noble" w:date="2017-10-11T11:14:00Z"/>
          <w:rFonts w:asciiTheme="minorHAnsi" w:hAnsiTheme="minorHAnsi"/>
          <w:i/>
          <w:sz w:val="22"/>
        </w:rPr>
      </w:pPr>
    </w:p>
    <w:p w14:paraId="5D6F4DE9" w14:textId="77777777" w:rsidR="00A078E3" w:rsidRPr="000251C0" w:rsidRDefault="00A078E3" w:rsidP="00A078E3">
      <w:pPr>
        <w:rPr>
          <w:rFonts w:asciiTheme="minorHAnsi" w:hAnsiTheme="minorHAnsi"/>
          <w:i/>
          <w:sz w:val="22"/>
        </w:rPr>
      </w:pPr>
      <w:r w:rsidRPr="000251C0">
        <w:rPr>
          <w:rFonts w:asciiTheme="minorHAnsi" w:hAnsiTheme="minorHAnsi"/>
          <w:b/>
          <w:i/>
          <w:sz w:val="22"/>
        </w:rPr>
        <w:t>Table 1</w:t>
      </w:r>
      <w:ins w:id="251" w:author="Daniel Noble" w:date="2017-10-11T11:15:00Z">
        <w:r w:rsidRPr="000251C0">
          <w:rPr>
            <w:rFonts w:asciiTheme="minorHAnsi" w:hAnsiTheme="minorHAnsi"/>
            <w:i/>
            <w:sz w:val="22"/>
          </w:rPr>
          <w:t xml:space="preserve"> – </w:t>
        </w:r>
      </w:ins>
      <w:r w:rsidRPr="000251C0">
        <w:rPr>
          <w:rFonts w:asciiTheme="minorHAnsi" w:hAnsiTheme="minorHAnsi"/>
          <w:i/>
          <w:sz w:val="22"/>
        </w:rPr>
        <w:t xml:space="preserve">Repeatability </w:t>
      </w:r>
      <w:ins w:id="252" w:author="Daniel Noble" w:date="2017-10-11T11:16:00Z">
        <w:r w:rsidRPr="000251C0">
          <w:rPr>
            <w:rFonts w:asciiTheme="minorHAnsi" w:hAnsiTheme="minorHAnsi"/>
            <w:i/>
            <w:sz w:val="22"/>
          </w:rPr>
          <w:t xml:space="preserve">(intra-class correlation – ICC) </w:t>
        </w:r>
      </w:ins>
      <w:proofErr w:type="spellStart"/>
      <w:ins w:id="253" w:author="Daniel Noble" w:date="2017-10-11T11:15:00Z">
        <w:r w:rsidRPr="000251C0">
          <w:rPr>
            <w:rFonts w:asciiTheme="minorHAnsi" w:hAnsiTheme="minorHAnsi"/>
            <w:i/>
            <w:sz w:val="22"/>
          </w:rPr>
          <w:t>behavioural</w:t>
        </w:r>
        <w:proofErr w:type="spellEnd"/>
        <w:r w:rsidRPr="000251C0">
          <w:rPr>
            <w:rFonts w:asciiTheme="minorHAnsi" w:hAnsiTheme="minorHAnsi"/>
            <w:i/>
            <w:sz w:val="22"/>
          </w:rPr>
          <w:t xml:space="preserve"> trait</w:t>
        </w:r>
      </w:ins>
      <w:r w:rsidRPr="000251C0">
        <w:rPr>
          <w:rFonts w:asciiTheme="minorHAnsi" w:hAnsiTheme="minorHAnsi"/>
          <w:i/>
          <w:sz w:val="22"/>
        </w:rPr>
        <w:t xml:space="preserve"> for both high and low treatment groups</w:t>
      </w:r>
      <w:ins w:id="254" w:author="Daniel Noble" w:date="2017-10-11T11:15:00Z">
        <w:r w:rsidRPr="000251C0">
          <w:rPr>
            <w:rFonts w:asciiTheme="minorHAnsi" w:hAnsiTheme="minorHAnsi"/>
            <w:i/>
            <w:sz w:val="22"/>
          </w:rPr>
          <w:t xml:space="preserve"> along</w:t>
        </w:r>
      </w:ins>
      <w:r w:rsidRPr="000251C0">
        <w:rPr>
          <w:rFonts w:asciiTheme="minorHAnsi" w:hAnsiTheme="minorHAnsi"/>
          <w:i/>
          <w:sz w:val="22"/>
        </w:rPr>
        <w:t xml:space="preserve"> with </w:t>
      </w:r>
      <w:ins w:id="255" w:author="Daniel Noble" w:date="2017-10-11T11:15:00Z">
        <w:r w:rsidRPr="000251C0">
          <w:rPr>
            <w:rFonts w:asciiTheme="minorHAnsi" w:hAnsiTheme="minorHAnsi"/>
            <w:i/>
            <w:sz w:val="22"/>
          </w:rPr>
          <w:t>c</w:t>
        </w:r>
      </w:ins>
      <w:r w:rsidRPr="000251C0">
        <w:rPr>
          <w:rFonts w:asciiTheme="minorHAnsi" w:hAnsiTheme="minorHAnsi"/>
          <w:i/>
          <w:sz w:val="22"/>
        </w:rPr>
        <w:t xml:space="preserve">onfidence </w:t>
      </w:r>
      <w:ins w:id="256" w:author="Daniel Noble" w:date="2017-10-11T11:15:00Z">
        <w:r w:rsidRPr="000251C0">
          <w:rPr>
            <w:rFonts w:asciiTheme="minorHAnsi" w:hAnsiTheme="minorHAnsi"/>
            <w:i/>
            <w:sz w:val="22"/>
          </w:rPr>
          <w:t xml:space="preserve">intervals </w:t>
        </w:r>
      </w:ins>
      <w:r w:rsidRPr="000251C0">
        <w:rPr>
          <w:rFonts w:asciiTheme="minorHAnsi" w:hAnsiTheme="minorHAnsi"/>
          <w:i/>
          <w:sz w:val="22"/>
        </w:rPr>
        <w:t>presented in brackets. All</w:t>
      </w:r>
      <w:ins w:id="257" w:author="Daniel Noble" w:date="2017-10-11T11:15:00Z">
        <w:r w:rsidRPr="000251C0">
          <w:rPr>
            <w:rFonts w:asciiTheme="minorHAnsi" w:hAnsiTheme="minorHAnsi"/>
            <w:i/>
            <w:sz w:val="22"/>
          </w:rPr>
          <w:t xml:space="preserve"> repeatability estimates </w:t>
        </w:r>
        <w:proofErr w:type="gramStart"/>
        <w:r w:rsidRPr="000251C0">
          <w:rPr>
            <w:rFonts w:asciiTheme="minorHAnsi" w:hAnsiTheme="minorHAnsi"/>
            <w:i/>
            <w:sz w:val="22"/>
          </w:rPr>
          <w:t xml:space="preserve">are </w:t>
        </w:r>
      </w:ins>
      <w:r w:rsidRPr="000251C0">
        <w:rPr>
          <w:rFonts w:asciiTheme="minorHAnsi" w:hAnsiTheme="minorHAnsi"/>
          <w:i/>
          <w:sz w:val="22"/>
        </w:rPr>
        <w:t xml:space="preserve"> significant</w:t>
      </w:r>
      <w:proofErr w:type="gramEnd"/>
      <w:r w:rsidRPr="000251C0">
        <w:rPr>
          <w:rFonts w:asciiTheme="minorHAnsi" w:hAnsiTheme="minorHAnsi"/>
          <w:i/>
          <w:sz w:val="22"/>
        </w:rPr>
        <w:t xml:space="preserve">. </w:t>
      </w:r>
    </w:p>
    <w:tbl>
      <w:tblPr>
        <w:tblW w:w="8637" w:type="dxa"/>
        <w:tblLook w:val="04A0" w:firstRow="1" w:lastRow="0" w:firstColumn="1" w:lastColumn="0" w:noHBand="0" w:noVBand="1"/>
      </w:tblPr>
      <w:tblGrid>
        <w:gridCol w:w="606"/>
        <w:gridCol w:w="2078"/>
        <w:gridCol w:w="1984"/>
        <w:gridCol w:w="1985"/>
        <w:gridCol w:w="1984"/>
      </w:tblGrid>
      <w:tr w:rsidR="000251C0" w:rsidRPr="000251C0" w14:paraId="6C03CFF4" w14:textId="77777777" w:rsidTr="000251C0">
        <w:trPr>
          <w:trHeight w:val="316"/>
        </w:trPr>
        <w:tc>
          <w:tcPr>
            <w:tcW w:w="60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0CD56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 </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11630678"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Exploration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EFBD25B"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Novel (Latency)</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3DC1BFB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Novel Duration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CE443A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Social</w:t>
            </w:r>
          </w:p>
        </w:tc>
      </w:tr>
      <w:tr w:rsidR="000251C0" w:rsidRPr="000251C0" w14:paraId="21DABE7C" w14:textId="77777777" w:rsidTr="000251C0">
        <w:trPr>
          <w:trHeight w:val="325"/>
        </w:trPr>
        <w:tc>
          <w:tcPr>
            <w:tcW w:w="606" w:type="dxa"/>
            <w:tcBorders>
              <w:top w:val="nil"/>
              <w:left w:val="single" w:sz="8" w:space="0" w:color="auto"/>
              <w:bottom w:val="single" w:sz="8" w:space="0" w:color="auto"/>
              <w:right w:val="single" w:sz="8" w:space="0" w:color="auto"/>
            </w:tcBorders>
            <w:shd w:val="clear" w:color="auto" w:fill="auto"/>
            <w:vAlign w:val="center"/>
            <w:hideMark/>
          </w:tcPr>
          <w:p w14:paraId="694DBAA0"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High</w:t>
            </w:r>
          </w:p>
        </w:tc>
        <w:tc>
          <w:tcPr>
            <w:tcW w:w="2078" w:type="dxa"/>
            <w:tcBorders>
              <w:top w:val="nil"/>
              <w:left w:val="nil"/>
              <w:bottom w:val="single" w:sz="8" w:space="0" w:color="auto"/>
              <w:right w:val="single" w:sz="8" w:space="0" w:color="auto"/>
            </w:tcBorders>
            <w:shd w:val="clear" w:color="auto" w:fill="auto"/>
            <w:vAlign w:val="center"/>
            <w:hideMark/>
          </w:tcPr>
          <w:p w14:paraId="65FD770C"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0.386 (0.221, 0.547)</w:t>
            </w:r>
          </w:p>
        </w:tc>
        <w:tc>
          <w:tcPr>
            <w:tcW w:w="1984" w:type="dxa"/>
            <w:tcBorders>
              <w:top w:val="nil"/>
              <w:left w:val="nil"/>
              <w:bottom w:val="single" w:sz="8" w:space="0" w:color="auto"/>
              <w:right w:val="single" w:sz="8" w:space="0" w:color="auto"/>
            </w:tcBorders>
            <w:shd w:val="clear" w:color="auto" w:fill="auto"/>
            <w:vAlign w:val="center"/>
            <w:hideMark/>
          </w:tcPr>
          <w:p w14:paraId="47CCE8EA"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0.288 (</w:t>
            </w:r>
            <w:r w:rsidRPr="000251C0">
              <w:rPr>
                <w:rFonts w:ascii="Calibri" w:hAnsi="Calibri"/>
                <w:sz w:val="21"/>
                <w:szCs w:val="22"/>
              </w:rPr>
              <w:t>0.165, 0.485)</w:t>
            </w:r>
          </w:p>
        </w:tc>
        <w:tc>
          <w:tcPr>
            <w:tcW w:w="1985" w:type="dxa"/>
            <w:tcBorders>
              <w:top w:val="nil"/>
              <w:left w:val="nil"/>
              <w:bottom w:val="single" w:sz="8" w:space="0" w:color="auto"/>
              <w:right w:val="single" w:sz="8" w:space="0" w:color="auto"/>
            </w:tcBorders>
            <w:shd w:val="clear" w:color="auto" w:fill="auto"/>
            <w:vAlign w:val="center"/>
            <w:hideMark/>
          </w:tcPr>
          <w:p w14:paraId="1B1045E2"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0.246 (0.090, 0.386)</w:t>
            </w:r>
          </w:p>
        </w:tc>
        <w:tc>
          <w:tcPr>
            <w:tcW w:w="1984" w:type="dxa"/>
            <w:tcBorders>
              <w:top w:val="nil"/>
              <w:left w:val="nil"/>
              <w:bottom w:val="single" w:sz="8" w:space="0" w:color="auto"/>
              <w:right w:val="single" w:sz="8" w:space="0" w:color="auto"/>
            </w:tcBorders>
            <w:shd w:val="clear" w:color="auto" w:fill="auto"/>
            <w:vAlign w:val="center"/>
            <w:hideMark/>
          </w:tcPr>
          <w:p w14:paraId="5A559FA7"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0.349 (0.178, 0.524)</w:t>
            </w:r>
          </w:p>
        </w:tc>
      </w:tr>
      <w:tr w:rsidR="000251C0" w:rsidRPr="000251C0" w14:paraId="3EBED7B2" w14:textId="77777777" w:rsidTr="000251C0">
        <w:trPr>
          <w:trHeight w:val="325"/>
        </w:trPr>
        <w:tc>
          <w:tcPr>
            <w:tcW w:w="606" w:type="dxa"/>
            <w:tcBorders>
              <w:top w:val="nil"/>
              <w:left w:val="single" w:sz="8" w:space="0" w:color="auto"/>
              <w:bottom w:val="single" w:sz="8" w:space="0" w:color="auto"/>
              <w:right w:val="single" w:sz="8" w:space="0" w:color="auto"/>
            </w:tcBorders>
            <w:shd w:val="clear" w:color="auto" w:fill="auto"/>
            <w:vAlign w:val="center"/>
            <w:hideMark/>
          </w:tcPr>
          <w:p w14:paraId="5FCA5557"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Low</w:t>
            </w:r>
          </w:p>
        </w:tc>
        <w:tc>
          <w:tcPr>
            <w:tcW w:w="2078" w:type="dxa"/>
            <w:tcBorders>
              <w:top w:val="nil"/>
              <w:left w:val="nil"/>
              <w:bottom w:val="single" w:sz="8" w:space="0" w:color="auto"/>
              <w:right w:val="single" w:sz="8" w:space="0" w:color="auto"/>
            </w:tcBorders>
            <w:shd w:val="clear" w:color="auto" w:fill="auto"/>
            <w:vAlign w:val="center"/>
            <w:hideMark/>
          </w:tcPr>
          <w:p w14:paraId="7038D095" w14:textId="77777777" w:rsidR="00A078E3" w:rsidRPr="000251C0" w:rsidRDefault="00A078E3" w:rsidP="002C61F5">
            <w:pPr>
              <w:spacing w:line="360" w:lineRule="auto"/>
              <w:rPr>
                <w:rFonts w:ascii="Calibri" w:eastAsia="Times New Roman" w:hAnsi="Calibri"/>
                <w:b/>
                <w:color w:val="000000"/>
                <w:sz w:val="21"/>
                <w:szCs w:val="22"/>
              </w:rPr>
            </w:pPr>
            <w:r w:rsidRPr="000251C0">
              <w:rPr>
                <w:rFonts w:ascii="Calibri" w:eastAsia="Times New Roman" w:hAnsi="Calibri"/>
                <w:color w:val="000000"/>
                <w:sz w:val="21"/>
                <w:szCs w:val="22"/>
              </w:rPr>
              <w:t>0.551 (0.329, 0.693)</w:t>
            </w:r>
          </w:p>
        </w:tc>
        <w:tc>
          <w:tcPr>
            <w:tcW w:w="1984" w:type="dxa"/>
            <w:tcBorders>
              <w:top w:val="nil"/>
              <w:left w:val="nil"/>
              <w:bottom w:val="single" w:sz="8" w:space="0" w:color="auto"/>
              <w:right w:val="single" w:sz="8" w:space="0" w:color="auto"/>
            </w:tcBorders>
            <w:shd w:val="clear" w:color="auto" w:fill="auto"/>
            <w:vAlign w:val="center"/>
            <w:hideMark/>
          </w:tcPr>
          <w:p w14:paraId="4EA6C622"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0.208 (0.096, 0.396)</w:t>
            </w:r>
          </w:p>
        </w:tc>
        <w:tc>
          <w:tcPr>
            <w:tcW w:w="1985" w:type="dxa"/>
            <w:tcBorders>
              <w:top w:val="nil"/>
              <w:left w:val="nil"/>
              <w:bottom w:val="single" w:sz="8" w:space="0" w:color="auto"/>
              <w:right w:val="single" w:sz="8" w:space="0" w:color="auto"/>
            </w:tcBorders>
            <w:shd w:val="clear" w:color="auto" w:fill="auto"/>
            <w:vAlign w:val="center"/>
            <w:hideMark/>
          </w:tcPr>
          <w:p w14:paraId="6F0BF6AB"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0.264 (0.128, 0.465)</w:t>
            </w:r>
          </w:p>
        </w:tc>
        <w:tc>
          <w:tcPr>
            <w:tcW w:w="1984" w:type="dxa"/>
            <w:tcBorders>
              <w:top w:val="nil"/>
              <w:left w:val="nil"/>
              <w:bottom w:val="single" w:sz="8" w:space="0" w:color="auto"/>
              <w:right w:val="single" w:sz="8" w:space="0" w:color="auto"/>
            </w:tcBorders>
            <w:shd w:val="clear" w:color="auto" w:fill="auto"/>
            <w:vAlign w:val="center"/>
            <w:hideMark/>
          </w:tcPr>
          <w:p w14:paraId="3902E2AD"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0.362 (0.183, 0.601)</w:t>
            </w:r>
          </w:p>
        </w:tc>
      </w:tr>
    </w:tbl>
    <w:p w14:paraId="3A65A121" w14:textId="77777777" w:rsidR="00A078E3" w:rsidRPr="00491527" w:rsidRDefault="00A078E3" w:rsidP="00A078E3">
      <w:pPr>
        <w:rPr>
          <w:rFonts w:asciiTheme="minorHAnsi" w:hAnsiTheme="minorHAnsi"/>
          <w:i/>
          <w:sz w:val="15"/>
        </w:rPr>
      </w:pPr>
    </w:p>
    <w:p w14:paraId="67E3442E" w14:textId="77777777" w:rsidR="00A078E3" w:rsidRDefault="00A078E3" w:rsidP="00A078E3">
      <w:pPr>
        <w:spacing w:line="360" w:lineRule="auto"/>
        <w:rPr>
          <w:rFonts w:ascii="Calibri" w:hAnsi="Calibri"/>
          <w:sz w:val="22"/>
          <w:szCs w:val="22"/>
        </w:rPr>
      </w:pPr>
    </w:p>
    <w:p w14:paraId="335BF244" w14:textId="77777777" w:rsidR="000251C0" w:rsidRDefault="000251C0" w:rsidP="000251C0">
      <w:pPr>
        <w:spacing w:line="360" w:lineRule="auto"/>
        <w:ind w:firstLine="720"/>
        <w:rPr>
          <w:rFonts w:ascii="Calibri" w:hAnsi="Calibri"/>
          <w:sz w:val="22"/>
          <w:szCs w:val="22"/>
        </w:rPr>
      </w:pPr>
      <w:r>
        <w:rPr>
          <w:rFonts w:ascii="Calibri" w:hAnsi="Calibri"/>
          <w:sz w:val="22"/>
          <w:szCs w:val="22"/>
        </w:rPr>
        <w:t xml:space="preserve">Between-individual correlation matrices provide strong evidence that behavioral traits formed a behavioral syndrome (Tables 2 &amp; 3). Total distance moved (exploration) and the latency to approach a novel food item exhibited a significant negative correlation in both treatment groups (high = -0.992, CI = -0.991, -0.541; low = -0.948, CI = -0.998, -0.788). More active individuals were </w:t>
      </w:r>
      <w:r>
        <w:rPr>
          <w:rFonts w:ascii="Calibri" w:hAnsi="Calibri"/>
          <w:sz w:val="22"/>
          <w:szCs w:val="22"/>
        </w:rPr>
        <w:lastRenderedPageBreak/>
        <w:t xml:space="preserve">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18C3DB2C" w14:textId="113AFC90" w:rsidR="00A078E3" w:rsidRPr="00004405" w:rsidRDefault="00A078E3" w:rsidP="00A078E3">
      <w:pPr>
        <w:rPr>
          <w:rFonts w:ascii="Calibri" w:hAnsi="Calibri"/>
          <w:i/>
          <w:sz w:val="22"/>
        </w:rPr>
      </w:pPr>
      <w:ins w:id="258" w:author="Daniel Noble" w:date="2017-10-11T11:12:00Z">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ins>
    </w:p>
    <w:tbl>
      <w:tblPr>
        <w:tblStyle w:val="TableGrid"/>
        <w:tblW w:w="0" w:type="auto"/>
        <w:tblLook w:val="04A0" w:firstRow="1" w:lastRow="0" w:firstColumn="1" w:lastColumn="0" w:noHBand="0" w:noVBand="1"/>
      </w:tblPr>
      <w:tblGrid>
        <w:gridCol w:w="1169"/>
        <w:gridCol w:w="1695"/>
        <w:gridCol w:w="1989"/>
        <w:gridCol w:w="1805"/>
        <w:gridCol w:w="1842"/>
      </w:tblGrid>
      <w:tr w:rsidR="00A078E3" w:rsidRPr="00705463" w14:paraId="3103C488" w14:textId="77777777" w:rsidTr="002C61F5">
        <w:tc>
          <w:tcPr>
            <w:tcW w:w="1169" w:type="dxa"/>
          </w:tcPr>
          <w:p w14:paraId="2CBBE70D" w14:textId="77777777" w:rsidR="00A078E3" w:rsidRPr="00705463" w:rsidRDefault="00A078E3" w:rsidP="002C61F5">
            <w:pPr>
              <w:spacing w:line="360" w:lineRule="auto"/>
              <w:rPr>
                <w:rFonts w:ascii="Abadi MT Condensed Light" w:hAnsi="Abadi MT Condensed Light"/>
                <w:sz w:val="18"/>
                <w:szCs w:val="22"/>
              </w:rPr>
            </w:pPr>
          </w:p>
        </w:tc>
        <w:tc>
          <w:tcPr>
            <w:tcW w:w="1695" w:type="dxa"/>
          </w:tcPr>
          <w:p w14:paraId="3F9B9CD0"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9" w:type="dxa"/>
          </w:tcPr>
          <w:p w14:paraId="4FDBAF2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5" w:type="dxa"/>
          </w:tcPr>
          <w:p w14:paraId="39DB51F8"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842" w:type="dxa"/>
          </w:tcPr>
          <w:p w14:paraId="2DE4790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A078E3" w:rsidRPr="00705463" w14:paraId="054764E7" w14:textId="77777777" w:rsidTr="002C61F5">
        <w:tc>
          <w:tcPr>
            <w:tcW w:w="1169" w:type="dxa"/>
          </w:tcPr>
          <w:p w14:paraId="789757B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695" w:type="dxa"/>
            <w:shd w:val="clear" w:color="auto" w:fill="D0CECE" w:themeFill="background2" w:themeFillShade="E6"/>
          </w:tcPr>
          <w:p w14:paraId="610CFE2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0.279 (0.131, 0.559)</w:t>
            </w:r>
          </w:p>
        </w:tc>
        <w:tc>
          <w:tcPr>
            <w:tcW w:w="1989" w:type="dxa"/>
          </w:tcPr>
          <w:p w14:paraId="4A7F86AC"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hAnsi="Calibri"/>
                <w:sz w:val="18"/>
                <w:szCs w:val="22"/>
              </w:rPr>
              <w:t>-71.693 (</w:t>
            </w:r>
            <w:r w:rsidRPr="00705463">
              <w:rPr>
                <w:rFonts w:ascii="Calibri" w:eastAsia="Times New Roman" w:hAnsi="Calibri"/>
                <w:color w:val="000000"/>
                <w:sz w:val="18"/>
                <w:szCs w:val="22"/>
              </w:rPr>
              <w:t xml:space="preserve">-137.282, </w:t>
            </w:r>
          </w:p>
          <w:p w14:paraId="195E402A"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-24.375)</w:t>
            </w:r>
          </w:p>
        </w:tc>
        <w:tc>
          <w:tcPr>
            <w:tcW w:w="1805" w:type="dxa"/>
          </w:tcPr>
          <w:p w14:paraId="4FD05044"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0.088 (0.003, 0.366)</w:t>
            </w:r>
          </w:p>
        </w:tc>
        <w:tc>
          <w:tcPr>
            <w:tcW w:w="1842" w:type="dxa"/>
          </w:tcPr>
          <w:p w14:paraId="05A425B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0.181 (0.066, 0.467)</w:t>
            </w:r>
          </w:p>
        </w:tc>
      </w:tr>
      <w:tr w:rsidR="00A078E3" w:rsidRPr="00705463" w14:paraId="2E097DB8" w14:textId="77777777" w:rsidTr="002C61F5">
        <w:trPr>
          <w:trHeight w:val="563"/>
        </w:trPr>
        <w:tc>
          <w:tcPr>
            <w:tcW w:w="1169" w:type="dxa"/>
          </w:tcPr>
          <w:p w14:paraId="1EF6A4B9"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695" w:type="dxa"/>
            <w:shd w:val="clear" w:color="auto" w:fill="E7E6E6" w:themeFill="background2"/>
          </w:tcPr>
          <w:p w14:paraId="771A068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-0.922 (-0.991, -0.541)</w:t>
            </w:r>
          </w:p>
        </w:tc>
        <w:tc>
          <w:tcPr>
            <w:tcW w:w="1989" w:type="dxa"/>
            <w:shd w:val="clear" w:color="auto" w:fill="D0CECE" w:themeFill="background2" w:themeFillShade="E6"/>
          </w:tcPr>
          <w:p w14:paraId="3C79412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21670.07165 (11245.29, 51247.953)</w:t>
            </w:r>
          </w:p>
        </w:tc>
        <w:tc>
          <w:tcPr>
            <w:tcW w:w="1805" w:type="dxa"/>
          </w:tcPr>
          <w:p w14:paraId="12C58CC0"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42" w:type="dxa"/>
          </w:tcPr>
          <w:p w14:paraId="3FB566D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-76.332 (-162.785, </w:t>
            </w:r>
          </w:p>
          <w:p w14:paraId="2D36E55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-27.117)</w:t>
            </w:r>
          </w:p>
        </w:tc>
      </w:tr>
      <w:tr w:rsidR="00A078E3" w:rsidRPr="00705463" w14:paraId="036F4065" w14:textId="77777777" w:rsidTr="002C61F5">
        <w:tc>
          <w:tcPr>
            <w:tcW w:w="1169" w:type="dxa"/>
          </w:tcPr>
          <w:p w14:paraId="3D28D562"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695" w:type="dxa"/>
            <w:shd w:val="clear" w:color="auto" w:fill="E7E6E6" w:themeFill="background2"/>
          </w:tcPr>
          <w:p w14:paraId="628EECC3"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0.303 (0.152, 0.893)</w:t>
            </w:r>
          </w:p>
        </w:tc>
        <w:tc>
          <w:tcPr>
            <w:tcW w:w="1989" w:type="dxa"/>
            <w:shd w:val="clear" w:color="auto" w:fill="E7E6E6" w:themeFill="background2"/>
          </w:tcPr>
          <w:p w14:paraId="201DDEB7"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05" w:type="dxa"/>
            <w:shd w:val="clear" w:color="auto" w:fill="D0CECE" w:themeFill="background2" w:themeFillShade="E6"/>
          </w:tcPr>
          <w:p w14:paraId="34F5DF35"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0.268 (0.100, 0.499) </w:t>
            </w:r>
          </w:p>
        </w:tc>
        <w:tc>
          <w:tcPr>
            <w:tcW w:w="1842" w:type="dxa"/>
          </w:tcPr>
          <w:p w14:paraId="5780CE18"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0.269 (0.095, 0.503)</w:t>
            </w:r>
          </w:p>
        </w:tc>
      </w:tr>
      <w:tr w:rsidR="00A078E3" w:rsidRPr="00705463" w14:paraId="0ED5754D" w14:textId="77777777" w:rsidTr="002C61F5">
        <w:trPr>
          <w:trHeight w:val="269"/>
        </w:trPr>
        <w:tc>
          <w:tcPr>
            <w:tcW w:w="1169" w:type="dxa"/>
          </w:tcPr>
          <w:p w14:paraId="5E0615B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695" w:type="dxa"/>
            <w:shd w:val="clear" w:color="auto" w:fill="E7E6E6" w:themeFill="background2"/>
          </w:tcPr>
          <w:p w14:paraId="2A7C0212"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0.454 (0.239, 0.822)</w:t>
            </w:r>
          </w:p>
        </w:tc>
        <w:tc>
          <w:tcPr>
            <w:tcW w:w="1989" w:type="dxa"/>
            <w:shd w:val="clear" w:color="auto" w:fill="E7E6E6" w:themeFill="background2"/>
          </w:tcPr>
          <w:p w14:paraId="7268384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-0.804 (-0.994,</w:t>
            </w:r>
          </w:p>
          <w:p w14:paraId="2344613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-0.563)</w:t>
            </w:r>
          </w:p>
        </w:tc>
        <w:tc>
          <w:tcPr>
            <w:tcW w:w="1805" w:type="dxa"/>
            <w:shd w:val="clear" w:color="auto" w:fill="E7E6E6" w:themeFill="background2"/>
          </w:tcPr>
          <w:p w14:paraId="1152A8BE"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0.773 (0.515, 0.992)</w:t>
            </w:r>
          </w:p>
        </w:tc>
        <w:tc>
          <w:tcPr>
            <w:tcW w:w="1842" w:type="dxa"/>
            <w:shd w:val="clear" w:color="auto" w:fill="D0CECE" w:themeFill="background2" w:themeFillShade="E6"/>
          </w:tcPr>
          <w:p w14:paraId="2B203D1E"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0.416 (0.198, 0.830)</w:t>
            </w:r>
          </w:p>
        </w:tc>
      </w:tr>
    </w:tbl>
    <w:p w14:paraId="2E01D6CD" w14:textId="77777777" w:rsidR="00A078E3" w:rsidRPr="00397456" w:rsidRDefault="00A078E3" w:rsidP="00A078E3">
      <w:pPr>
        <w:rPr>
          <w:rFonts w:ascii="Calibri" w:hAnsi="Calibri"/>
          <w:i/>
          <w:sz w:val="16"/>
          <w:szCs w:val="22"/>
        </w:rPr>
      </w:pPr>
    </w:p>
    <w:p w14:paraId="14FF6AA3" w14:textId="1EF7DF54" w:rsidR="00A078E3" w:rsidRPr="00004405" w:rsidRDefault="00A078E3" w:rsidP="00A078E3">
      <w:pPr>
        <w:rPr>
          <w:rFonts w:ascii="Calibri" w:hAnsi="Calibri"/>
          <w:sz w:val="22"/>
        </w:rPr>
      </w:pPr>
      <w:r w:rsidRPr="00004405">
        <w:rPr>
          <w:rFonts w:ascii="Calibri" w:hAnsi="Calibri"/>
          <w:b/>
          <w:i/>
          <w:sz w:val="22"/>
        </w:rPr>
        <w:t>Table 3</w:t>
      </w:r>
      <w:ins w:id="259" w:author="Daniel Noble" w:date="2017-10-11T11:09:00Z">
        <w:r w:rsidRPr="00004405">
          <w:rPr>
            <w:rFonts w:ascii="Calibri" w:hAnsi="Calibri"/>
            <w:i/>
            <w:sz w:val="22"/>
          </w:rPr>
          <w:t xml:space="preserve"> –</w:t>
        </w:r>
      </w:ins>
      <w:r w:rsidRPr="00004405">
        <w:rPr>
          <w:rFonts w:ascii="Calibri" w:hAnsi="Calibri"/>
          <w:i/>
          <w:sz w:val="22"/>
        </w:rPr>
        <w:t xml:space="preserve"> </w:t>
      </w:r>
      <w:r w:rsidRPr="00004405">
        <w:rPr>
          <w:rFonts w:ascii="Calibri" w:hAnsi="Calibri"/>
          <w:sz w:val="22"/>
        </w:rPr>
        <w:t>Correlations (bottom left shaded area), variance (diagonal) and covariance (non-shaded area</w:t>
      </w:r>
      <w:ins w:id="260" w:author="Daniel Noble" w:date="2017-10-11T11:10:00Z">
        <w:r w:rsidRPr="00004405">
          <w:rPr>
            <w:rFonts w:ascii="Calibri" w:hAnsi="Calibri"/>
            <w:sz w:val="22"/>
          </w:rPr>
          <w:t xml:space="preserve"> above diagonal</w:t>
        </w:r>
      </w:ins>
      <w:r w:rsidRPr="00004405">
        <w:rPr>
          <w:rFonts w:ascii="Calibri" w:hAnsi="Calibri"/>
          <w:sz w:val="22"/>
        </w:rPr>
        <w:t xml:space="preserve">) </w:t>
      </w:r>
      <w:ins w:id="261" w:author="Daniel Noble" w:date="2017-10-11T11:10:00Z">
        <w:r w:rsidRPr="00004405">
          <w:rPr>
            <w:rFonts w:ascii="Calibri" w:hAnsi="Calibri"/>
            <w:sz w:val="22"/>
          </w:rPr>
          <w:t xml:space="preserve">at the </w:t>
        </w:r>
      </w:ins>
      <w:r w:rsidRPr="00004405">
        <w:rPr>
          <w:rFonts w:ascii="Calibri" w:hAnsi="Calibri"/>
          <w:sz w:val="22"/>
        </w:rPr>
        <w:t>between individual</w:t>
      </w:r>
      <w:ins w:id="262" w:author="Daniel Noble" w:date="2017-10-11T11:10:00Z">
        <w:r w:rsidRPr="00004405">
          <w:rPr>
            <w:rFonts w:ascii="Calibri" w:hAnsi="Calibri"/>
            <w:sz w:val="22"/>
          </w:rPr>
          <w:t xml:space="preserve"> level</w:t>
        </w:r>
      </w:ins>
      <w:r w:rsidRPr="00004405">
        <w:rPr>
          <w:rFonts w:ascii="Calibri" w:hAnsi="Calibri"/>
          <w:sz w:val="22"/>
        </w:rPr>
        <w:t xml:space="preserve"> </w:t>
      </w:r>
      <w:ins w:id="263" w:author="Daniel Noble" w:date="2017-10-11T11:10:00Z">
        <w:r w:rsidRPr="00004405">
          <w:rPr>
            <w:rFonts w:ascii="Calibri" w:hAnsi="Calibri"/>
            <w:sz w:val="22"/>
          </w:rPr>
          <w:t xml:space="preserve">between </w:t>
        </w:r>
        <w:proofErr w:type="spellStart"/>
        <w:r w:rsidRPr="00004405">
          <w:rPr>
            <w:rFonts w:ascii="Calibri" w:hAnsi="Calibri"/>
            <w:sz w:val="22"/>
          </w:rPr>
          <w:t>behaviours</w:t>
        </w:r>
        <w:proofErr w:type="spellEnd"/>
        <w:r w:rsidRPr="00004405">
          <w:rPr>
            <w:rFonts w:ascii="Calibri" w:hAnsi="Calibri"/>
            <w:sz w:val="22"/>
          </w:rPr>
          <w:t xml:space="preserve"> quantified on animals</w:t>
        </w:r>
      </w:ins>
      <w:r w:rsidRPr="00004405">
        <w:rPr>
          <w:rFonts w:ascii="Calibri" w:hAnsi="Calibri"/>
          <w:sz w:val="22"/>
        </w:rPr>
        <w:t xml:space="preserve"> </w:t>
      </w:r>
      <w:ins w:id="264" w:author="Daniel Noble" w:date="2017-10-11T11:10:00Z">
        <w:r w:rsidRPr="00004405">
          <w:rPr>
            <w:rFonts w:ascii="Calibri" w:hAnsi="Calibri"/>
            <w:sz w:val="22"/>
          </w:rPr>
          <w:t>from</w:t>
        </w:r>
      </w:ins>
      <w:ins w:id="265" w:author="Daniel Noble" w:date="2017-10-11T11:09:00Z">
        <w:r w:rsidRPr="00004405">
          <w:rPr>
            <w:rFonts w:ascii="Calibri" w:hAnsi="Calibri"/>
            <w:sz w:val="22"/>
          </w:rPr>
          <w:t xml:space="preserve"> the </w:t>
        </w:r>
      </w:ins>
      <w:ins w:id="266" w:author="Daniel Noble" w:date="2017-10-11T11:12:00Z">
        <w:r w:rsidRPr="00004405">
          <w:rPr>
            <w:rFonts w:ascii="Calibri" w:hAnsi="Calibri"/>
            <w:sz w:val="22"/>
          </w:rPr>
          <w:t xml:space="preserve">low-quality diet </w:t>
        </w:r>
      </w:ins>
      <w:r w:rsidRPr="00004405">
        <w:rPr>
          <w:rFonts w:ascii="Calibri" w:hAnsi="Calibri"/>
          <w:sz w:val="22"/>
        </w:rPr>
        <w:t xml:space="preserve">treatment group with </w:t>
      </w:r>
      <w:ins w:id="267" w:author="Daniel Noble" w:date="2017-10-11T11:09:00Z">
        <w:r w:rsidRPr="00004405">
          <w:rPr>
            <w:rFonts w:ascii="Calibri" w:hAnsi="Calibri"/>
            <w:sz w:val="22"/>
          </w:rPr>
          <w:t>confidence intervals</w:t>
        </w:r>
      </w:ins>
      <w:r w:rsidRPr="00004405">
        <w:rPr>
          <w:rFonts w:ascii="Calibri" w:hAnsi="Calibri"/>
          <w:sz w:val="22"/>
        </w:rPr>
        <w:t xml:space="preserve"> for each value presented in brackets. All </w:t>
      </w:r>
      <w:ins w:id="268" w:author="Daniel Noble" w:date="2017-10-11T11:10:00Z">
        <w:r w:rsidRPr="00004405">
          <w:rPr>
            <w:rFonts w:ascii="Calibri" w:hAnsi="Calibri"/>
            <w:sz w:val="22"/>
          </w:rPr>
          <w:t xml:space="preserve">values are </w:t>
        </w:r>
      </w:ins>
      <w:r w:rsidRPr="00004405">
        <w:rPr>
          <w:rFonts w:ascii="Calibri" w:hAnsi="Calibri"/>
          <w:sz w:val="22"/>
        </w:rPr>
        <w:t xml:space="preserve">significant. </w:t>
      </w:r>
    </w:p>
    <w:tbl>
      <w:tblPr>
        <w:tblStyle w:val="TableGrid"/>
        <w:tblW w:w="0" w:type="auto"/>
        <w:tblLook w:val="04A0" w:firstRow="1" w:lastRow="0" w:firstColumn="1" w:lastColumn="0" w:noHBand="0" w:noVBand="1"/>
      </w:tblPr>
      <w:tblGrid>
        <w:gridCol w:w="1169"/>
        <w:gridCol w:w="1701"/>
        <w:gridCol w:w="1985"/>
        <w:gridCol w:w="1803"/>
        <w:gridCol w:w="1842"/>
      </w:tblGrid>
      <w:tr w:rsidR="00A078E3" w:rsidRPr="00705463" w14:paraId="66BF4F1E" w14:textId="77777777" w:rsidTr="002C61F5">
        <w:tc>
          <w:tcPr>
            <w:tcW w:w="1169" w:type="dxa"/>
          </w:tcPr>
          <w:p w14:paraId="25AA9DBF" w14:textId="77777777" w:rsidR="00A078E3" w:rsidRPr="00705463" w:rsidRDefault="00A078E3" w:rsidP="002C61F5">
            <w:pPr>
              <w:spacing w:line="360" w:lineRule="auto"/>
              <w:rPr>
                <w:rFonts w:ascii="Abadi MT Condensed Light" w:hAnsi="Abadi MT Condensed Light"/>
                <w:sz w:val="18"/>
                <w:szCs w:val="22"/>
              </w:rPr>
            </w:pPr>
          </w:p>
        </w:tc>
        <w:tc>
          <w:tcPr>
            <w:tcW w:w="1701" w:type="dxa"/>
          </w:tcPr>
          <w:p w14:paraId="1D727A83"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5" w:type="dxa"/>
          </w:tcPr>
          <w:p w14:paraId="4BD2AA10"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3" w:type="dxa"/>
          </w:tcPr>
          <w:p w14:paraId="6BD303AC"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Duration</w:t>
            </w:r>
          </w:p>
        </w:tc>
        <w:tc>
          <w:tcPr>
            <w:tcW w:w="1842" w:type="dxa"/>
          </w:tcPr>
          <w:p w14:paraId="1940D1DA"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A078E3" w:rsidRPr="00705463" w14:paraId="2013B326" w14:textId="77777777" w:rsidTr="002C61F5">
        <w:tc>
          <w:tcPr>
            <w:tcW w:w="1169" w:type="dxa"/>
          </w:tcPr>
          <w:p w14:paraId="544B1135"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701" w:type="dxa"/>
            <w:shd w:val="clear" w:color="auto" w:fill="D0CECE" w:themeFill="background2" w:themeFillShade="E6"/>
          </w:tcPr>
          <w:p w14:paraId="5EDFF9E4"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0.344 (0.194, 0.798)</w:t>
            </w:r>
          </w:p>
        </w:tc>
        <w:tc>
          <w:tcPr>
            <w:tcW w:w="1985" w:type="dxa"/>
          </w:tcPr>
          <w:p w14:paraId="51827F4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-64.956 (-146.449, -25.492)</w:t>
            </w:r>
          </w:p>
        </w:tc>
        <w:tc>
          <w:tcPr>
            <w:tcW w:w="1803" w:type="dxa"/>
          </w:tcPr>
          <w:p w14:paraId="1659FD1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0.226 (0.052, 0.525) </w:t>
            </w:r>
          </w:p>
        </w:tc>
        <w:tc>
          <w:tcPr>
            <w:tcW w:w="1842" w:type="dxa"/>
          </w:tcPr>
          <w:p w14:paraId="154F58F0"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0.301 (0.036, 0.532)</w:t>
            </w:r>
          </w:p>
        </w:tc>
      </w:tr>
      <w:tr w:rsidR="00A078E3" w:rsidRPr="00705463" w14:paraId="1B37AD70" w14:textId="77777777" w:rsidTr="002C61F5">
        <w:tc>
          <w:tcPr>
            <w:tcW w:w="1169" w:type="dxa"/>
          </w:tcPr>
          <w:p w14:paraId="2ECC88FB"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701" w:type="dxa"/>
            <w:shd w:val="clear" w:color="auto" w:fill="E7E6E6" w:themeFill="background2"/>
          </w:tcPr>
          <w:p w14:paraId="77AFC64B" w14:textId="77777777" w:rsidR="00A078E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-0.948 (-0.998, </w:t>
            </w:r>
          </w:p>
          <w:p w14:paraId="2D572588"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-0.788)</w:t>
            </w:r>
          </w:p>
        </w:tc>
        <w:tc>
          <w:tcPr>
            <w:tcW w:w="1985" w:type="dxa"/>
            <w:shd w:val="clear" w:color="auto" w:fill="D0CECE" w:themeFill="background2" w:themeFillShade="E6"/>
          </w:tcPr>
          <w:p w14:paraId="034796AC"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13663.244 (7000.125, 36543.067)</w:t>
            </w:r>
          </w:p>
        </w:tc>
        <w:tc>
          <w:tcPr>
            <w:tcW w:w="1803" w:type="dxa"/>
          </w:tcPr>
          <w:p w14:paraId="6C6BE3CD"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42" w:type="dxa"/>
          </w:tcPr>
          <w:p w14:paraId="020F2CD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-65.371 (-138.861, -21.407)</w:t>
            </w:r>
          </w:p>
        </w:tc>
      </w:tr>
      <w:tr w:rsidR="00A078E3" w:rsidRPr="00705463" w14:paraId="28DC43F6" w14:textId="77777777" w:rsidTr="002C61F5">
        <w:tc>
          <w:tcPr>
            <w:tcW w:w="1169" w:type="dxa"/>
          </w:tcPr>
          <w:p w14:paraId="42057529"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701" w:type="dxa"/>
            <w:shd w:val="clear" w:color="auto" w:fill="E7E6E6" w:themeFill="background2"/>
          </w:tcPr>
          <w:p w14:paraId="666C7DB5"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0.697 (0.314, 0.920)</w:t>
            </w:r>
          </w:p>
        </w:tc>
        <w:tc>
          <w:tcPr>
            <w:tcW w:w="1985" w:type="dxa"/>
            <w:shd w:val="clear" w:color="auto" w:fill="E7E6E6" w:themeFill="background2"/>
          </w:tcPr>
          <w:p w14:paraId="6B1F8475"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03" w:type="dxa"/>
            <w:shd w:val="clear" w:color="auto" w:fill="D0CECE" w:themeFill="background2" w:themeFillShade="E6"/>
          </w:tcPr>
          <w:p w14:paraId="33297870"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0.240 (0.096, 0.629)</w:t>
            </w:r>
          </w:p>
        </w:tc>
        <w:tc>
          <w:tcPr>
            <w:tcW w:w="1842" w:type="dxa"/>
          </w:tcPr>
          <w:p w14:paraId="58FE24F2"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0.260 (0.113, 0.617)</w:t>
            </w:r>
          </w:p>
        </w:tc>
      </w:tr>
      <w:tr w:rsidR="00A078E3" w:rsidRPr="00705463" w14:paraId="0BB819A1" w14:textId="77777777" w:rsidTr="002C61F5">
        <w:tc>
          <w:tcPr>
            <w:tcW w:w="1169" w:type="dxa"/>
          </w:tcPr>
          <w:p w14:paraId="25280B5C" w14:textId="77777777" w:rsidR="00A078E3" w:rsidRPr="00705463" w:rsidRDefault="00A078E3" w:rsidP="00A831A8">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701" w:type="dxa"/>
            <w:shd w:val="clear" w:color="auto" w:fill="E7E6E6" w:themeFill="background2"/>
          </w:tcPr>
          <w:p w14:paraId="0C489DD8" w14:textId="77777777" w:rsidR="00A078E3" w:rsidRPr="00705463" w:rsidRDefault="00A078E3" w:rsidP="00A831A8">
            <w:pPr>
              <w:spacing w:line="360" w:lineRule="auto"/>
              <w:rPr>
                <w:rFonts w:ascii="Calibri" w:hAnsi="Calibri"/>
                <w:sz w:val="18"/>
                <w:szCs w:val="22"/>
              </w:rPr>
            </w:pPr>
            <w:r w:rsidRPr="00705463">
              <w:rPr>
                <w:rFonts w:ascii="Calibri" w:eastAsia="Times New Roman" w:hAnsi="Calibri"/>
                <w:color w:val="000000"/>
                <w:sz w:val="18"/>
                <w:szCs w:val="22"/>
              </w:rPr>
              <w:t>0.581 (0.307, 0.896)</w:t>
            </w:r>
          </w:p>
        </w:tc>
        <w:tc>
          <w:tcPr>
            <w:tcW w:w="1985" w:type="dxa"/>
            <w:shd w:val="clear" w:color="auto" w:fill="E7E6E6" w:themeFill="background2"/>
          </w:tcPr>
          <w:p w14:paraId="58DC1DA4" w14:textId="77777777" w:rsidR="00A078E3" w:rsidRPr="00705463" w:rsidRDefault="00A078E3" w:rsidP="00A831A8">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-0.985 (-0.994, -0.575)</w:t>
            </w:r>
          </w:p>
        </w:tc>
        <w:tc>
          <w:tcPr>
            <w:tcW w:w="1803" w:type="dxa"/>
            <w:shd w:val="clear" w:color="auto" w:fill="E7E6E6" w:themeFill="background2"/>
          </w:tcPr>
          <w:p w14:paraId="0F6A02EF" w14:textId="77777777" w:rsidR="00A078E3" w:rsidRPr="00705463" w:rsidRDefault="00A078E3" w:rsidP="00A831A8">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0.950 (0.854, 0.997)</w:t>
            </w:r>
          </w:p>
        </w:tc>
        <w:tc>
          <w:tcPr>
            <w:tcW w:w="1842" w:type="dxa"/>
            <w:shd w:val="clear" w:color="auto" w:fill="D0CECE" w:themeFill="background2" w:themeFillShade="E6"/>
          </w:tcPr>
          <w:p w14:paraId="70FF42F1" w14:textId="77777777" w:rsidR="00A078E3" w:rsidRPr="00705463" w:rsidRDefault="00A078E3" w:rsidP="00A831A8">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0.322 (0.114, 0.713)</w:t>
            </w:r>
          </w:p>
        </w:tc>
      </w:tr>
    </w:tbl>
    <w:p w14:paraId="6E67D681" w14:textId="4C162192" w:rsidR="000251C0" w:rsidRPr="00004405" w:rsidRDefault="00A831A8" w:rsidP="00A831A8">
      <w:pPr>
        <w:pStyle w:val="ListParagraph"/>
        <w:numPr>
          <w:ilvl w:val="0"/>
          <w:numId w:val="8"/>
        </w:numPr>
        <w:spacing w:line="360" w:lineRule="auto"/>
        <w:rPr>
          <w:rFonts w:ascii="Calibri" w:hAnsi="Calibri"/>
          <w:b/>
          <w:sz w:val="22"/>
          <w:szCs w:val="22"/>
        </w:rPr>
      </w:pPr>
      <w:r w:rsidRPr="00E72C9C">
        <w:rPr>
          <w:noProof/>
        </w:rPr>
        <w:lastRenderedPageBreak/>
        <w:drawing>
          <wp:anchor distT="0" distB="0" distL="114300" distR="114300" simplePos="0" relativeHeight="251666432" behindDoc="0" locked="0" layoutInCell="1" allowOverlap="1" wp14:anchorId="21120ED1" wp14:editId="7EDCBB19">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5408" behindDoc="0" locked="0" layoutInCell="1" allowOverlap="1" wp14:anchorId="77BAD484" wp14:editId="42C789A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3360" behindDoc="0" locked="0" layoutInCell="1" allowOverlap="1" wp14:anchorId="7984A3E2" wp14:editId="6CE6EDC8">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00004405" w:rsidRPr="00F02DA4">
        <w:rPr>
          <w:noProof/>
        </w:rPr>
        <w:drawing>
          <wp:anchor distT="0" distB="0" distL="114300" distR="114300" simplePos="0" relativeHeight="251662336" behindDoc="0" locked="0" layoutInCell="1" allowOverlap="1" wp14:anchorId="5FD68261" wp14:editId="763121AD">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sidR="00004405">
        <w:rPr>
          <w:rFonts w:ascii="Calibri" w:hAnsi="Calibri"/>
          <w:sz w:val="22"/>
          <w:szCs w:val="22"/>
        </w:rPr>
        <w:t>High = -0.922 Low = -0.948</w:t>
      </w:r>
      <w:r w:rsidR="00004405">
        <w:rPr>
          <w:rFonts w:ascii="Calibri" w:hAnsi="Calibri"/>
          <w:sz w:val="22"/>
          <w:szCs w:val="22"/>
        </w:rPr>
        <w:tab/>
      </w:r>
      <w:r w:rsidR="00004405">
        <w:rPr>
          <w:rFonts w:ascii="Calibri" w:hAnsi="Calibri"/>
          <w:sz w:val="22"/>
          <w:szCs w:val="22"/>
        </w:rPr>
        <w:tab/>
      </w:r>
      <w:r w:rsidR="00004405">
        <w:rPr>
          <w:rFonts w:ascii="Calibri" w:hAnsi="Calibri"/>
          <w:sz w:val="22"/>
          <w:szCs w:val="22"/>
        </w:rPr>
        <w:tab/>
        <w:t>b. High = -0.804 Low = -0.950</w:t>
      </w:r>
    </w:p>
    <w:p w14:paraId="180D8F93" w14:textId="50DD125C" w:rsidR="00A831A8" w:rsidRPr="00A831A8" w:rsidRDefault="00A831A8" w:rsidP="00A831A8">
      <w:pPr>
        <w:rPr>
          <w:rFonts w:ascii="Calibri" w:hAnsi="Calibri"/>
          <w:b/>
          <w:sz w:val="22"/>
          <w:szCs w:val="22"/>
        </w:rPr>
      </w:pPr>
    </w:p>
    <w:p w14:paraId="37412DB0" w14:textId="70057841" w:rsidR="00A831A8" w:rsidRPr="00A831A8" w:rsidRDefault="00A831A8" w:rsidP="00A831A8">
      <w:pPr>
        <w:ind w:firstLine="360"/>
        <w:rPr>
          <w:rFonts w:ascii="Calibri" w:hAnsi="Calibri"/>
          <w:b/>
          <w:sz w:val="22"/>
          <w:szCs w:val="22"/>
        </w:rPr>
      </w:pPr>
      <w:r w:rsidRPr="00E72C9C">
        <w:rPr>
          <w:noProof/>
        </w:rPr>
        <w:drawing>
          <wp:anchor distT="0" distB="0" distL="114300" distR="114300" simplePos="0" relativeHeight="251664384" behindDoc="0" locked="0" layoutInCell="1" allowOverlap="1" wp14:anchorId="44AADE6E" wp14:editId="58ACAC9B">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5BA62F7B" w14:textId="63FCB054" w:rsidR="000251C0" w:rsidRDefault="000251C0" w:rsidP="000251C0">
      <w:pPr>
        <w:rPr>
          <w:rFonts w:ascii="Calibri" w:hAnsi="Calibri"/>
          <w:b/>
          <w:sz w:val="22"/>
          <w:szCs w:val="22"/>
        </w:rPr>
      </w:pPr>
    </w:p>
    <w:p w14:paraId="1178729B" w14:textId="5E1FAC22" w:rsidR="000251C0" w:rsidRDefault="000251C0" w:rsidP="000251C0">
      <w:pPr>
        <w:rPr>
          <w:rFonts w:ascii="Calibri" w:hAnsi="Calibri"/>
          <w:b/>
          <w:sz w:val="22"/>
          <w:szCs w:val="22"/>
        </w:rPr>
      </w:pPr>
    </w:p>
    <w:p w14:paraId="54D14D85" w14:textId="77777777" w:rsidR="000251C0" w:rsidRDefault="000251C0" w:rsidP="000251C0">
      <w:pPr>
        <w:rPr>
          <w:rFonts w:ascii="Calibri" w:hAnsi="Calibri"/>
          <w:b/>
          <w:sz w:val="22"/>
          <w:szCs w:val="22"/>
        </w:rPr>
      </w:pPr>
    </w:p>
    <w:p w14:paraId="7C97BD68" w14:textId="77777777" w:rsidR="000251C0" w:rsidRDefault="000251C0" w:rsidP="000251C0">
      <w:pPr>
        <w:rPr>
          <w:rFonts w:ascii="Calibri" w:hAnsi="Calibri"/>
          <w:b/>
          <w:sz w:val="22"/>
          <w:szCs w:val="22"/>
        </w:rPr>
      </w:pPr>
    </w:p>
    <w:p w14:paraId="644A33AB" w14:textId="77777777" w:rsidR="000251C0" w:rsidRDefault="000251C0" w:rsidP="000251C0">
      <w:pPr>
        <w:rPr>
          <w:rFonts w:ascii="Calibri" w:hAnsi="Calibri"/>
          <w:b/>
          <w:sz w:val="22"/>
          <w:szCs w:val="22"/>
        </w:rPr>
      </w:pPr>
    </w:p>
    <w:p w14:paraId="0DAD0EC0" w14:textId="77777777" w:rsidR="000251C0" w:rsidRDefault="000251C0" w:rsidP="000251C0">
      <w:pPr>
        <w:rPr>
          <w:rFonts w:ascii="Calibri" w:hAnsi="Calibri"/>
          <w:b/>
          <w:sz w:val="22"/>
          <w:szCs w:val="22"/>
        </w:rPr>
      </w:pPr>
    </w:p>
    <w:p w14:paraId="431B973E" w14:textId="77777777" w:rsidR="000251C0" w:rsidRDefault="000251C0" w:rsidP="000251C0">
      <w:pPr>
        <w:rPr>
          <w:rFonts w:ascii="Calibri" w:hAnsi="Calibri"/>
          <w:b/>
          <w:sz w:val="22"/>
          <w:szCs w:val="22"/>
        </w:rPr>
      </w:pPr>
    </w:p>
    <w:p w14:paraId="148607E8" w14:textId="77777777" w:rsidR="000251C0" w:rsidRDefault="000251C0" w:rsidP="000251C0">
      <w:pPr>
        <w:rPr>
          <w:rFonts w:ascii="Calibri" w:hAnsi="Calibri"/>
          <w:b/>
          <w:sz w:val="22"/>
          <w:szCs w:val="22"/>
        </w:rPr>
      </w:pPr>
    </w:p>
    <w:p w14:paraId="74EA15B6" w14:textId="77777777" w:rsidR="000251C0" w:rsidRDefault="000251C0" w:rsidP="000251C0">
      <w:pPr>
        <w:rPr>
          <w:rFonts w:ascii="Calibri" w:hAnsi="Calibri"/>
          <w:b/>
          <w:sz w:val="22"/>
          <w:szCs w:val="22"/>
        </w:rPr>
      </w:pPr>
    </w:p>
    <w:p w14:paraId="534FDD6E" w14:textId="77777777" w:rsidR="000251C0" w:rsidRDefault="000251C0" w:rsidP="000251C0">
      <w:pPr>
        <w:rPr>
          <w:rFonts w:ascii="Calibri" w:hAnsi="Calibri"/>
          <w:b/>
          <w:sz w:val="22"/>
          <w:szCs w:val="22"/>
        </w:rPr>
      </w:pPr>
    </w:p>
    <w:p w14:paraId="39EE979C" w14:textId="77777777" w:rsidR="000251C0" w:rsidRDefault="000251C0" w:rsidP="000251C0">
      <w:pPr>
        <w:rPr>
          <w:rFonts w:ascii="Calibri" w:hAnsi="Calibri"/>
          <w:b/>
          <w:sz w:val="22"/>
          <w:szCs w:val="22"/>
        </w:rPr>
      </w:pPr>
    </w:p>
    <w:p w14:paraId="6FA5657A" w14:textId="77777777" w:rsidR="00A831A8" w:rsidRDefault="00A831A8" w:rsidP="000251C0">
      <w:pPr>
        <w:rPr>
          <w:rFonts w:asciiTheme="minorHAnsi" w:hAnsiTheme="minorHAnsi"/>
          <w:b/>
          <w:i/>
          <w:lang w:val="en-AU"/>
        </w:rPr>
      </w:pPr>
    </w:p>
    <w:p w14:paraId="3732F9D3" w14:textId="77777777" w:rsidR="00A831A8" w:rsidRDefault="00A831A8" w:rsidP="000251C0">
      <w:pPr>
        <w:rPr>
          <w:rFonts w:asciiTheme="minorHAnsi" w:hAnsiTheme="minorHAnsi"/>
          <w:b/>
          <w:i/>
          <w:lang w:val="en-AU"/>
        </w:rPr>
      </w:pPr>
    </w:p>
    <w:p w14:paraId="75029C39" w14:textId="77777777" w:rsidR="00A831A8" w:rsidRDefault="00A831A8" w:rsidP="000251C0">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5128EC84" w14:textId="7366A9C5" w:rsidR="00A831A8" w:rsidRDefault="00A831A8" w:rsidP="00A831A8">
      <w:pPr>
        <w:ind w:left="2160" w:firstLine="720"/>
        <w:rPr>
          <w:rFonts w:asciiTheme="minorHAnsi" w:hAnsiTheme="minorHAnsi"/>
          <w:lang w:val="en-AU"/>
        </w:rPr>
      </w:pPr>
      <w:r w:rsidRPr="00A831A8">
        <w:rPr>
          <w:rFonts w:asciiTheme="minorHAnsi" w:hAnsiTheme="minorHAnsi"/>
          <w:sz w:val="22"/>
          <w:lang w:val="en-AU"/>
        </w:rPr>
        <w:t>e. High = 0.454 Low = 0.851</w:t>
      </w:r>
    </w:p>
    <w:p w14:paraId="448BE73F" w14:textId="77777777" w:rsidR="00A831A8" w:rsidRPr="00A831A8" w:rsidRDefault="00A831A8" w:rsidP="00A831A8">
      <w:pPr>
        <w:ind w:left="2160" w:firstLine="720"/>
        <w:rPr>
          <w:rFonts w:asciiTheme="minorHAnsi" w:hAnsiTheme="minorHAnsi"/>
          <w:sz w:val="11"/>
          <w:lang w:val="en-AU"/>
        </w:rPr>
      </w:pPr>
    </w:p>
    <w:p w14:paraId="5983627D" w14:textId="209CFFF6" w:rsidR="00A078E3" w:rsidRPr="00A831A8" w:rsidRDefault="00A078E3" w:rsidP="000251C0">
      <w:pPr>
        <w:rPr>
          <w:rFonts w:ascii="Calibri" w:hAnsi="Calibri"/>
          <w:b/>
          <w:sz w:val="21"/>
          <w:szCs w:val="22"/>
        </w:rPr>
      </w:pPr>
      <w:r w:rsidRPr="00A831A8">
        <w:rPr>
          <w:rFonts w:asciiTheme="minorHAnsi" w:hAnsiTheme="minorHAnsi"/>
          <w:b/>
          <w:i/>
          <w:sz w:val="22"/>
          <w:lang w:val="en-AU"/>
        </w:rPr>
        <w:t>Figure 1</w:t>
      </w:r>
      <w:ins w:id="269" w:author="Daniel Noble" w:date="2017-10-11T11:32:00Z">
        <w:r w:rsidRPr="00A831A8">
          <w:rPr>
            <w:rFonts w:asciiTheme="minorHAnsi" w:hAnsiTheme="minorHAnsi"/>
            <w:i/>
            <w:sz w:val="22"/>
            <w:lang w:val="en-AU"/>
          </w:rPr>
          <w:t xml:space="preserve"> –</w:t>
        </w:r>
      </w:ins>
      <w:r w:rsidRPr="00A831A8">
        <w:rPr>
          <w:rFonts w:asciiTheme="minorHAnsi" w:hAnsiTheme="minorHAnsi"/>
          <w:i/>
          <w:sz w:val="22"/>
          <w:lang w:val="en-AU"/>
        </w:rPr>
        <w:t xml:space="preserve">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w:t>
      </w:r>
      <w:ins w:id="270" w:author="Daniel Noble" w:date="2017-10-11T11:33:00Z">
        <w:r w:rsidRPr="00A831A8">
          <w:rPr>
            <w:rFonts w:asciiTheme="minorHAnsi" w:hAnsiTheme="minorHAnsi"/>
            <w:i/>
            <w:sz w:val="22"/>
            <w:lang w:val="en-AU"/>
          </w:rPr>
          <w:t xml:space="preserve"> there is</w:t>
        </w:r>
      </w:ins>
      <w:r w:rsidRPr="00A831A8">
        <w:rPr>
          <w:rFonts w:asciiTheme="minorHAnsi" w:hAnsiTheme="minorHAnsi"/>
          <w:i/>
          <w:sz w:val="22"/>
          <w:lang w:val="en-AU"/>
        </w:rPr>
        <w:t xml:space="preserve"> no significant difference between treatment groups. </w:t>
      </w:r>
    </w:p>
    <w:p w14:paraId="20663758" w14:textId="77777777" w:rsidR="00A078E3" w:rsidRPr="00A831A8" w:rsidRDefault="00A078E3" w:rsidP="00A078E3">
      <w:pPr>
        <w:spacing w:line="360" w:lineRule="auto"/>
        <w:rPr>
          <w:rFonts w:ascii="Calibri" w:hAnsi="Calibri"/>
          <w:b/>
          <w:sz w:val="21"/>
          <w:szCs w:val="22"/>
        </w:rPr>
      </w:pPr>
    </w:p>
    <w:p w14:paraId="3D669251" w14:textId="77777777" w:rsidR="00A078E3" w:rsidRPr="00A831A8" w:rsidRDefault="00A078E3" w:rsidP="00A078E3">
      <w:pPr>
        <w:spacing w:line="360" w:lineRule="auto"/>
        <w:ind w:firstLine="720"/>
        <w:rPr>
          <w:rFonts w:ascii="Calibri" w:hAnsi="Calibri"/>
          <w:sz w:val="21"/>
          <w:szCs w:val="22"/>
        </w:rPr>
      </w:pPr>
    </w:p>
    <w:p w14:paraId="2307FDC0" w14:textId="77777777" w:rsidR="00A078E3" w:rsidRDefault="00A078E3" w:rsidP="00A078E3">
      <w:pPr>
        <w:pStyle w:val="Subtitle"/>
        <w:outlineLvl w:val="0"/>
        <w:rPr>
          <w:ins w:id="271" w:author="Daniel Noble" w:date="2017-10-11T14:44:00Z"/>
        </w:rPr>
      </w:pPr>
      <w:r>
        <w:t>Within Individual Correlation/Covariance Matrices</w:t>
      </w:r>
    </w:p>
    <w:p w14:paraId="049E7DCE" w14:textId="77777777" w:rsidR="00A078E3" w:rsidRDefault="00A078E3" w:rsidP="00A078E3">
      <w:pPr>
        <w:spacing w:line="360" w:lineRule="auto"/>
        <w:ind w:firstLine="720"/>
        <w:rPr>
          <w:rFonts w:ascii="Calibri" w:hAnsi="Calibri"/>
          <w:sz w:val="22"/>
          <w:szCs w:val="22"/>
        </w:rPr>
      </w:pPr>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behavioral syndromes exist.</w:t>
      </w:r>
    </w:p>
    <w:p w14:paraId="4F4CED26" w14:textId="77777777" w:rsidR="00A078E3" w:rsidRPr="00683D66" w:rsidRDefault="00A078E3" w:rsidP="00A078E3"/>
    <w:p w14:paraId="5532B62D" w14:textId="77777777" w:rsidR="00A078E3" w:rsidRPr="000251C0" w:rsidRDefault="00A078E3" w:rsidP="00A078E3">
      <w:pPr>
        <w:rPr>
          <w:rFonts w:ascii="Calibri" w:hAnsi="Calibri"/>
          <w:i/>
          <w:sz w:val="22"/>
          <w:szCs w:val="22"/>
        </w:rPr>
      </w:pPr>
      <w:commentRangeStart w:id="272"/>
      <w:r w:rsidRPr="000251C0">
        <w:rPr>
          <w:rFonts w:ascii="Calibri" w:hAnsi="Calibri"/>
          <w:b/>
          <w:i/>
          <w:sz w:val="22"/>
          <w:szCs w:val="22"/>
        </w:rPr>
        <w:t>Table</w:t>
      </w:r>
      <w:commentRangeEnd w:id="272"/>
      <w:r w:rsidRPr="000251C0">
        <w:rPr>
          <w:rStyle w:val="CommentReference"/>
          <w:b/>
          <w:sz w:val="22"/>
          <w:szCs w:val="22"/>
        </w:rPr>
        <w:commentReference w:id="272"/>
      </w:r>
      <w:r w:rsidRPr="000251C0">
        <w:rPr>
          <w:rFonts w:ascii="Calibri" w:hAnsi="Calibri"/>
          <w:b/>
          <w:i/>
          <w:sz w:val="22"/>
          <w:szCs w:val="22"/>
        </w:rPr>
        <w:t xml:space="preserv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0" w:type="auto"/>
        <w:tblLook w:val="04A0" w:firstRow="1" w:lastRow="0" w:firstColumn="1" w:lastColumn="0" w:noHBand="0" w:noVBand="1"/>
      </w:tblPr>
      <w:tblGrid>
        <w:gridCol w:w="1032"/>
        <w:gridCol w:w="2082"/>
        <w:gridCol w:w="1880"/>
        <w:gridCol w:w="1843"/>
        <w:gridCol w:w="2089"/>
      </w:tblGrid>
      <w:tr w:rsidR="00A078E3" w:rsidRPr="0085437B" w14:paraId="06C8A470" w14:textId="77777777" w:rsidTr="002C61F5">
        <w:tc>
          <w:tcPr>
            <w:tcW w:w="1032" w:type="dxa"/>
          </w:tcPr>
          <w:p w14:paraId="1583C15B" w14:textId="77777777" w:rsidR="00A078E3" w:rsidRPr="0085437B" w:rsidRDefault="00A078E3" w:rsidP="002C61F5">
            <w:pPr>
              <w:spacing w:line="360" w:lineRule="auto"/>
              <w:rPr>
                <w:rFonts w:ascii="Abadi MT Condensed Light" w:hAnsi="Abadi MT Condensed Light"/>
                <w:sz w:val="18"/>
                <w:szCs w:val="22"/>
              </w:rPr>
            </w:pPr>
          </w:p>
        </w:tc>
        <w:tc>
          <w:tcPr>
            <w:tcW w:w="2082" w:type="dxa"/>
          </w:tcPr>
          <w:p w14:paraId="7A9D6DD6"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0" w:type="dxa"/>
          </w:tcPr>
          <w:p w14:paraId="048BAA46"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43" w:type="dxa"/>
          </w:tcPr>
          <w:p w14:paraId="7D0FF8E5"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9" w:type="dxa"/>
          </w:tcPr>
          <w:p w14:paraId="68CC759B"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A078E3" w:rsidRPr="0085437B" w14:paraId="47EEAF94" w14:textId="77777777" w:rsidTr="002C61F5">
        <w:tc>
          <w:tcPr>
            <w:tcW w:w="1032" w:type="dxa"/>
          </w:tcPr>
          <w:p w14:paraId="5A590A18"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2" w:type="dxa"/>
            <w:shd w:val="clear" w:color="auto" w:fill="D0CECE" w:themeFill="background2" w:themeFillShade="E6"/>
          </w:tcPr>
          <w:p w14:paraId="24E51768"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0.464 (0.409, 0.593)</w:t>
            </w:r>
          </w:p>
        </w:tc>
        <w:tc>
          <w:tcPr>
            <w:tcW w:w="1880" w:type="dxa"/>
          </w:tcPr>
          <w:p w14:paraId="03BFBEB6" w14:textId="77777777" w:rsidR="00A078E3" w:rsidRDefault="00A078E3" w:rsidP="002C61F5">
            <w:pPr>
              <w:spacing w:line="360" w:lineRule="auto"/>
              <w:rPr>
                <w:rFonts w:ascii="Calibri" w:hAnsi="Calibri"/>
                <w:sz w:val="18"/>
                <w:szCs w:val="22"/>
              </w:rPr>
            </w:pPr>
            <w:r w:rsidRPr="0085437B">
              <w:rPr>
                <w:rFonts w:ascii="Calibri" w:eastAsia="Times New Roman" w:hAnsi="Calibri"/>
                <w:color w:val="000000"/>
                <w:sz w:val="18"/>
                <w:szCs w:val="22"/>
              </w:rPr>
              <w:t xml:space="preserve">-32.282 </w:t>
            </w:r>
            <w:r w:rsidRPr="0085437B">
              <w:rPr>
                <w:rFonts w:ascii="Calibri" w:hAnsi="Calibri"/>
                <w:sz w:val="18"/>
                <w:szCs w:val="22"/>
              </w:rPr>
              <w:t xml:space="preserve">(-46.081, </w:t>
            </w:r>
          </w:p>
          <w:p w14:paraId="6E03FBFE" w14:textId="77777777" w:rsidR="00A078E3" w:rsidRPr="000D3DEF" w:rsidRDefault="00A078E3" w:rsidP="002C61F5">
            <w:pPr>
              <w:spacing w:line="360" w:lineRule="auto"/>
              <w:rPr>
                <w:rFonts w:ascii="Calibri" w:hAnsi="Calibri"/>
                <w:sz w:val="18"/>
                <w:szCs w:val="22"/>
              </w:rPr>
            </w:pPr>
            <w:r w:rsidRPr="0085437B">
              <w:rPr>
                <w:rFonts w:ascii="Calibri" w:hAnsi="Calibri"/>
                <w:sz w:val="18"/>
                <w:szCs w:val="22"/>
              </w:rPr>
              <w:t>-2.412)</w:t>
            </w:r>
          </w:p>
        </w:tc>
        <w:tc>
          <w:tcPr>
            <w:tcW w:w="1843" w:type="dxa"/>
          </w:tcPr>
          <w:p w14:paraId="29E7421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0.107 (0.014, 0.193)</w:t>
            </w:r>
          </w:p>
        </w:tc>
        <w:tc>
          <w:tcPr>
            <w:tcW w:w="2089" w:type="dxa"/>
          </w:tcPr>
          <w:p w14:paraId="27DF989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0.076</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(0.013, 0.178)</w:t>
            </w:r>
          </w:p>
        </w:tc>
      </w:tr>
      <w:tr w:rsidR="00A078E3" w:rsidRPr="0085437B" w14:paraId="168BCED1" w14:textId="77777777" w:rsidTr="002C61F5">
        <w:tc>
          <w:tcPr>
            <w:tcW w:w="1032" w:type="dxa"/>
          </w:tcPr>
          <w:p w14:paraId="2AD293DD"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2082" w:type="dxa"/>
            <w:shd w:val="clear" w:color="auto" w:fill="E7E6E6" w:themeFill="background2"/>
          </w:tcPr>
          <w:p w14:paraId="6B7F499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-0.193 (-0.265, -0.015)</w:t>
            </w:r>
          </w:p>
        </w:tc>
        <w:tc>
          <w:tcPr>
            <w:tcW w:w="1880" w:type="dxa"/>
            <w:shd w:val="clear" w:color="auto" w:fill="D0CECE" w:themeFill="background2" w:themeFillShade="E6"/>
          </w:tcPr>
          <w:p w14:paraId="0D38256B"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 (47426.42, 69409.688)</w:t>
            </w:r>
          </w:p>
        </w:tc>
        <w:tc>
          <w:tcPr>
            <w:tcW w:w="1843" w:type="dxa"/>
          </w:tcPr>
          <w:p w14:paraId="3E002674"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2089" w:type="dxa"/>
          </w:tcPr>
          <w:p w14:paraId="26D00CE7" w14:textId="77777777" w:rsidR="00A078E3" w:rsidRPr="0085437B" w:rsidRDefault="00A078E3" w:rsidP="002C61F5">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-25.812 (-49.382, 10.927)</w:t>
            </w:r>
          </w:p>
        </w:tc>
      </w:tr>
      <w:tr w:rsidR="00A078E3" w:rsidRPr="0085437B" w14:paraId="5BF8CBFF" w14:textId="77777777" w:rsidTr="002C61F5">
        <w:tc>
          <w:tcPr>
            <w:tcW w:w="1032" w:type="dxa"/>
          </w:tcPr>
          <w:p w14:paraId="0C89D3B0"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2" w:type="dxa"/>
            <w:shd w:val="clear" w:color="auto" w:fill="E7E6E6" w:themeFill="background2"/>
          </w:tcPr>
          <w:p w14:paraId="1E8ABD6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0.171 (0.046, 0.314)</w:t>
            </w:r>
          </w:p>
        </w:tc>
        <w:tc>
          <w:tcPr>
            <w:tcW w:w="1880" w:type="dxa"/>
            <w:shd w:val="clear" w:color="auto" w:fill="E7E6E6" w:themeFill="background2"/>
          </w:tcPr>
          <w:p w14:paraId="4B914102"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1843" w:type="dxa"/>
            <w:shd w:val="clear" w:color="auto" w:fill="D0CECE" w:themeFill="background2" w:themeFillShade="E6"/>
          </w:tcPr>
          <w:p w14:paraId="1E77B7BB"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0.822 (0.668, 0.999)</w:t>
            </w:r>
          </w:p>
        </w:tc>
        <w:tc>
          <w:tcPr>
            <w:tcW w:w="2089" w:type="dxa"/>
          </w:tcPr>
          <w:p w14:paraId="71D037C7" w14:textId="77777777" w:rsidR="00A078E3" w:rsidRPr="0085437B" w:rsidRDefault="00A078E3" w:rsidP="002C61F5">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0.087 (-0.036, 0.188)</w:t>
            </w:r>
          </w:p>
        </w:tc>
      </w:tr>
      <w:tr w:rsidR="00A078E3" w:rsidRPr="0085437B" w14:paraId="64B7AAC3" w14:textId="77777777" w:rsidTr="002C61F5">
        <w:trPr>
          <w:trHeight w:val="269"/>
        </w:trPr>
        <w:tc>
          <w:tcPr>
            <w:tcW w:w="1032" w:type="dxa"/>
          </w:tcPr>
          <w:p w14:paraId="72B6D578"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2082" w:type="dxa"/>
            <w:shd w:val="clear" w:color="auto" w:fill="E7E6E6" w:themeFill="background2"/>
          </w:tcPr>
          <w:p w14:paraId="6B2842A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0.129 (0.024, 0.278)</w:t>
            </w:r>
          </w:p>
        </w:tc>
        <w:tc>
          <w:tcPr>
            <w:tcW w:w="1880" w:type="dxa"/>
            <w:shd w:val="clear" w:color="auto" w:fill="E7E6E6" w:themeFill="background2"/>
          </w:tcPr>
          <w:p w14:paraId="02919D12" w14:textId="77777777" w:rsidR="00A078E3" w:rsidRPr="004A0268" w:rsidRDefault="00A078E3" w:rsidP="002C61F5">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-0.122 (-0.236, 0.051)</w:t>
            </w:r>
          </w:p>
        </w:tc>
        <w:tc>
          <w:tcPr>
            <w:tcW w:w="1843" w:type="dxa"/>
            <w:shd w:val="clear" w:color="auto" w:fill="E7E6E6" w:themeFill="background2"/>
          </w:tcPr>
          <w:p w14:paraId="27436906" w14:textId="77777777" w:rsidR="00A078E3" w:rsidRPr="004A0268" w:rsidRDefault="00A078E3" w:rsidP="002C61F5">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0.113 (-0.047, 0.234)</w:t>
            </w:r>
          </w:p>
        </w:tc>
        <w:tc>
          <w:tcPr>
            <w:tcW w:w="2089" w:type="dxa"/>
            <w:shd w:val="clear" w:color="auto" w:fill="D0CECE" w:themeFill="background2" w:themeFillShade="E6"/>
          </w:tcPr>
          <w:p w14:paraId="6020C879"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0.742 (0.614, 0.904)</w:t>
            </w:r>
          </w:p>
        </w:tc>
      </w:tr>
    </w:tbl>
    <w:p w14:paraId="751EEEC0" w14:textId="77777777" w:rsidR="00A078E3" w:rsidRPr="0085437B" w:rsidRDefault="00A078E3" w:rsidP="00A078E3">
      <w:pPr>
        <w:spacing w:line="360" w:lineRule="auto"/>
        <w:rPr>
          <w:rFonts w:ascii="Calibri" w:hAnsi="Calibri"/>
          <w:b/>
          <w:sz w:val="18"/>
          <w:szCs w:val="22"/>
          <w:u w:val="single"/>
        </w:rPr>
      </w:pPr>
    </w:p>
    <w:p w14:paraId="3EBA3BE1" w14:textId="77777777" w:rsidR="00A078E3" w:rsidRPr="000251C0" w:rsidRDefault="00A078E3" w:rsidP="00A078E3">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881"/>
        <w:gridCol w:w="2088"/>
        <w:gridCol w:w="1731"/>
        <w:gridCol w:w="2181"/>
      </w:tblGrid>
      <w:tr w:rsidR="00A078E3" w:rsidRPr="0085437B" w14:paraId="4834E8BB" w14:textId="77777777" w:rsidTr="002C61F5">
        <w:tc>
          <w:tcPr>
            <w:tcW w:w="1129" w:type="dxa"/>
          </w:tcPr>
          <w:p w14:paraId="0997F198" w14:textId="77777777" w:rsidR="00A078E3" w:rsidRPr="0085437B" w:rsidRDefault="00A078E3" w:rsidP="002C61F5">
            <w:pPr>
              <w:spacing w:line="360" w:lineRule="auto"/>
              <w:rPr>
                <w:rFonts w:ascii="Abadi MT Condensed Light" w:hAnsi="Abadi MT Condensed Light"/>
                <w:sz w:val="18"/>
                <w:szCs w:val="22"/>
              </w:rPr>
            </w:pPr>
          </w:p>
        </w:tc>
        <w:tc>
          <w:tcPr>
            <w:tcW w:w="1881" w:type="dxa"/>
          </w:tcPr>
          <w:p w14:paraId="251C194E"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8" w:type="dxa"/>
          </w:tcPr>
          <w:p w14:paraId="42038AF2"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731" w:type="dxa"/>
          </w:tcPr>
          <w:p w14:paraId="1CF635F1"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181" w:type="dxa"/>
          </w:tcPr>
          <w:p w14:paraId="2C8011BA"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A078E3" w:rsidRPr="0085437B" w14:paraId="7C431D49" w14:textId="77777777" w:rsidTr="002C61F5">
        <w:tc>
          <w:tcPr>
            <w:tcW w:w="1129" w:type="dxa"/>
          </w:tcPr>
          <w:p w14:paraId="30D137CF"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1" w:type="dxa"/>
            <w:shd w:val="clear" w:color="auto" w:fill="D0CECE" w:themeFill="background2" w:themeFillShade="E6"/>
          </w:tcPr>
          <w:p w14:paraId="6556CCE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0.387 (0.327, 0.491)</w:t>
            </w:r>
          </w:p>
        </w:tc>
        <w:tc>
          <w:tcPr>
            <w:tcW w:w="2088" w:type="dxa"/>
          </w:tcPr>
          <w:p w14:paraId="4E0079F0" w14:textId="77777777" w:rsidR="00A078E3" w:rsidRPr="000D3DEF" w:rsidRDefault="00A078E3" w:rsidP="002C61F5">
            <w:pPr>
              <w:spacing w:line="360" w:lineRule="auto"/>
              <w:rPr>
                <w:rFonts w:ascii="Calibri" w:hAnsi="Calibri"/>
                <w:sz w:val="18"/>
                <w:szCs w:val="22"/>
              </w:rPr>
            </w:pPr>
            <w:r w:rsidRPr="0085437B">
              <w:rPr>
                <w:rFonts w:ascii="Calibri" w:eastAsia="Times New Roman" w:hAnsi="Calibri"/>
                <w:color w:val="000000"/>
                <w:sz w:val="18"/>
                <w:szCs w:val="22"/>
              </w:rPr>
              <w:t>35.768</w:t>
            </w:r>
            <w:r w:rsidRPr="0085437B">
              <w:rPr>
                <w:rFonts w:ascii="Calibri" w:hAnsi="Calibri"/>
                <w:sz w:val="18"/>
                <w:szCs w:val="22"/>
              </w:rPr>
              <w:t>(-56.750, -11.855)</w:t>
            </w:r>
          </w:p>
        </w:tc>
        <w:tc>
          <w:tcPr>
            <w:tcW w:w="1731" w:type="dxa"/>
          </w:tcPr>
          <w:p w14:paraId="0352BDD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0.071 (0.015, 0.184)</w:t>
            </w:r>
          </w:p>
        </w:tc>
        <w:tc>
          <w:tcPr>
            <w:tcW w:w="2181" w:type="dxa"/>
          </w:tcPr>
          <w:p w14:paraId="184A7A50"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0.184 (0.110, 0.269)</w:t>
            </w:r>
          </w:p>
        </w:tc>
      </w:tr>
      <w:tr w:rsidR="00A078E3" w:rsidRPr="0085437B" w14:paraId="0DF449E2" w14:textId="77777777" w:rsidTr="002C61F5">
        <w:tc>
          <w:tcPr>
            <w:tcW w:w="1129" w:type="dxa"/>
          </w:tcPr>
          <w:p w14:paraId="35C782A4"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81" w:type="dxa"/>
            <w:shd w:val="clear" w:color="auto" w:fill="E7E6E6" w:themeFill="background2"/>
          </w:tcPr>
          <w:p w14:paraId="41EB90A4"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-0.243 (-0.357, -0.086)</w:t>
            </w:r>
          </w:p>
        </w:tc>
        <w:tc>
          <w:tcPr>
            <w:tcW w:w="2088" w:type="dxa"/>
            <w:shd w:val="clear" w:color="auto" w:fill="D0CECE" w:themeFill="background2" w:themeFillShade="E6"/>
          </w:tcPr>
          <w:p w14:paraId="0518ACD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(46345.27, 67697.385)</w:t>
            </w:r>
          </w:p>
        </w:tc>
        <w:tc>
          <w:tcPr>
            <w:tcW w:w="1731" w:type="dxa"/>
          </w:tcPr>
          <w:p w14:paraId="1EAC4020"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2181" w:type="dxa"/>
          </w:tcPr>
          <w:p w14:paraId="5124DB0C"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-41.664 (-64.935, -15.380)</w:t>
            </w:r>
          </w:p>
        </w:tc>
      </w:tr>
      <w:tr w:rsidR="00A078E3" w:rsidRPr="0085437B" w14:paraId="71102522" w14:textId="77777777" w:rsidTr="002C61F5">
        <w:tc>
          <w:tcPr>
            <w:tcW w:w="1129" w:type="dxa"/>
          </w:tcPr>
          <w:p w14:paraId="6FC31381"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1881" w:type="dxa"/>
            <w:shd w:val="clear" w:color="auto" w:fill="E7E6E6" w:themeFill="background2"/>
          </w:tcPr>
          <w:p w14:paraId="29D022B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0.131 (0.032, 0.298)</w:t>
            </w:r>
          </w:p>
        </w:tc>
        <w:tc>
          <w:tcPr>
            <w:tcW w:w="2088" w:type="dxa"/>
            <w:shd w:val="clear" w:color="auto" w:fill="E7E6E6" w:themeFill="background2"/>
          </w:tcPr>
          <w:p w14:paraId="30D195A3"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1731" w:type="dxa"/>
            <w:shd w:val="clear" w:color="auto" w:fill="D0CECE" w:themeFill="background2" w:themeFillShade="E6"/>
          </w:tcPr>
          <w:p w14:paraId="7366540C"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0.740 (0.649, 0.979)</w:t>
            </w:r>
          </w:p>
        </w:tc>
        <w:tc>
          <w:tcPr>
            <w:tcW w:w="2181" w:type="dxa"/>
          </w:tcPr>
          <w:p w14:paraId="37B3354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0.085 (0.020, 0.206)</w:t>
            </w:r>
          </w:p>
        </w:tc>
      </w:tr>
      <w:tr w:rsidR="00A078E3" w:rsidRPr="0085437B" w14:paraId="678EC819" w14:textId="77777777" w:rsidTr="002C61F5">
        <w:trPr>
          <w:trHeight w:val="269"/>
        </w:trPr>
        <w:tc>
          <w:tcPr>
            <w:tcW w:w="1129" w:type="dxa"/>
          </w:tcPr>
          <w:p w14:paraId="136D6D9C"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1881" w:type="dxa"/>
            <w:shd w:val="clear" w:color="auto" w:fill="E7E6E6" w:themeFill="background2"/>
          </w:tcPr>
          <w:p w14:paraId="6812AEA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0.403 (0.257, 0.517)</w:t>
            </w:r>
          </w:p>
        </w:tc>
        <w:tc>
          <w:tcPr>
            <w:tcW w:w="2088" w:type="dxa"/>
            <w:shd w:val="clear" w:color="auto" w:fill="E7E6E6" w:themeFill="background2"/>
          </w:tcPr>
          <w:p w14:paraId="2FC2D9E4"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-0.239 (-0.349, -0.092)</w:t>
            </w:r>
          </w:p>
        </w:tc>
        <w:tc>
          <w:tcPr>
            <w:tcW w:w="1731" w:type="dxa"/>
            <w:shd w:val="clear" w:color="auto" w:fill="E7E6E6" w:themeFill="background2"/>
          </w:tcPr>
          <w:p w14:paraId="612DD38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0.133 (0.038, 0.294)</w:t>
            </w:r>
          </w:p>
        </w:tc>
        <w:tc>
          <w:tcPr>
            <w:tcW w:w="2181" w:type="dxa"/>
            <w:shd w:val="clear" w:color="auto" w:fill="D0CECE" w:themeFill="background2" w:themeFillShade="E6"/>
          </w:tcPr>
          <w:p w14:paraId="36189166"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0.539 (0.440, 0.681)</w:t>
            </w:r>
          </w:p>
        </w:tc>
      </w:tr>
    </w:tbl>
    <w:p w14:paraId="6B9F6350" w14:textId="77777777" w:rsidR="00A078E3" w:rsidRDefault="00A078E3" w:rsidP="00A078E3">
      <w:pPr>
        <w:spacing w:line="360" w:lineRule="auto"/>
        <w:ind w:firstLine="720"/>
        <w:rPr>
          <w:rFonts w:ascii="Calibri" w:hAnsi="Calibri"/>
          <w:sz w:val="22"/>
          <w:szCs w:val="22"/>
        </w:rPr>
      </w:pPr>
    </w:p>
    <w:p w14:paraId="5CB1D40B" w14:textId="77777777" w:rsidR="00A078E3" w:rsidRPr="007B109A" w:rsidRDefault="00A078E3" w:rsidP="00A078E3">
      <w:pPr>
        <w:spacing w:line="360" w:lineRule="auto"/>
        <w:ind w:firstLine="720"/>
        <w:rPr>
          <w:rFonts w:ascii="Calibri" w:hAnsi="Calibri"/>
          <w:sz w:val="10"/>
          <w:szCs w:val="22"/>
        </w:rPr>
      </w:pPr>
    </w:p>
    <w:p w14:paraId="2D209E10" w14:textId="1396D2EF" w:rsidR="00A078E3" w:rsidRDefault="00A078E3" w:rsidP="00A078E3">
      <w:pPr>
        <w:spacing w:line="360" w:lineRule="auto"/>
        <w:outlineLvl w:val="0"/>
        <w:rPr>
          <w:ins w:id="273" w:author="Daniel Noble" w:date="2017-10-11T14:45:00Z"/>
          <w:rFonts w:ascii="Calibri" w:hAnsi="Calibri"/>
          <w:b/>
          <w:sz w:val="22"/>
          <w:szCs w:val="22"/>
        </w:rPr>
      </w:pPr>
      <w:r w:rsidRPr="00E270B1">
        <w:rPr>
          <w:rFonts w:ascii="Calibri" w:hAnsi="Calibri"/>
          <w:b/>
          <w:sz w:val="22"/>
          <w:szCs w:val="22"/>
        </w:rPr>
        <w:t xml:space="preserve">Does diet </w:t>
      </w:r>
      <w:commentRangeStart w:id="274"/>
      <w:r w:rsidRPr="00E270B1">
        <w:rPr>
          <w:rFonts w:ascii="Calibri" w:hAnsi="Calibri"/>
          <w:b/>
          <w:sz w:val="22"/>
          <w:szCs w:val="22"/>
        </w:rPr>
        <w:t>impact</w:t>
      </w:r>
      <w:commentRangeEnd w:id="274"/>
      <w:r>
        <w:rPr>
          <w:rStyle w:val="CommentReference"/>
        </w:rPr>
        <w:commentReference w:id="274"/>
      </w:r>
      <w:r w:rsidRPr="00E270B1">
        <w:rPr>
          <w:rFonts w:ascii="Calibri" w:hAnsi="Calibri"/>
          <w:b/>
          <w:sz w:val="22"/>
          <w:szCs w:val="22"/>
        </w:rPr>
        <w:t xml:space="preserve"> pers</w:t>
      </w:r>
      <w:r>
        <w:rPr>
          <w:rFonts w:ascii="Calibri" w:hAnsi="Calibri"/>
          <w:b/>
          <w:sz w:val="22"/>
          <w:szCs w:val="22"/>
        </w:rPr>
        <w:t>onality and behavio</w:t>
      </w:r>
      <w:r w:rsidRPr="00E270B1">
        <w:rPr>
          <w:rFonts w:ascii="Calibri" w:hAnsi="Calibri"/>
          <w:b/>
          <w:sz w:val="22"/>
          <w:szCs w:val="22"/>
        </w:rPr>
        <w:t xml:space="preserve">ral </w:t>
      </w:r>
      <w:commentRangeStart w:id="275"/>
      <w:r w:rsidRPr="00E270B1">
        <w:rPr>
          <w:rFonts w:ascii="Calibri" w:hAnsi="Calibri"/>
          <w:b/>
          <w:sz w:val="22"/>
          <w:szCs w:val="22"/>
        </w:rPr>
        <w:t>syndromes</w:t>
      </w:r>
      <w:commentRangeEnd w:id="275"/>
      <w:r>
        <w:rPr>
          <w:rStyle w:val="CommentReference"/>
        </w:rPr>
        <w:commentReference w:id="275"/>
      </w:r>
      <w:r w:rsidRPr="00E270B1">
        <w:rPr>
          <w:rFonts w:ascii="Calibri" w:hAnsi="Calibri"/>
          <w:b/>
          <w:sz w:val="22"/>
          <w:szCs w:val="22"/>
        </w:rPr>
        <w:t>?</w:t>
      </w:r>
    </w:p>
    <w:p w14:paraId="575C8D26" w14:textId="77777777" w:rsidR="00A078E3" w:rsidRDefault="00A078E3" w:rsidP="00A078E3">
      <w:pPr>
        <w:spacing w:line="360" w:lineRule="auto"/>
        <w:ind w:firstLine="720"/>
        <w:rPr>
          <w:ins w:id="276" w:author="Daniel Noble" w:date="2017-10-11T14:45:00Z"/>
          <w:rFonts w:asciiTheme="minorHAnsi" w:hAnsiTheme="minorHAnsi"/>
          <w:sz w:val="22"/>
        </w:rPr>
      </w:pPr>
    </w:p>
    <w:p w14:paraId="149FD3A2" w14:textId="4B9BF661" w:rsidR="00A078E3" w:rsidRDefault="00A078E3" w:rsidP="00A078E3">
      <w:pPr>
        <w:spacing w:line="360" w:lineRule="auto"/>
        <w:ind w:firstLine="720"/>
        <w:rPr>
          <w:ins w:id="277" w:author="Daniel Noble" w:date="2017-10-11T14:45:00Z"/>
          <w:rFonts w:ascii="Calibri" w:hAnsi="Calibri"/>
          <w:sz w:val="22"/>
          <w:szCs w:val="22"/>
        </w:rPr>
      </w:pPr>
      <w:ins w:id="278" w:author="Daniel Noble" w:date="2017-10-11T14:45:00Z">
        <w:r w:rsidRPr="00B30812">
          <w:rPr>
            <w:rFonts w:asciiTheme="minorHAnsi" w:hAnsiTheme="minorHAnsi"/>
            <w:sz w:val="22"/>
          </w:rPr>
          <w:t xml:space="preserve">There were no significant differences observed between the behaviors of the high and low group (Figure </w:t>
        </w:r>
      </w:ins>
      <w:r w:rsidR="005043C8">
        <w:rPr>
          <w:rFonts w:asciiTheme="minorHAnsi" w:hAnsiTheme="minorHAnsi"/>
          <w:sz w:val="22"/>
        </w:rPr>
        <w:t>2</w:t>
      </w:r>
      <w:ins w:id="279" w:author="Daniel Noble" w:date="2017-10-11T14:45:00Z">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ins>
    </w:p>
    <w:p w14:paraId="5286A5BF" w14:textId="77777777" w:rsidR="00A078E3" w:rsidRPr="00AE0550" w:rsidRDefault="00A078E3" w:rsidP="00A078E3">
      <w:pPr>
        <w:spacing w:line="360" w:lineRule="auto"/>
        <w:ind w:firstLine="720"/>
        <w:rPr>
          <w:ins w:id="280" w:author="Daniel Noble" w:date="2017-10-11T14:45:00Z"/>
          <w:rFonts w:ascii="Calibri" w:hAnsi="Calibri"/>
          <w:sz w:val="22"/>
          <w:szCs w:val="22"/>
        </w:rPr>
      </w:pPr>
      <w:ins w:id="281" w:author="Daniel Noble" w:date="2017-10-11T14:45:00Z">
        <w:r w:rsidRPr="00385024">
          <w:rPr>
            <w:rFonts w:asciiTheme="minorHAnsi" w:hAnsiTheme="minorHAnsi"/>
            <w:sz w:val="22"/>
            <w:szCs w:val="22"/>
          </w:rPr>
          <w:t xml:space="preserve"> Furthermore, repeatability estimates of behaviors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ins>
    </w:p>
    <w:p w14:paraId="12917D8F" w14:textId="789E13D1" w:rsidR="00A078E3" w:rsidRDefault="00A078E3" w:rsidP="00A078E3">
      <w:pPr>
        <w:pStyle w:val="Subtitle"/>
        <w:rPr>
          <w:ins w:id="282" w:author="Daniel Noble" w:date="2017-10-11T14:45:00Z"/>
        </w:rPr>
      </w:pPr>
    </w:p>
    <w:p w14:paraId="728AA360" w14:textId="77777777" w:rsidR="00A078E3" w:rsidRPr="00C54E7B" w:rsidRDefault="00A078E3" w:rsidP="00A078E3">
      <w:pPr>
        <w:rPr>
          <w:ins w:id="283" w:author="Daniel Noble" w:date="2017-10-11T14:45:00Z"/>
          <w:rFonts w:ascii="Calibri" w:hAnsi="Calibri"/>
          <w:i/>
          <w:sz w:val="22"/>
          <w:szCs w:val="22"/>
        </w:rPr>
      </w:pPr>
      <w:ins w:id="284" w:author="Daniel Noble" w:date="2017-10-11T14:45:00Z">
        <w:r w:rsidRPr="00C54E7B">
          <w:rPr>
            <w:rFonts w:ascii="Calibri" w:hAnsi="Calibri"/>
            <w:i/>
            <w:sz w:val="22"/>
            <w:szCs w:val="22"/>
          </w:rPr>
          <w:t xml:space="preserve">Table 6: Correlations (bottom left shaded area), variance (diagonal) and covariance (non-shaded area) between individuals for each assay, pooling all data together with </w:t>
        </w:r>
        <w:commentRangeStart w:id="285"/>
        <w:proofErr w:type="spellStart"/>
        <w:r w:rsidRPr="00C54E7B">
          <w:rPr>
            <w:rFonts w:ascii="Calibri" w:hAnsi="Calibri"/>
            <w:i/>
            <w:sz w:val="22"/>
            <w:szCs w:val="22"/>
          </w:rPr>
          <w:t>treatment</w:t>
        </w:r>
      </w:ins>
      <w:commentRangeEnd w:id="285"/>
      <w:ins w:id="286" w:author="Daniel Noble" w:date="2017-10-11T15:48:00Z">
        <w:r w:rsidRPr="00C54E7B">
          <w:rPr>
            <w:rStyle w:val="CommentReference"/>
            <w:sz w:val="22"/>
            <w:szCs w:val="22"/>
          </w:rPr>
          <w:commentReference w:id="285"/>
        </w:r>
      </w:ins>
      <w:ins w:id="287" w:author="Daniel Noble" w:date="2017-10-11T14:45:00Z">
        <w:r w:rsidRPr="00C54E7B">
          <w:rPr>
            <w:rFonts w:ascii="Calibri" w:hAnsi="Calibri"/>
            <w:i/>
            <w:sz w:val="22"/>
            <w:szCs w:val="22"/>
          </w:rPr>
          <w:t>:trait</w:t>
        </w:r>
        <w:proofErr w:type="spell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ins>
    </w:p>
    <w:p w14:paraId="4BAA7E34" w14:textId="77777777" w:rsidR="00A078E3" w:rsidRDefault="00A078E3" w:rsidP="00A078E3">
      <w:pPr>
        <w:rPr>
          <w:ins w:id="288" w:author="Daniel Noble" w:date="2017-10-11T14:45:00Z"/>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2093"/>
        <w:gridCol w:w="2072"/>
        <w:gridCol w:w="1707"/>
        <w:gridCol w:w="1936"/>
      </w:tblGrid>
      <w:tr w:rsidR="00A078E3" w:rsidRPr="00E15139" w14:paraId="174F5DA6" w14:textId="77777777" w:rsidTr="002C61F5">
        <w:trPr>
          <w:ins w:id="289" w:author="Daniel Noble" w:date="2017-10-11T14:45:00Z"/>
        </w:trPr>
        <w:tc>
          <w:tcPr>
            <w:tcW w:w="1259" w:type="dxa"/>
          </w:tcPr>
          <w:p w14:paraId="66B8731F" w14:textId="77777777" w:rsidR="00A078E3" w:rsidRPr="00E15139" w:rsidRDefault="00A078E3" w:rsidP="002C61F5">
            <w:pPr>
              <w:spacing w:line="360" w:lineRule="auto"/>
              <w:rPr>
                <w:ins w:id="290" w:author="Daniel Noble" w:date="2017-10-11T14:45:00Z"/>
                <w:rFonts w:ascii="Abadi MT Condensed Light" w:hAnsi="Abadi MT Condensed Light"/>
                <w:sz w:val="18"/>
                <w:szCs w:val="16"/>
              </w:rPr>
            </w:pPr>
          </w:p>
        </w:tc>
        <w:tc>
          <w:tcPr>
            <w:tcW w:w="2093" w:type="dxa"/>
          </w:tcPr>
          <w:p w14:paraId="4D254B1F" w14:textId="77777777" w:rsidR="00A078E3" w:rsidRPr="00E15139" w:rsidRDefault="00A078E3" w:rsidP="002C61F5">
            <w:pPr>
              <w:spacing w:line="360" w:lineRule="auto"/>
              <w:rPr>
                <w:ins w:id="291" w:author="Daniel Noble" w:date="2017-10-11T14:45:00Z"/>
                <w:rFonts w:ascii="Abadi MT Condensed Light" w:hAnsi="Abadi MT Condensed Light"/>
                <w:sz w:val="18"/>
                <w:szCs w:val="16"/>
              </w:rPr>
            </w:pPr>
            <w:ins w:id="292" w:author="Daniel Noble" w:date="2017-10-11T14:45:00Z">
              <w:r w:rsidRPr="00E15139">
                <w:rPr>
                  <w:rFonts w:ascii="Abadi MT Condensed Light" w:hAnsi="Abadi MT Condensed Light"/>
                  <w:sz w:val="18"/>
                  <w:szCs w:val="16"/>
                </w:rPr>
                <w:t>Exploration</w:t>
              </w:r>
            </w:ins>
          </w:p>
        </w:tc>
        <w:tc>
          <w:tcPr>
            <w:tcW w:w="2072" w:type="dxa"/>
          </w:tcPr>
          <w:p w14:paraId="2ABFBC74" w14:textId="77777777" w:rsidR="00A078E3" w:rsidRPr="00E15139" w:rsidRDefault="00A078E3" w:rsidP="002C61F5">
            <w:pPr>
              <w:spacing w:line="360" w:lineRule="auto"/>
              <w:rPr>
                <w:ins w:id="293" w:author="Daniel Noble" w:date="2017-10-11T14:45:00Z"/>
                <w:rFonts w:ascii="Abadi MT Condensed Light" w:hAnsi="Abadi MT Condensed Light"/>
                <w:sz w:val="18"/>
                <w:szCs w:val="16"/>
              </w:rPr>
            </w:pPr>
            <w:ins w:id="294" w:author="Daniel Noble" w:date="2017-10-11T14:45:00Z">
              <w:r w:rsidRPr="00E15139">
                <w:rPr>
                  <w:rFonts w:ascii="Abadi MT Condensed Light" w:hAnsi="Abadi MT Condensed Light"/>
                  <w:sz w:val="18"/>
                  <w:szCs w:val="16"/>
                </w:rPr>
                <w:t>Novel Latency</w:t>
              </w:r>
            </w:ins>
          </w:p>
        </w:tc>
        <w:tc>
          <w:tcPr>
            <w:tcW w:w="1707" w:type="dxa"/>
          </w:tcPr>
          <w:p w14:paraId="18AD7FF7" w14:textId="77777777" w:rsidR="00A078E3" w:rsidRPr="00E15139" w:rsidRDefault="00A078E3" w:rsidP="002C61F5">
            <w:pPr>
              <w:spacing w:line="360" w:lineRule="auto"/>
              <w:rPr>
                <w:ins w:id="295" w:author="Daniel Noble" w:date="2017-10-11T14:45:00Z"/>
                <w:rFonts w:ascii="Abadi MT Condensed Light" w:hAnsi="Abadi MT Condensed Light"/>
                <w:sz w:val="18"/>
                <w:szCs w:val="16"/>
              </w:rPr>
            </w:pPr>
            <w:ins w:id="296" w:author="Daniel Noble" w:date="2017-10-11T14:45:00Z">
              <w:r w:rsidRPr="00E15139">
                <w:rPr>
                  <w:rFonts w:ascii="Abadi MT Condensed Light" w:hAnsi="Abadi MT Condensed Light"/>
                  <w:sz w:val="18"/>
                  <w:szCs w:val="16"/>
                </w:rPr>
                <w:t>Novel Duration</w:t>
              </w:r>
            </w:ins>
          </w:p>
        </w:tc>
        <w:tc>
          <w:tcPr>
            <w:tcW w:w="1936" w:type="dxa"/>
          </w:tcPr>
          <w:p w14:paraId="5312E7B1" w14:textId="77777777" w:rsidR="00A078E3" w:rsidRPr="00E15139" w:rsidRDefault="00A078E3" w:rsidP="002C61F5">
            <w:pPr>
              <w:spacing w:line="360" w:lineRule="auto"/>
              <w:rPr>
                <w:ins w:id="297" w:author="Daniel Noble" w:date="2017-10-11T14:45:00Z"/>
                <w:rFonts w:ascii="Abadi MT Condensed Light" w:hAnsi="Abadi MT Condensed Light"/>
                <w:sz w:val="18"/>
                <w:szCs w:val="16"/>
              </w:rPr>
            </w:pPr>
            <w:ins w:id="298" w:author="Daniel Noble" w:date="2017-10-11T14:45:00Z">
              <w:r w:rsidRPr="00E15139">
                <w:rPr>
                  <w:rFonts w:ascii="Abadi MT Condensed Light" w:hAnsi="Abadi MT Condensed Light"/>
                  <w:sz w:val="18"/>
                  <w:szCs w:val="16"/>
                </w:rPr>
                <w:t>Social</w:t>
              </w:r>
            </w:ins>
          </w:p>
        </w:tc>
      </w:tr>
      <w:tr w:rsidR="00A078E3" w:rsidRPr="00E15139" w14:paraId="7DC14B5D" w14:textId="77777777" w:rsidTr="002C61F5">
        <w:trPr>
          <w:ins w:id="299" w:author="Daniel Noble" w:date="2017-10-11T14:45:00Z"/>
        </w:trPr>
        <w:tc>
          <w:tcPr>
            <w:tcW w:w="1259" w:type="dxa"/>
          </w:tcPr>
          <w:p w14:paraId="5AC875CE" w14:textId="77777777" w:rsidR="00A078E3" w:rsidRPr="00E15139" w:rsidRDefault="00A078E3" w:rsidP="002C61F5">
            <w:pPr>
              <w:spacing w:line="360" w:lineRule="auto"/>
              <w:rPr>
                <w:ins w:id="300" w:author="Daniel Noble" w:date="2017-10-11T14:45:00Z"/>
                <w:rFonts w:ascii="Abadi MT Condensed Light" w:hAnsi="Abadi MT Condensed Light"/>
                <w:sz w:val="18"/>
                <w:szCs w:val="16"/>
              </w:rPr>
            </w:pPr>
            <w:ins w:id="301" w:author="Daniel Noble" w:date="2017-10-11T14:45:00Z">
              <w:r w:rsidRPr="00E15139">
                <w:rPr>
                  <w:rFonts w:ascii="Abadi MT Condensed Light" w:hAnsi="Abadi MT Condensed Light"/>
                  <w:sz w:val="18"/>
                  <w:szCs w:val="16"/>
                </w:rPr>
                <w:t>Exploration</w:t>
              </w:r>
            </w:ins>
          </w:p>
        </w:tc>
        <w:tc>
          <w:tcPr>
            <w:tcW w:w="2093" w:type="dxa"/>
            <w:shd w:val="clear" w:color="auto" w:fill="D0CECE" w:themeFill="background2" w:themeFillShade="E6"/>
          </w:tcPr>
          <w:p w14:paraId="575C4B22" w14:textId="77777777" w:rsidR="00A078E3" w:rsidRPr="00E15139" w:rsidRDefault="00A078E3" w:rsidP="002C61F5">
            <w:pPr>
              <w:spacing w:line="360" w:lineRule="auto"/>
              <w:rPr>
                <w:ins w:id="302" w:author="Daniel Noble" w:date="2017-10-11T14:45:00Z"/>
                <w:rFonts w:ascii="Calibri" w:eastAsia="Times New Roman" w:hAnsi="Calibri"/>
                <w:color w:val="000000"/>
                <w:sz w:val="18"/>
                <w:szCs w:val="16"/>
              </w:rPr>
            </w:pPr>
            <w:ins w:id="303" w:author="Daniel Noble" w:date="2017-10-11T14:45:00Z">
              <w:r w:rsidRPr="00E15139">
                <w:rPr>
                  <w:rFonts w:ascii="Calibri" w:eastAsia="Times New Roman" w:hAnsi="Calibri"/>
                  <w:color w:val="000000"/>
                  <w:sz w:val="18"/>
                  <w:szCs w:val="16"/>
                </w:rPr>
                <w:t>0.326 (0.217, 0.526)</w:t>
              </w:r>
            </w:ins>
          </w:p>
        </w:tc>
        <w:tc>
          <w:tcPr>
            <w:tcW w:w="2072" w:type="dxa"/>
          </w:tcPr>
          <w:p w14:paraId="0ABB3564" w14:textId="77777777" w:rsidR="00A078E3" w:rsidRPr="00E15139" w:rsidRDefault="00A078E3" w:rsidP="002C61F5">
            <w:pPr>
              <w:spacing w:line="360" w:lineRule="auto"/>
              <w:rPr>
                <w:ins w:id="304" w:author="Daniel Noble" w:date="2017-10-11T14:45:00Z"/>
                <w:rFonts w:ascii="Calibri" w:hAnsi="Calibri"/>
                <w:sz w:val="18"/>
                <w:szCs w:val="16"/>
              </w:rPr>
            </w:pPr>
            <w:ins w:id="305" w:author="Daniel Noble" w:date="2017-10-11T14:45:00Z">
              <w:r w:rsidRPr="00E15139">
                <w:rPr>
                  <w:rFonts w:ascii="Calibri" w:eastAsia="Times New Roman" w:hAnsi="Calibri"/>
                  <w:color w:val="000000"/>
                  <w:sz w:val="18"/>
                  <w:szCs w:val="16"/>
                </w:rPr>
                <w:t xml:space="preserve">-66.980 </w:t>
              </w:r>
              <w:r w:rsidRPr="00E15139">
                <w:rPr>
                  <w:rFonts w:ascii="Calibri" w:hAnsi="Calibri"/>
                  <w:sz w:val="18"/>
                  <w:szCs w:val="16"/>
                </w:rPr>
                <w:t xml:space="preserve">(-115.127, </w:t>
              </w:r>
            </w:ins>
          </w:p>
          <w:p w14:paraId="4AFBEF3B" w14:textId="77777777" w:rsidR="00A078E3" w:rsidRPr="00E15139" w:rsidRDefault="00A078E3" w:rsidP="002C61F5">
            <w:pPr>
              <w:spacing w:line="360" w:lineRule="auto"/>
              <w:rPr>
                <w:ins w:id="306" w:author="Daniel Noble" w:date="2017-10-11T14:45:00Z"/>
                <w:rFonts w:ascii="Calibri" w:eastAsia="Times New Roman" w:hAnsi="Calibri"/>
                <w:color w:val="000000"/>
                <w:sz w:val="18"/>
                <w:szCs w:val="16"/>
              </w:rPr>
            </w:pPr>
            <w:ins w:id="307" w:author="Daniel Noble" w:date="2017-10-11T14:45:00Z">
              <w:r w:rsidRPr="00E15139">
                <w:rPr>
                  <w:rFonts w:ascii="Calibri" w:hAnsi="Calibri"/>
                  <w:sz w:val="18"/>
                  <w:szCs w:val="16"/>
                </w:rPr>
                <w:t>-40.236)</w:t>
              </w:r>
            </w:ins>
          </w:p>
        </w:tc>
        <w:tc>
          <w:tcPr>
            <w:tcW w:w="1707" w:type="dxa"/>
          </w:tcPr>
          <w:p w14:paraId="3E158339" w14:textId="77777777" w:rsidR="00A078E3" w:rsidRPr="00E15139" w:rsidRDefault="00A078E3" w:rsidP="002C61F5">
            <w:pPr>
              <w:spacing w:line="360" w:lineRule="auto"/>
              <w:rPr>
                <w:ins w:id="308" w:author="Daniel Noble" w:date="2017-10-11T14:45:00Z"/>
                <w:rFonts w:ascii="Calibri" w:eastAsia="Times New Roman" w:hAnsi="Calibri"/>
                <w:color w:val="000000"/>
                <w:sz w:val="18"/>
                <w:szCs w:val="16"/>
              </w:rPr>
            </w:pPr>
            <w:ins w:id="309" w:author="Daniel Noble" w:date="2017-10-11T14:45:00Z">
              <w:r w:rsidRPr="00E15139">
                <w:rPr>
                  <w:rFonts w:ascii="Calibri" w:eastAsia="Times New Roman" w:hAnsi="Calibri"/>
                  <w:color w:val="000000"/>
                  <w:sz w:val="18"/>
                  <w:szCs w:val="16"/>
                </w:rPr>
                <w:t>0.181 (0.066, 0.312)</w:t>
              </w:r>
            </w:ins>
          </w:p>
        </w:tc>
        <w:tc>
          <w:tcPr>
            <w:tcW w:w="1936" w:type="dxa"/>
          </w:tcPr>
          <w:p w14:paraId="5A5804E9" w14:textId="77777777" w:rsidR="00A078E3" w:rsidRPr="00E15139" w:rsidRDefault="00A078E3" w:rsidP="002C61F5">
            <w:pPr>
              <w:spacing w:line="360" w:lineRule="auto"/>
              <w:rPr>
                <w:ins w:id="310" w:author="Daniel Noble" w:date="2017-10-11T14:45:00Z"/>
                <w:rFonts w:ascii="Calibri" w:eastAsia="Times New Roman" w:hAnsi="Calibri"/>
                <w:color w:val="000000"/>
                <w:sz w:val="18"/>
                <w:szCs w:val="16"/>
              </w:rPr>
            </w:pPr>
            <w:ins w:id="311" w:author="Daniel Noble" w:date="2017-10-11T14:45:00Z">
              <w:r w:rsidRPr="00E15139">
                <w:rPr>
                  <w:rFonts w:ascii="Calibri" w:eastAsia="Times New Roman" w:hAnsi="Calibri"/>
                  <w:color w:val="000000"/>
                  <w:sz w:val="18"/>
                  <w:szCs w:val="16"/>
                </w:rPr>
                <w:t>0.209 (0.009, 0.393)</w:t>
              </w:r>
            </w:ins>
          </w:p>
        </w:tc>
      </w:tr>
      <w:tr w:rsidR="00A078E3" w:rsidRPr="00E15139" w14:paraId="6013A961" w14:textId="77777777" w:rsidTr="002C61F5">
        <w:trPr>
          <w:ins w:id="312" w:author="Daniel Noble" w:date="2017-10-11T14:45:00Z"/>
        </w:trPr>
        <w:tc>
          <w:tcPr>
            <w:tcW w:w="1259" w:type="dxa"/>
          </w:tcPr>
          <w:p w14:paraId="7B751E20" w14:textId="77777777" w:rsidR="00A078E3" w:rsidRPr="00E15139" w:rsidRDefault="00A078E3" w:rsidP="002C61F5">
            <w:pPr>
              <w:spacing w:line="360" w:lineRule="auto"/>
              <w:rPr>
                <w:ins w:id="313" w:author="Daniel Noble" w:date="2017-10-11T14:45:00Z"/>
                <w:rFonts w:ascii="Abadi MT Condensed Light" w:hAnsi="Abadi MT Condensed Light"/>
                <w:sz w:val="18"/>
                <w:szCs w:val="16"/>
              </w:rPr>
            </w:pPr>
            <w:ins w:id="314" w:author="Daniel Noble" w:date="2017-10-11T14:45:00Z">
              <w:r w:rsidRPr="00E15139">
                <w:rPr>
                  <w:rFonts w:ascii="Abadi MT Condensed Light" w:hAnsi="Abadi MT Condensed Light"/>
                  <w:sz w:val="18"/>
                  <w:szCs w:val="16"/>
                </w:rPr>
                <w:t>Novel Latency</w:t>
              </w:r>
            </w:ins>
          </w:p>
        </w:tc>
        <w:tc>
          <w:tcPr>
            <w:tcW w:w="2093" w:type="dxa"/>
            <w:shd w:val="clear" w:color="auto" w:fill="E7E6E6" w:themeFill="background2"/>
          </w:tcPr>
          <w:p w14:paraId="5711AED4" w14:textId="77777777" w:rsidR="00A078E3" w:rsidRPr="00E15139" w:rsidRDefault="00A078E3" w:rsidP="002C61F5">
            <w:pPr>
              <w:spacing w:line="360" w:lineRule="auto"/>
              <w:rPr>
                <w:ins w:id="315" w:author="Daniel Noble" w:date="2017-10-11T14:45:00Z"/>
                <w:rFonts w:ascii="Calibri" w:eastAsia="Times New Roman" w:hAnsi="Calibri"/>
                <w:color w:val="000000"/>
                <w:sz w:val="18"/>
                <w:szCs w:val="16"/>
              </w:rPr>
            </w:pPr>
            <w:ins w:id="316" w:author="Daniel Noble" w:date="2017-10-11T14:45:00Z">
              <w:r w:rsidRPr="00E15139">
                <w:rPr>
                  <w:rFonts w:ascii="Calibri" w:eastAsia="Times New Roman" w:hAnsi="Calibri"/>
                  <w:color w:val="000000"/>
                  <w:sz w:val="18"/>
                  <w:szCs w:val="16"/>
                </w:rPr>
                <w:t>-0.937 (-0.976, -0.682)</w:t>
              </w:r>
            </w:ins>
          </w:p>
        </w:tc>
        <w:tc>
          <w:tcPr>
            <w:tcW w:w="2072" w:type="dxa"/>
            <w:shd w:val="clear" w:color="auto" w:fill="D0CECE" w:themeFill="background2" w:themeFillShade="E6"/>
          </w:tcPr>
          <w:p w14:paraId="5C6CE8EF" w14:textId="77777777" w:rsidR="00A078E3" w:rsidRPr="00E15139" w:rsidRDefault="00A078E3" w:rsidP="002C61F5">
            <w:pPr>
              <w:spacing w:line="360" w:lineRule="auto"/>
              <w:rPr>
                <w:ins w:id="317" w:author="Daniel Noble" w:date="2017-10-11T14:45:00Z"/>
                <w:rFonts w:ascii="Calibri" w:eastAsia="Times New Roman" w:hAnsi="Calibri"/>
                <w:color w:val="000000"/>
                <w:sz w:val="18"/>
                <w:szCs w:val="16"/>
              </w:rPr>
            </w:pPr>
            <w:ins w:id="318" w:author="Daniel Noble" w:date="2017-10-11T14:45:00Z">
              <w:r w:rsidRPr="00E15139">
                <w:rPr>
                  <w:rFonts w:ascii="Calibri" w:eastAsia="Times New Roman" w:hAnsi="Calibri"/>
                  <w:color w:val="000000"/>
                  <w:sz w:val="18"/>
                  <w:szCs w:val="16"/>
                </w:rPr>
                <w:t>15684.951 (11360.42, 34170.01)</w:t>
              </w:r>
            </w:ins>
          </w:p>
        </w:tc>
        <w:tc>
          <w:tcPr>
            <w:tcW w:w="1707" w:type="dxa"/>
          </w:tcPr>
          <w:p w14:paraId="59310492" w14:textId="77777777" w:rsidR="00A078E3" w:rsidRPr="00E15139" w:rsidRDefault="00A078E3" w:rsidP="002C61F5">
            <w:pPr>
              <w:spacing w:line="360" w:lineRule="auto"/>
              <w:rPr>
                <w:ins w:id="319" w:author="Daniel Noble" w:date="2017-10-11T14:45:00Z"/>
                <w:rFonts w:ascii="Calibri" w:hAnsi="Calibri"/>
                <w:sz w:val="18"/>
                <w:szCs w:val="16"/>
              </w:rPr>
            </w:pPr>
            <w:ins w:id="320" w:author="Daniel Noble" w:date="2017-10-11T14:45:00Z">
              <w:r w:rsidRPr="00E15139">
                <w:rPr>
                  <w:rFonts w:ascii="Calibri" w:hAnsi="Calibri"/>
                  <w:sz w:val="18"/>
                  <w:szCs w:val="16"/>
                </w:rPr>
                <w:t>-52.983 (-86.029, -21.211)</w:t>
              </w:r>
            </w:ins>
          </w:p>
        </w:tc>
        <w:tc>
          <w:tcPr>
            <w:tcW w:w="1936" w:type="dxa"/>
          </w:tcPr>
          <w:p w14:paraId="48893685" w14:textId="77777777" w:rsidR="00A078E3" w:rsidRPr="00E15139" w:rsidRDefault="00A078E3" w:rsidP="002C61F5">
            <w:pPr>
              <w:spacing w:line="360" w:lineRule="auto"/>
              <w:rPr>
                <w:ins w:id="321" w:author="Daniel Noble" w:date="2017-10-11T14:45:00Z"/>
                <w:rFonts w:ascii="Calibri" w:eastAsia="Times New Roman" w:hAnsi="Calibri"/>
                <w:color w:val="000000"/>
                <w:sz w:val="18"/>
                <w:szCs w:val="16"/>
              </w:rPr>
            </w:pPr>
            <w:ins w:id="322" w:author="Daniel Noble" w:date="2017-10-11T14:45:00Z">
              <w:r w:rsidRPr="00E15139">
                <w:rPr>
                  <w:rFonts w:ascii="Calibri" w:eastAsia="Times New Roman" w:hAnsi="Calibri"/>
                  <w:color w:val="000000"/>
                  <w:sz w:val="18"/>
                  <w:szCs w:val="16"/>
                </w:rPr>
                <w:t xml:space="preserve">-69.318 (-122.972, </w:t>
              </w:r>
            </w:ins>
          </w:p>
          <w:p w14:paraId="52FD7238" w14:textId="77777777" w:rsidR="00A078E3" w:rsidRPr="00E15139" w:rsidRDefault="00A078E3" w:rsidP="002C61F5">
            <w:pPr>
              <w:spacing w:line="360" w:lineRule="auto"/>
              <w:rPr>
                <w:ins w:id="323" w:author="Daniel Noble" w:date="2017-10-11T14:45:00Z"/>
                <w:rFonts w:ascii="Calibri" w:eastAsia="Times New Roman" w:hAnsi="Calibri"/>
                <w:color w:val="000000"/>
                <w:sz w:val="18"/>
                <w:szCs w:val="16"/>
              </w:rPr>
            </w:pPr>
            <w:ins w:id="324" w:author="Daniel Noble" w:date="2017-10-11T14:45:00Z">
              <w:r w:rsidRPr="00E15139">
                <w:rPr>
                  <w:rFonts w:ascii="Calibri" w:eastAsia="Times New Roman" w:hAnsi="Calibri"/>
                  <w:color w:val="000000"/>
                  <w:sz w:val="18"/>
                  <w:szCs w:val="16"/>
                </w:rPr>
                <w:t>-40.481)</w:t>
              </w:r>
            </w:ins>
          </w:p>
        </w:tc>
      </w:tr>
      <w:tr w:rsidR="00A078E3" w:rsidRPr="00E15139" w14:paraId="0F67F783" w14:textId="77777777" w:rsidTr="002C61F5">
        <w:trPr>
          <w:ins w:id="325" w:author="Daniel Noble" w:date="2017-10-11T14:45:00Z"/>
        </w:trPr>
        <w:tc>
          <w:tcPr>
            <w:tcW w:w="1259" w:type="dxa"/>
          </w:tcPr>
          <w:p w14:paraId="6D55E2AD" w14:textId="77777777" w:rsidR="00A078E3" w:rsidRPr="00E15139" w:rsidRDefault="00A078E3" w:rsidP="002C61F5">
            <w:pPr>
              <w:spacing w:line="360" w:lineRule="auto"/>
              <w:rPr>
                <w:ins w:id="326" w:author="Daniel Noble" w:date="2017-10-11T14:45:00Z"/>
                <w:rFonts w:ascii="Abadi MT Condensed Light" w:hAnsi="Abadi MT Condensed Light"/>
                <w:sz w:val="18"/>
                <w:szCs w:val="16"/>
              </w:rPr>
            </w:pPr>
            <w:ins w:id="327" w:author="Daniel Noble" w:date="2017-10-11T14:45:00Z">
              <w:r w:rsidRPr="00E15139">
                <w:rPr>
                  <w:rFonts w:ascii="Abadi MT Condensed Light" w:hAnsi="Abadi MT Condensed Light"/>
                  <w:sz w:val="18"/>
                  <w:szCs w:val="16"/>
                </w:rPr>
                <w:t>Novel Duration</w:t>
              </w:r>
            </w:ins>
          </w:p>
        </w:tc>
        <w:tc>
          <w:tcPr>
            <w:tcW w:w="2093" w:type="dxa"/>
            <w:shd w:val="clear" w:color="auto" w:fill="E7E6E6" w:themeFill="background2"/>
          </w:tcPr>
          <w:p w14:paraId="12E5EB08" w14:textId="77777777" w:rsidR="00A078E3" w:rsidRPr="00E15139" w:rsidRDefault="00A078E3" w:rsidP="002C61F5">
            <w:pPr>
              <w:spacing w:line="360" w:lineRule="auto"/>
              <w:rPr>
                <w:ins w:id="328" w:author="Daniel Noble" w:date="2017-10-11T14:45:00Z"/>
                <w:rFonts w:ascii="Calibri" w:eastAsia="Times New Roman" w:hAnsi="Calibri"/>
                <w:color w:val="000000"/>
                <w:sz w:val="18"/>
                <w:szCs w:val="16"/>
              </w:rPr>
            </w:pPr>
            <w:ins w:id="329" w:author="Daniel Noble" w:date="2017-10-11T14:45:00Z">
              <w:r w:rsidRPr="00E15139">
                <w:rPr>
                  <w:rFonts w:ascii="Calibri" w:eastAsia="Times New Roman" w:hAnsi="Calibri"/>
                  <w:color w:val="000000"/>
                  <w:sz w:val="18"/>
                  <w:szCs w:val="16"/>
                </w:rPr>
                <w:t>0.648 (0.313, 0.791)</w:t>
              </w:r>
            </w:ins>
          </w:p>
        </w:tc>
        <w:tc>
          <w:tcPr>
            <w:tcW w:w="2072" w:type="dxa"/>
            <w:shd w:val="clear" w:color="auto" w:fill="E7E6E6" w:themeFill="background2"/>
          </w:tcPr>
          <w:p w14:paraId="19763FD7" w14:textId="77777777" w:rsidR="00A078E3" w:rsidRPr="00E15139" w:rsidRDefault="00A078E3" w:rsidP="002C61F5">
            <w:pPr>
              <w:spacing w:line="360" w:lineRule="auto"/>
              <w:rPr>
                <w:ins w:id="330" w:author="Daniel Noble" w:date="2017-10-11T14:45:00Z"/>
                <w:rFonts w:ascii="Calibri" w:hAnsi="Calibri"/>
                <w:sz w:val="18"/>
                <w:szCs w:val="16"/>
              </w:rPr>
            </w:pPr>
            <w:ins w:id="331" w:author="Daniel Noble" w:date="2017-10-11T14:45:00Z">
              <w:r w:rsidRPr="00E15139">
                <w:rPr>
                  <w:rFonts w:ascii="Calibri" w:hAnsi="Calibri"/>
                  <w:sz w:val="18"/>
                  <w:szCs w:val="16"/>
                </w:rPr>
                <w:t>-0.866 (-0.902, -0.472)</w:t>
              </w:r>
            </w:ins>
          </w:p>
        </w:tc>
        <w:tc>
          <w:tcPr>
            <w:tcW w:w="1707" w:type="dxa"/>
            <w:shd w:val="clear" w:color="auto" w:fill="D0CECE" w:themeFill="background2" w:themeFillShade="E6"/>
          </w:tcPr>
          <w:p w14:paraId="687BDBD7" w14:textId="77777777" w:rsidR="00A078E3" w:rsidRPr="00E15139" w:rsidRDefault="00A078E3" w:rsidP="002C61F5">
            <w:pPr>
              <w:spacing w:line="360" w:lineRule="auto"/>
              <w:rPr>
                <w:ins w:id="332" w:author="Daniel Noble" w:date="2017-10-11T14:45:00Z"/>
                <w:rFonts w:ascii="Calibri" w:eastAsia="Times New Roman" w:hAnsi="Calibri"/>
                <w:color w:val="000000"/>
                <w:sz w:val="18"/>
                <w:szCs w:val="16"/>
              </w:rPr>
            </w:pPr>
            <w:ins w:id="333" w:author="Daniel Noble" w:date="2017-10-11T14:45:00Z">
              <w:r w:rsidRPr="00E15139">
                <w:rPr>
                  <w:rFonts w:ascii="Calibri" w:eastAsia="Times New Roman" w:hAnsi="Calibri"/>
                  <w:color w:val="000000"/>
                  <w:sz w:val="18"/>
                  <w:szCs w:val="16"/>
                </w:rPr>
                <w:t>0.238 (0.144, 0.420)</w:t>
              </w:r>
            </w:ins>
          </w:p>
        </w:tc>
        <w:tc>
          <w:tcPr>
            <w:tcW w:w="1936" w:type="dxa"/>
          </w:tcPr>
          <w:p w14:paraId="72ADC4E8" w14:textId="77777777" w:rsidR="00A078E3" w:rsidRPr="00E15139" w:rsidRDefault="00A078E3" w:rsidP="002C61F5">
            <w:pPr>
              <w:spacing w:line="360" w:lineRule="auto"/>
              <w:rPr>
                <w:ins w:id="334" w:author="Daniel Noble" w:date="2017-10-11T14:45:00Z"/>
                <w:rFonts w:ascii="Calibri" w:eastAsia="Times New Roman" w:hAnsi="Calibri"/>
                <w:color w:val="000000"/>
                <w:sz w:val="18"/>
                <w:szCs w:val="16"/>
              </w:rPr>
            </w:pPr>
            <w:ins w:id="335" w:author="Daniel Noble" w:date="2017-10-11T14:45:00Z">
              <w:r w:rsidRPr="00E15139">
                <w:rPr>
                  <w:rFonts w:ascii="Calibri" w:eastAsia="Times New Roman" w:hAnsi="Calibri"/>
                  <w:color w:val="000000"/>
                  <w:sz w:val="18"/>
                  <w:szCs w:val="16"/>
                </w:rPr>
                <w:t>0.253 (0.133, 0.416)</w:t>
              </w:r>
            </w:ins>
          </w:p>
        </w:tc>
      </w:tr>
      <w:tr w:rsidR="00A078E3" w:rsidRPr="00E15139" w14:paraId="6009D029" w14:textId="77777777" w:rsidTr="002C61F5">
        <w:trPr>
          <w:trHeight w:val="269"/>
          <w:ins w:id="336" w:author="Daniel Noble" w:date="2017-10-11T14:45:00Z"/>
        </w:trPr>
        <w:tc>
          <w:tcPr>
            <w:tcW w:w="1259" w:type="dxa"/>
          </w:tcPr>
          <w:p w14:paraId="228F208D" w14:textId="77777777" w:rsidR="00A078E3" w:rsidRPr="00E15139" w:rsidRDefault="00A078E3" w:rsidP="002C61F5">
            <w:pPr>
              <w:spacing w:line="360" w:lineRule="auto"/>
              <w:rPr>
                <w:ins w:id="337" w:author="Daniel Noble" w:date="2017-10-11T14:45:00Z"/>
                <w:rFonts w:ascii="Abadi MT Condensed Light" w:hAnsi="Abadi MT Condensed Light"/>
                <w:sz w:val="18"/>
                <w:szCs w:val="16"/>
              </w:rPr>
            </w:pPr>
            <w:ins w:id="338" w:author="Daniel Noble" w:date="2017-10-11T14:45:00Z">
              <w:r w:rsidRPr="00E15139">
                <w:rPr>
                  <w:rFonts w:ascii="Abadi MT Condensed Light" w:hAnsi="Abadi MT Condensed Light"/>
                  <w:sz w:val="18"/>
                  <w:szCs w:val="16"/>
                </w:rPr>
                <w:t>Social</w:t>
              </w:r>
            </w:ins>
          </w:p>
        </w:tc>
        <w:tc>
          <w:tcPr>
            <w:tcW w:w="2093" w:type="dxa"/>
            <w:shd w:val="clear" w:color="auto" w:fill="E7E6E6" w:themeFill="background2"/>
          </w:tcPr>
          <w:p w14:paraId="67E09165" w14:textId="77777777" w:rsidR="00A078E3" w:rsidRPr="00E15139" w:rsidRDefault="00A078E3" w:rsidP="002C61F5">
            <w:pPr>
              <w:spacing w:line="360" w:lineRule="auto"/>
              <w:rPr>
                <w:ins w:id="339" w:author="Daniel Noble" w:date="2017-10-11T14:45:00Z"/>
                <w:rFonts w:ascii="Calibri" w:eastAsia="Times New Roman" w:hAnsi="Calibri"/>
                <w:color w:val="000000"/>
                <w:sz w:val="18"/>
                <w:szCs w:val="16"/>
              </w:rPr>
            </w:pPr>
            <w:ins w:id="340" w:author="Daniel Noble" w:date="2017-10-11T14:45:00Z">
              <w:r w:rsidRPr="00E15139">
                <w:rPr>
                  <w:rFonts w:ascii="Calibri" w:eastAsia="Times New Roman" w:hAnsi="Calibri"/>
                  <w:color w:val="000000"/>
                  <w:sz w:val="18"/>
                  <w:szCs w:val="16"/>
                </w:rPr>
                <w:t>0.614 (0.391, 0.824)</w:t>
              </w:r>
            </w:ins>
          </w:p>
        </w:tc>
        <w:tc>
          <w:tcPr>
            <w:tcW w:w="2072" w:type="dxa"/>
            <w:shd w:val="clear" w:color="auto" w:fill="E7E6E6" w:themeFill="background2"/>
          </w:tcPr>
          <w:p w14:paraId="2D36B72B" w14:textId="77777777" w:rsidR="00A078E3" w:rsidRPr="00E15139" w:rsidRDefault="00A078E3" w:rsidP="002C61F5">
            <w:pPr>
              <w:spacing w:line="360" w:lineRule="auto"/>
              <w:rPr>
                <w:ins w:id="341" w:author="Daniel Noble" w:date="2017-10-11T14:45:00Z"/>
                <w:rFonts w:ascii="Calibri" w:eastAsia="Times New Roman" w:hAnsi="Calibri"/>
                <w:color w:val="000000"/>
                <w:sz w:val="18"/>
                <w:szCs w:val="16"/>
              </w:rPr>
            </w:pPr>
            <w:ins w:id="342" w:author="Daniel Noble" w:date="2017-10-11T14:45:00Z">
              <w:r w:rsidRPr="00E15139">
                <w:rPr>
                  <w:rFonts w:ascii="Calibri" w:eastAsia="Times New Roman" w:hAnsi="Calibri"/>
                  <w:color w:val="000000"/>
                  <w:sz w:val="18"/>
                  <w:szCs w:val="16"/>
                </w:rPr>
                <w:t>-0.926 (-0.973, -0.659)</w:t>
              </w:r>
            </w:ins>
          </w:p>
        </w:tc>
        <w:tc>
          <w:tcPr>
            <w:tcW w:w="1707" w:type="dxa"/>
            <w:shd w:val="clear" w:color="auto" w:fill="E7E6E6" w:themeFill="background2"/>
          </w:tcPr>
          <w:p w14:paraId="271DC08B" w14:textId="77777777" w:rsidR="00A078E3" w:rsidRPr="00E15139" w:rsidRDefault="00A078E3" w:rsidP="002C61F5">
            <w:pPr>
              <w:spacing w:line="360" w:lineRule="auto"/>
              <w:rPr>
                <w:ins w:id="343" w:author="Daniel Noble" w:date="2017-10-11T14:45:00Z"/>
                <w:rFonts w:ascii="Calibri" w:eastAsia="Times New Roman" w:hAnsi="Calibri"/>
                <w:color w:val="000000"/>
                <w:sz w:val="18"/>
                <w:szCs w:val="16"/>
              </w:rPr>
            </w:pPr>
            <w:ins w:id="344" w:author="Daniel Noble" w:date="2017-10-11T14:45:00Z">
              <w:r w:rsidRPr="00E15139">
                <w:rPr>
                  <w:rFonts w:ascii="Calibri" w:eastAsia="Times New Roman" w:hAnsi="Calibri"/>
                  <w:color w:val="000000"/>
                  <w:sz w:val="18"/>
                  <w:szCs w:val="16"/>
                </w:rPr>
                <w:t>0.865 (0.696, 0.986)</w:t>
              </w:r>
            </w:ins>
          </w:p>
        </w:tc>
        <w:tc>
          <w:tcPr>
            <w:tcW w:w="1936" w:type="dxa"/>
            <w:shd w:val="clear" w:color="auto" w:fill="D0CECE" w:themeFill="background2" w:themeFillShade="E6"/>
          </w:tcPr>
          <w:p w14:paraId="3B7058C2" w14:textId="77777777" w:rsidR="00A078E3" w:rsidRPr="00E15139" w:rsidRDefault="00A078E3" w:rsidP="002C61F5">
            <w:pPr>
              <w:spacing w:line="360" w:lineRule="auto"/>
              <w:rPr>
                <w:ins w:id="345" w:author="Daniel Noble" w:date="2017-10-11T14:45:00Z"/>
                <w:rFonts w:ascii="Calibri" w:eastAsia="Times New Roman" w:hAnsi="Calibri"/>
                <w:color w:val="000000"/>
                <w:sz w:val="18"/>
                <w:szCs w:val="16"/>
              </w:rPr>
            </w:pPr>
            <w:ins w:id="346" w:author="Daniel Noble" w:date="2017-10-11T14:45:00Z">
              <w:r w:rsidRPr="00E15139">
                <w:rPr>
                  <w:rFonts w:ascii="Calibri" w:eastAsia="Times New Roman" w:hAnsi="Calibri"/>
                  <w:color w:val="000000"/>
                  <w:sz w:val="18"/>
                  <w:szCs w:val="16"/>
                </w:rPr>
                <w:t xml:space="preserve">0.358(0.200, 0.597) </w:t>
              </w:r>
            </w:ins>
          </w:p>
        </w:tc>
      </w:tr>
    </w:tbl>
    <w:p w14:paraId="73838BE2" w14:textId="77777777" w:rsidR="00A078E3" w:rsidRPr="00E15139" w:rsidRDefault="00A078E3" w:rsidP="00A078E3">
      <w:pPr>
        <w:spacing w:line="360" w:lineRule="auto"/>
        <w:rPr>
          <w:ins w:id="347" w:author="Daniel Noble" w:date="2017-10-11T14:45:00Z"/>
          <w:rFonts w:ascii="Calibri" w:hAnsi="Calibri"/>
          <w:i/>
          <w:sz w:val="16"/>
          <w:szCs w:val="16"/>
        </w:rPr>
      </w:pPr>
    </w:p>
    <w:p w14:paraId="7450B2A3" w14:textId="77777777" w:rsidR="00A078E3" w:rsidRPr="009F1345" w:rsidRDefault="00A078E3" w:rsidP="00A078E3">
      <w:pPr>
        <w:rPr>
          <w:ins w:id="348" w:author="Daniel Noble" w:date="2017-10-11T14:45:00Z"/>
          <w:rFonts w:ascii="Calibri" w:hAnsi="Calibri"/>
          <w:i/>
          <w:sz w:val="22"/>
          <w:szCs w:val="22"/>
        </w:rPr>
      </w:pPr>
      <w:ins w:id="349" w:author="Daniel Noble" w:date="2017-10-11T14:45:00Z">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xml:space="preserve">. Confidence Intervals for each value presented in brackets. Insignificant </w:t>
        </w:r>
        <w:commentRangeStart w:id="350"/>
        <w:r w:rsidRPr="009F1345">
          <w:rPr>
            <w:rFonts w:ascii="Calibri" w:hAnsi="Calibri"/>
            <w:i/>
            <w:sz w:val="22"/>
            <w:szCs w:val="22"/>
          </w:rPr>
          <w:t>values</w:t>
        </w:r>
      </w:ins>
      <w:commentRangeEnd w:id="350"/>
      <w:ins w:id="351" w:author="Daniel Noble" w:date="2017-10-11T15:48:00Z">
        <w:r w:rsidRPr="009F1345">
          <w:rPr>
            <w:rStyle w:val="CommentReference"/>
            <w:sz w:val="22"/>
            <w:szCs w:val="22"/>
          </w:rPr>
          <w:commentReference w:id="350"/>
        </w:r>
      </w:ins>
      <w:ins w:id="352" w:author="Daniel Noble" w:date="2017-10-11T14:45:00Z">
        <w:r w:rsidRPr="009F1345">
          <w:rPr>
            <w:rFonts w:ascii="Calibri" w:hAnsi="Calibri"/>
            <w:i/>
            <w:sz w:val="22"/>
            <w:szCs w:val="22"/>
          </w:rPr>
          <w:t xml:space="preserve"> in bold. pMCMC for exploration = 0.19, novel duration = 0.43, novel latency = 0.73 and sociality = 0.51. Sample size = 600</w:t>
        </w:r>
      </w:ins>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A078E3" w:rsidRPr="00E15139" w14:paraId="670C9AF3" w14:textId="77777777" w:rsidTr="002C61F5">
        <w:trPr>
          <w:ins w:id="353" w:author="Daniel Noble" w:date="2017-10-11T14:45:00Z"/>
        </w:trPr>
        <w:tc>
          <w:tcPr>
            <w:tcW w:w="1275" w:type="dxa"/>
          </w:tcPr>
          <w:p w14:paraId="56E1FD91" w14:textId="77777777" w:rsidR="00A078E3" w:rsidRPr="00E15139" w:rsidRDefault="00A078E3" w:rsidP="002C61F5">
            <w:pPr>
              <w:spacing w:line="360" w:lineRule="auto"/>
              <w:rPr>
                <w:ins w:id="354" w:author="Daniel Noble" w:date="2017-10-11T14:45:00Z"/>
                <w:rFonts w:ascii="Abadi MT Condensed Light" w:hAnsi="Abadi MT Condensed Light"/>
                <w:sz w:val="18"/>
                <w:szCs w:val="16"/>
              </w:rPr>
            </w:pPr>
          </w:p>
        </w:tc>
        <w:tc>
          <w:tcPr>
            <w:tcW w:w="1737" w:type="dxa"/>
          </w:tcPr>
          <w:p w14:paraId="36C98250" w14:textId="77777777" w:rsidR="00A078E3" w:rsidRPr="00E15139" w:rsidRDefault="00A078E3" w:rsidP="002C61F5">
            <w:pPr>
              <w:spacing w:line="360" w:lineRule="auto"/>
              <w:rPr>
                <w:ins w:id="355" w:author="Daniel Noble" w:date="2017-10-11T14:45:00Z"/>
                <w:rFonts w:ascii="Abadi MT Condensed Light" w:hAnsi="Abadi MT Condensed Light"/>
                <w:sz w:val="18"/>
                <w:szCs w:val="16"/>
              </w:rPr>
            </w:pPr>
            <w:ins w:id="356" w:author="Daniel Noble" w:date="2017-10-11T14:45:00Z">
              <w:r w:rsidRPr="00E15139">
                <w:rPr>
                  <w:rFonts w:ascii="Abadi MT Condensed Light" w:hAnsi="Abadi MT Condensed Light"/>
                  <w:sz w:val="18"/>
                  <w:szCs w:val="16"/>
                </w:rPr>
                <w:t>Exploration</w:t>
              </w:r>
            </w:ins>
          </w:p>
        </w:tc>
        <w:tc>
          <w:tcPr>
            <w:tcW w:w="2233" w:type="dxa"/>
          </w:tcPr>
          <w:p w14:paraId="6B98FA59" w14:textId="77777777" w:rsidR="00A078E3" w:rsidRPr="00E15139" w:rsidRDefault="00A078E3" w:rsidP="002C61F5">
            <w:pPr>
              <w:spacing w:line="360" w:lineRule="auto"/>
              <w:rPr>
                <w:ins w:id="357" w:author="Daniel Noble" w:date="2017-10-11T14:45:00Z"/>
                <w:rFonts w:ascii="Abadi MT Condensed Light" w:hAnsi="Abadi MT Condensed Light"/>
                <w:sz w:val="18"/>
                <w:szCs w:val="16"/>
              </w:rPr>
            </w:pPr>
            <w:ins w:id="358" w:author="Daniel Noble" w:date="2017-10-11T14:45:00Z">
              <w:r w:rsidRPr="00E15139">
                <w:rPr>
                  <w:rFonts w:ascii="Abadi MT Condensed Light" w:hAnsi="Abadi MT Condensed Light"/>
                  <w:sz w:val="18"/>
                  <w:szCs w:val="16"/>
                </w:rPr>
                <w:t>Novel Latency</w:t>
              </w:r>
            </w:ins>
          </w:p>
        </w:tc>
        <w:tc>
          <w:tcPr>
            <w:tcW w:w="2174" w:type="dxa"/>
          </w:tcPr>
          <w:p w14:paraId="66C90684" w14:textId="77777777" w:rsidR="00A078E3" w:rsidRPr="00E15139" w:rsidRDefault="00A078E3" w:rsidP="002C61F5">
            <w:pPr>
              <w:spacing w:line="360" w:lineRule="auto"/>
              <w:rPr>
                <w:ins w:id="359" w:author="Daniel Noble" w:date="2017-10-11T14:45:00Z"/>
                <w:rFonts w:ascii="Abadi MT Condensed Light" w:hAnsi="Abadi MT Condensed Light"/>
                <w:sz w:val="18"/>
                <w:szCs w:val="16"/>
              </w:rPr>
            </w:pPr>
            <w:ins w:id="360" w:author="Daniel Noble" w:date="2017-10-11T14:45:00Z">
              <w:r w:rsidRPr="00E15139">
                <w:rPr>
                  <w:rFonts w:ascii="Abadi MT Condensed Light" w:hAnsi="Abadi MT Condensed Light"/>
                  <w:sz w:val="18"/>
                  <w:szCs w:val="16"/>
                </w:rPr>
                <w:t>Novel Duration</w:t>
              </w:r>
            </w:ins>
          </w:p>
        </w:tc>
        <w:tc>
          <w:tcPr>
            <w:tcW w:w="1795" w:type="dxa"/>
          </w:tcPr>
          <w:p w14:paraId="490BDC3B" w14:textId="77777777" w:rsidR="00A078E3" w:rsidRPr="00E15139" w:rsidRDefault="00A078E3" w:rsidP="002C61F5">
            <w:pPr>
              <w:spacing w:line="360" w:lineRule="auto"/>
              <w:rPr>
                <w:ins w:id="361" w:author="Daniel Noble" w:date="2017-10-11T14:45:00Z"/>
                <w:rFonts w:ascii="Abadi MT Condensed Light" w:hAnsi="Abadi MT Condensed Light"/>
                <w:sz w:val="18"/>
                <w:szCs w:val="16"/>
              </w:rPr>
            </w:pPr>
            <w:ins w:id="362" w:author="Daniel Noble" w:date="2017-10-11T14:45:00Z">
              <w:r w:rsidRPr="00E15139">
                <w:rPr>
                  <w:rFonts w:ascii="Abadi MT Condensed Light" w:hAnsi="Abadi MT Condensed Light"/>
                  <w:sz w:val="18"/>
                  <w:szCs w:val="16"/>
                </w:rPr>
                <w:t>Social</w:t>
              </w:r>
            </w:ins>
          </w:p>
        </w:tc>
      </w:tr>
      <w:tr w:rsidR="00A078E3" w:rsidRPr="00E15139" w14:paraId="11B1FF4C" w14:textId="77777777" w:rsidTr="002C61F5">
        <w:trPr>
          <w:ins w:id="363" w:author="Daniel Noble" w:date="2017-10-11T14:45:00Z"/>
        </w:trPr>
        <w:tc>
          <w:tcPr>
            <w:tcW w:w="1275" w:type="dxa"/>
          </w:tcPr>
          <w:p w14:paraId="69A13C1C" w14:textId="77777777" w:rsidR="00A078E3" w:rsidRPr="00E15139" w:rsidRDefault="00A078E3" w:rsidP="002C61F5">
            <w:pPr>
              <w:spacing w:line="360" w:lineRule="auto"/>
              <w:rPr>
                <w:ins w:id="364" w:author="Daniel Noble" w:date="2017-10-11T14:45:00Z"/>
                <w:rFonts w:ascii="Abadi MT Condensed Light" w:hAnsi="Abadi MT Condensed Light"/>
                <w:sz w:val="18"/>
                <w:szCs w:val="16"/>
              </w:rPr>
            </w:pPr>
            <w:ins w:id="365" w:author="Daniel Noble" w:date="2017-10-11T14:45:00Z">
              <w:r w:rsidRPr="00E15139">
                <w:rPr>
                  <w:rFonts w:ascii="Abadi MT Condensed Light" w:hAnsi="Abadi MT Condensed Light"/>
                  <w:sz w:val="18"/>
                  <w:szCs w:val="16"/>
                </w:rPr>
                <w:t>Exploration</w:t>
              </w:r>
            </w:ins>
          </w:p>
        </w:tc>
        <w:tc>
          <w:tcPr>
            <w:tcW w:w="1737" w:type="dxa"/>
            <w:shd w:val="clear" w:color="auto" w:fill="D0CECE" w:themeFill="background2" w:themeFillShade="E6"/>
          </w:tcPr>
          <w:p w14:paraId="698BE439" w14:textId="77777777" w:rsidR="00A078E3" w:rsidRPr="00E15139" w:rsidRDefault="00A078E3" w:rsidP="002C61F5">
            <w:pPr>
              <w:spacing w:line="360" w:lineRule="auto"/>
              <w:rPr>
                <w:ins w:id="366" w:author="Daniel Noble" w:date="2017-10-11T14:45:00Z"/>
                <w:rFonts w:ascii="Calibri" w:eastAsia="Times New Roman" w:hAnsi="Calibri"/>
                <w:color w:val="000000"/>
                <w:sz w:val="18"/>
                <w:szCs w:val="16"/>
              </w:rPr>
            </w:pPr>
            <w:ins w:id="367" w:author="Daniel Noble" w:date="2017-10-11T14:45:00Z">
              <w:r w:rsidRPr="00E15139">
                <w:rPr>
                  <w:rFonts w:ascii="Calibri" w:eastAsia="Times New Roman" w:hAnsi="Calibri"/>
                  <w:color w:val="000000"/>
                  <w:sz w:val="18"/>
                  <w:szCs w:val="16"/>
                </w:rPr>
                <w:t>0.441 (0.394, 0.517)</w:t>
              </w:r>
            </w:ins>
          </w:p>
        </w:tc>
        <w:tc>
          <w:tcPr>
            <w:tcW w:w="2233" w:type="dxa"/>
          </w:tcPr>
          <w:p w14:paraId="36BF47AF" w14:textId="77777777" w:rsidR="00A078E3" w:rsidRPr="00E15139" w:rsidRDefault="00A078E3" w:rsidP="002C61F5">
            <w:pPr>
              <w:spacing w:line="360" w:lineRule="auto"/>
              <w:rPr>
                <w:ins w:id="368" w:author="Daniel Noble" w:date="2017-10-11T14:45:00Z"/>
                <w:rFonts w:ascii="Calibri" w:eastAsia="Times New Roman" w:hAnsi="Calibri"/>
                <w:color w:val="000000"/>
                <w:sz w:val="18"/>
                <w:szCs w:val="16"/>
              </w:rPr>
            </w:pPr>
            <w:ins w:id="369" w:author="Daniel Noble" w:date="2017-10-11T14:45:00Z">
              <w:r>
                <w:rPr>
                  <w:rFonts w:ascii="Calibri" w:eastAsia="Times New Roman" w:hAnsi="Calibri"/>
                  <w:color w:val="000000"/>
                  <w:sz w:val="18"/>
                  <w:szCs w:val="16"/>
                </w:rPr>
                <w:t>-28.497 (-45.637, -</w:t>
              </w:r>
              <w:r w:rsidRPr="00E15139">
                <w:rPr>
                  <w:rFonts w:ascii="Calibri" w:eastAsia="Times New Roman" w:hAnsi="Calibri"/>
                  <w:color w:val="000000"/>
                  <w:sz w:val="18"/>
                  <w:szCs w:val="16"/>
                </w:rPr>
                <w:t>14.347)</w:t>
              </w:r>
            </w:ins>
          </w:p>
        </w:tc>
        <w:tc>
          <w:tcPr>
            <w:tcW w:w="2174" w:type="dxa"/>
          </w:tcPr>
          <w:p w14:paraId="632DCA68" w14:textId="77777777" w:rsidR="00A078E3" w:rsidRPr="00E15139" w:rsidRDefault="00A078E3" w:rsidP="002C61F5">
            <w:pPr>
              <w:spacing w:line="360" w:lineRule="auto"/>
              <w:rPr>
                <w:ins w:id="370" w:author="Daniel Noble" w:date="2017-10-11T14:45:00Z"/>
                <w:rFonts w:ascii="Calibri" w:eastAsia="Times New Roman" w:hAnsi="Calibri"/>
                <w:color w:val="000000"/>
                <w:sz w:val="18"/>
                <w:szCs w:val="16"/>
              </w:rPr>
            </w:pPr>
            <w:ins w:id="371" w:author="Daniel Noble" w:date="2017-10-11T14:45:00Z">
              <w:r w:rsidRPr="00E15139">
                <w:rPr>
                  <w:rFonts w:ascii="Calibri" w:eastAsia="Times New Roman" w:hAnsi="Calibri"/>
                  <w:color w:val="000000"/>
                  <w:sz w:val="18"/>
                  <w:szCs w:val="16"/>
                </w:rPr>
                <w:t>0.080 (0.039, 0.162)</w:t>
              </w:r>
            </w:ins>
          </w:p>
        </w:tc>
        <w:tc>
          <w:tcPr>
            <w:tcW w:w="1795" w:type="dxa"/>
          </w:tcPr>
          <w:p w14:paraId="6EBADCB5" w14:textId="77777777" w:rsidR="00A078E3" w:rsidRPr="00E15139" w:rsidRDefault="00A078E3" w:rsidP="002C61F5">
            <w:pPr>
              <w:spacing w:line="360" w:lineRule="auto"/>
              <w:rPr>
                <w:ins w:id="372" w:author="Daniel Noble" w:date="2017-10-11T14:45:00Z"/>
                <w:rFonts w:ascii="Calibri" w:eastAsia="Times New Roman" w:hAnsi="Calibri"/>
                <w:color w:val="000000"/>
                <w:sz w:val="18"/>
                <w:szCs w:val="16"/>
              </w:rPr>
            </w:pPr>
            <w:ins w:id="373" w:author="Daniel Noble" w:date="2017-10-11T14:45:00Z">
              <w:r w:rsidRPr="00E15139">
                <w:rPr>
                  <w:rFonts w:ascii="Calibri" w:eastAsia="Times New Roman" w:hAnsi="Calibri"/>
                  <w:color w:val="000000"/>
                  <w:sz w:val="18"/>
                  <w:szCs w:val="16"/>
                </w:rPr>
                <w:t>0.123 (0.073, 0.184)</w:t>
              </w:r>
            </w:ins>
          </w:p>
        </w:tc>
      </w:tr>
      <w:tr w:rsidR="00A078E3" w:rsidRPr="00E15139" w14:paraId="0C37F305" w14:textId="77777777" w:rsidTr="002C61F5">
        <w:trPr>
          <w:ins w:id="374" w:author="Daniel Noble" w:date="2017-10-11T14:45:00Z"/>
        </w:trPr>
        <w:tc>
          <w:tcPr>
            <w:tcW w:w="1275" w:type="dxa"/>
          </w:tcPr>
          <w:p w14:paraId="749BBDAE" w14:textId="77777777" w:rsidR="00A078E3" w:rsidRPr="00E15139" w:rsidRDefault="00A078E3" w:rsidP="002C61F5">
            <w:pPr>
              <w:spacing w:line="360" w:lineRule="auto"/>
              <w:rPr>
                <w:ins w:id="375" w:author="Daniel Noble" w:date="2017-10-11T14:45:00Z"/>
                <w:rFonts w:ascii="Abadi MT Condensed Light" w:hAnsi="Abadi MT Condensed Light"/>
                <w:sz w:val="18"/>
                <w:szCs w:val="16"/>
              </w:rPr>
            </w:pPr>
            <w:ins w:id="376" w:author="Daniel Noble" w:date="2017-10-11T14:45:00Z">
              <w:r w:rsidRPr="00E15139">
                <w:rPr>
                  <w:rFonts w:ascii="Abadi MT Condensed Light" w:hAnsi="Abadi MT Condensed Light"/>
                  <w:sz w:val="18"/>
                  <w:szCs w:val="16"/>
                </w:rPr>
                <w:t>Novel Latency</w:t>
              </w:r>
            </w:ins>
          </w:p>
        </w:tc>
        <w:tc>
          <w:tcPr>
            <w:tcW w:w="1737" w:type="dxa"/>
            <w:shd w:val="clear" w:color="auto" w:fill="E7E6E6" w:themeFill="background2"/>
          </w:tcPr>
          <w:p w14:paraId="15C8A976" w14:textId="77777777" w:rsidR="00A078E3" w:rsidRDefault="00A078E3" w:rsidP="002C61F5">
            <w:pPr>
              <w:spacing w:line="360" w:lineRule="auto"/>
              <w:rPr>
                <w:ins w:id="377" w:author="Daniel Noble" w:date="2017-10-11T14:45:00Z"/>
                <w:rFonts w:ascii="Calibri" w:eastAsia="Times New Roman" w:hAnsi="Calibri"/>
                <w:color w:val="000000"/>
                <w:sz w:val="18"/>
                <w:szCs w:val="16"/>
              </w:rPr>
            </w:pPr>
            <w:ins w:id="378" w:author="Daniel Noble" w:date="2017-10-11T14:45:00Z">
              <w:r w:rsidRPr="00E15139">
                <w:rPr>
                  <w:rFonts w:ascii="Calibri" w:eastAsia="Times New Roman" w:hAnsi="Calibri"/>
                  <w:color w:val="000000"/>
                  <w:sz w:val="18"/>
                  <w:szCs w:val="16"/>
                </w:rPr>
                <w:t xml:space="preserve">-0.184 (-0.273, </w:t>
              </w:r>
            </w:ins>
          </w:p>
          <w:p w14:paraId="4E19C10C" w14:textId="77777777" w:rsidR="00A078E3" w:rsidRPr="00E15139" w:rsidRDefault="00A078E3" w:rsidP="002C61F5">
            <w:pPr>
              <w:spacing w:line="360" w:lineRule="auto"/>
              <w:rPr>
                <w:ins w:id="379" w:author="Daniel Noble" w:date="2017-10-11T14:45:00Z"/>
                <w:rFonts w:ascii="Calibri" w:eastAsia="Times New Roman" w:hAnsi="Calibri"/>
                <w:color w:val="000000"/>
                <w:sz w:val="18"/>
                <w:szCs w:val="16"/>
              </w:rPr>
            </w:pPr>
            <w:ins w:id="380" w:author="Daniel Noble" w:date="2017-10-11T14:45:00Z">
              <w:r w:rsidRPr="00E15139">
                <w:rPr>
                  <w:rFonts w:ascii="Calibri" w:eastAsia="Times New Roman" w:hAnsi="Calibri"/>
                  <w:color w:val="000000"/>
                  <w:sz w:val="18"/>
                  <w:szCs w:val="16"/>
                </w:rPr>
                <w:t>-0.086)</w:t>
              </w:r>
            </w:ins>
          </w:p>
        </w:tc>
        <w:tc>
          <w:tcPr>
            <w:tcW w:w="2233" w:type="dxa"/>
            <w:shd w:val="clear" w:color="auto" w:fill="D0CECE" w:themeFill="background2" w:themeFillShade="E6"/>
          </w:tcPr>
          <w:p w14:paraId="4D0FD781" w14:textId="77777777" w:rsidR="00A078E3" w:rsidRPr="00E15139" w:rsidRDefault="00A078E3" w:rsidP="002C61F5">
            <w:pPr>
              <w:spacing w:line="360" w:lineRule="auto"/>
              <w:rPr>
                <w:ins w:id="381" w:author="Daniel Noble" w:date="2017-10-11T14:45:00Z"/>
                <w:rFonts w:ascii="Calibri" w:eastAsia="Times New Roman" w:hAnsi="Calibri"/>
                <w:color w:val="000000"/>
                <w:sz w:val="18"/>
                <w:szCs w:val="16"/>
              </w:rPr>
            </w:pPr>
            <w:ins w:id="382" w:author="Daniel Noble" w:date="2017-10-11T14:45:00Z">
              <w:r w:rsidRPr="00E15139">
                <w:rPr>
                  <w:rFonts w:ascii="Calibri" w:eastAsia="Times New Roman" w:hAnsi="Calibri"/>
                  <w:color w:val="000000"/>
                  <w:sz w:val="18"/>
                  <w:szCs w:val="16"/>
                </w:rPr>
                <w:t>54493.992 (49253.53, 65799.137)</w:t>
              </w:r>
            </w:ins>
          </w:p>
        </w:tc>
        <w:tc>
          <w:tcPr>
            <w:tcW w:w="2174" w:type="dxa"/>
          </w:tcPr>
          <w:p w14:paraId="73CB4A26" w14:textId="77777777" w:rsidR="00A078E3" w:rsidRDefault="00A078E3" w:rsidP="002C61F5">
            <w:pPr>
              <w:spacing w:line="360" w:lineRule="auto"/>
              <w:rPr>
                <w:ins w:id="383" w:author="Daniel Noble" w:date="2017-10-11T14:45:00Z"/>
                <w:rFonts w:ascii="Calibri" w:hAnsi="Calibri"/>
                <w:sz w:val="18"/>
                <w:szCs w:val="16"/>
              </w:rPr>
            </w:pPr>
            <w:ins w:id="384" w:author="Daniel Noble" w:date="2017-10-11T14:45:00Z">
              <w:r w:rsidRPr="00E15139">
                <w:rPr>
                  <w:rFonts w:ascii="Calibri" w:hAnsi="Calibri"/>
                  <w:sz w:val="18"/>
                  <w:szCs w:val="16"/>
                </w:rPr>
                <w:t xml:space="preserve">-78.198 (-107.227, </w:t>
              </w:r>
            </w:ins>
          </w:p>
          <w:p w14:paraId="58E88F49" w14:textId="77777777" w:rsidR="00A078E3" w:rsidRPr="00E15139" w:rsidRDefault="00A078E3" w:rsidP="002C61F5">
            <w:pPr>
              <w:spacing w:line="360" w:lineRule="auto"/>
              <w:rPr>
                <w:ins w:id="385" w:author="Daniel Noble" w:date="2017-10-11T14:45:00Z"/>
                <w:rFonts w:ascii="Calibri" w:hAnsi="Calibri"/>
                <w:sz w:val="18"/>
                <w:szCs w:val="16"/>
              </w:rPr>
            </w:pPr>
            <w:ins w:id="386" w:author="Daniel Noble" w:date="2017-10-11T14:45:00Z">
              <w:r w:rsidRPr="00E15139">
                <w:rPr>
                  <w:rFonts w:ascii="Calibri" w:hAnsi="Calibri"/>
                  <w:sz w:val="18"/>
                  <w:szCs w:val="16"/>
                </w:rPr>
                <w:t>-63.313)</w:t>
              </w:r>
            </w:ins>
          </w:p>
        </w:tc>
        <w:tc>
          <w:tcPr>
            <w:tcW w:w="1795" w:type="dxa"/>
          </w:tcPr>
          <w:p w14:paraId="6CCDCA8B" w14:textId="77777777" w:rsidR="00A078E3" w:rsidRDefault="00A078E3" w:rsidP="002C61F5">
            <w:pPr>
              <w:spacing w:line="360" w:lineRule="auto"/>
              <w:rPr>
                <w:ins w:id="387" w:author="Daniel Noble" w:date="2017-10-11T14:45:00Z"/>
                <w:rFonts w:ascii="Calibri" w:eastAsia="Times New Roman" w:hAnsi="Calibri"/>
                <w:color w:val="000000"/>
                <w:sz w:val="18"/>
                <w:szCs w:val="16"/>
              </w:rPr>
            </w:pPr>
            <w:ins w:id="388" w:author="Daniel Noble" w:date="2017-10-11T14:45:00Z">
              <w:r w:rsidRPr="00E15139">
                <w:rPr>
                  <w:rFonts w:ascii="Calibri" w:eastAsia="Times New Roman" w:hAnsi="Calibri"/>
                  <w:color w:val="000000"/>
                  <w:sz w:val="18"/>
                  <w:szCs w:val="16"/>
                </w:rPr>
                <w:t xml:space="preserve">-29.205 (-57.010, </w:t>
              </w:r>
            </w:ins>
          </w:p>
          <w:p w14:paraId="2DE02D55" w14:textId="77777777" w:rsidR="00A078E3" w:rsidRPr="00E15139" w:rsidRDefault="00A078E3" w:rsidP="002C61F5">
            <w:pPr>
              <w:spacing w:line="360" w:lineRule="auto"/>
              <w:rPr>
                <w:ins w:id="389" w:author="Daniel Noble" w:date="2017-10-11T14:45:00Z"/>
                <w:rFonts w:ascii="Calibri" w:eastAsia="Times New Roman" w:hAnsi="Calibri"/>
                <w:color w:val="000000"/>
                <w:sz w:val="18"/>
                <w:szCs w:val="16"/>
              </w:rPr>
            </w:pPr>
            <w:ins w:id="390" w:author="Daniel Noble" w:date="2017-10-11T14:45:00Z">
              <w:r w:rsidRPr="00E15139">
                <w:rPr>
                  <w:rFonts w:ascii="Calibri" w:eastAsia="Times New Roman" w:hAnsi="Calibri"/>
                  <w:color w:val="000000"/>
                  <w:sz w:val="18"/>
                  <w:szCs w:val="16"/>
                </w:rPr>
                <w:t>-9.817)</w:t>
              </w:r>
            </w:ins>
          </w:p>
        </w:tc>
      </w:tr>
      <w:tr w:rsidR="00A078E3" w:rsidRPr="00E15139" w14:paraId="2237F803" w14:textId="77777777" w:rsidTr="002C61F5">
        <w:trPr>
          <w:ins w:id="391" w:author="Daniel Noble" w:date="2017-10-11T14:45:00Z"/>
        </w:trPr>
        <w:tc>
          <w:tcPr>
            <w:tcW w:w="1275" w:type="dxa"/>
          </w:tcPr>
          <w:p w14:paraId="5972B1D3" w14:textId="77777777" w:rsidR="00A078E3" w:rsidRPr="00E15139" w:rsidRDefault="00A078E3" w:rsidP="002C61F5">
            <w:pPr>
              <w:spacing w:line="360" w:lineRule="auto"/>
              <w:rPr>
                <w:ins w:id="392" w:author="Daniel Noble" w:date="2017-10-11T14:45:00Z"/>
                <w:rFonts w:ascii="Abadi MT Condensed Light" w:hAnsi="Abadi MT Condensed Light"/>
                <w:sz w:val="18"/>
                <w:szCs w:val="16"/>
              </w:rPr>
            </w:pPr>
            <w:ins w:id="393" w:author="Daniel Noble" w:date="2017-10-11T14:45:00Z">
              <w:r w:rsidRPr="00E15139">
                <w:rPr>
                  <w:rFonts w:ascii="Abadi MT Condensed Light" w:hAnsi="Abadi MT Condensed Light"/>
                  <w:sz w:val="18"/>
                  <w:szCs w:val="16"/>
                </w:rPr>
                <w:t>Novel Duration</w:t>
              </w:r>
            </w:ins>
          </w:p>
        </w:tc>
        <w:tc>
          <w:tcPr>
            <w:tcW w:w="1737" w:type="dxa"/>
            <w:shd w:val="clear" w:color="auto" w:fill="E7E6E6" w:themeFill="background2"/>
          </w:tcPr>
          <w:p w14:paraId="201CCF89" w14:textId="77777777" w:rsidR="00A078E3" w:rsidRPr="00E15139" w:rsidRDefault="00A078E3" w:rsidP="002C61F5">
            <w:pPr>
              <w:spacing w:line="360" w:lineRule="auto"/>
              <w:rPr>
                <w:ins w:id="394" w:author="Daniel Noble" w:date="2017-10-11T14:45:00Z"/>
                <w:rFonts w:ascii="Calibri" w:eastAsia="Times New Roman" w:hAnsi="Calibri"/>
                <w:color w:val="000000"/>
                <w:sz w:val="18"/>
                <w:szCs w:val="16"/>
              </w:rPr>
            </w:pPr>
            <w:ins w:id="395" w:author="Daniel Noble" w:date="2017-10-11T14:45:00Z">
              <w:r w:rsidRPr="00E15139">
                <w:rPr>
                  <w:rFonts w:ascii="Calibri" w:eastAsia="Times New Roman" w:hAnsi="Calibri"/>
                  <w:color w:val="000000"/>
                  <w:sz w:val="18"/>
                  <w:szCs w:val="16"/>
                </w:rPr>
                <w:t>0.136 (0.061, 0.254)</w:t>
              </w:r>
            </w:ins>
          </w:p>
        </w:tc>
        <w:tc>
          <w:tcPr>
            <w:tcW w:w="2233" w:type="dxa"/>
            <w:shd w:val="clear" w:color="auto" w:fill="E7E6E6" w:themeFill="background2"/>
          </w:tcPr>
          <w:p w14:paraId="0C52731E" w14:textId="77777777" w:rsidR="00A078E3" w:rsidRPr="00E15139" w:rsidRDefault="00A078E3" w:rsidP="002C61F5">
            <w:pPr>
              <w:spacing w:line="360" w:lineRule="auto"/>
              <w:rPr>
                <w:ins w:id="396" w:author="Daniel Noble" w:date="2017-10-11T14:45:00Z"/>
                <w:rFonts w:ascii="Calibri" w:hAnsi="Calibri"/>
                <w:sz w:val="18"/>
                <w:szCs w:val="16"/>
              </w:rPr>
            </w:pPr>
            <w:ins w:id="397" w:author="Daniel Noble" w:date="2017-10-11T14:45:00Z">
              <w:r w:rsidRPr="00E15139">
                <w:rPr>
                  <w:rFonts w:ascii="Calibri" w:hAnsi="Calibri"/>
                  <w:sz w:val="18"/>
                  <w:szCs w:val="16"/>
                </w:rPr>
                <w:t>-0.376 (-0.461, -0.300)</w:t>
              </w:r>
            </w:ins>
          </w:p>
        </w:tc>
        <w:tc>
          <w:tcPr>
            <w:tcW w:w="2174" w:type="dxa"/>
            <w:shd w:val="clear" w:color="auto" w:fill="D0CECE" w:themeFill="background2" w:themeFillShade="E6"/>
          </w:tcPr>
          <w:p w14:paraId="52171027" w14:textId="77777777" w:rsidR="00A078E3" w:rsidRPr="00E15139" w:rsidRDefault="00A078E3" w:rsidP="002C61F5">
            <w:pPr>
              <w:spacing w:line="360" w:lineRule="auto"/>
              <w:rPr>
                <w:ins w:id="398" w:author="Daniel Noble" w:date="2017-10-11T14:45:00Z"/>
                <w:rFonts w:ascii="Calibri" w:eastAsia="Times New Roman" w:hAnsi="Calibri"/>
                <w:color w:val="000000"/>
                <w:sz w:val="18"/>
                <w:szCs w:val="16"/>
              </w:rPr>
            </w:pPr>
            <w:ins w:id="399" w:author="Daniel Noble" w:date="2017-10-11T14:45:00Z">
              <w:r w:rsidRPr="00E15139">
                <w:rPr>
                  <w:rFonts w:ascii="Calibri" w:eastAsia="Times New Roman" w:hAnsi="Calibri"/>
                  <w:color w:val="000000"/>
                  <w:sz w:val="18"/>
                  <w:szCs w:val="16"/>
                </w:rPr>
                <w:t>0.796 (0.708, 0.933)</w:t>
              </w:r>
            </w:ins>
          </w:p>
        </w:tc>
        <w:tc>
          <w:tcPr>
            <w:tcW w:w="1795" w:type="dxa"/>
          </w:tcPr>
          <w:p w14:paraId="59D3823B" w14:textId="77777777" w:rsidR="00A078E3" w:rsidRPr="00E15139" w:rsidRDefault="00A078E3" w:rsidP="002C61F5">
            <w:pPr>
              <w:spacing w:line="360" w:lineRule="auto"/>
              <w:rPr>
                <w:ins w:id="400" w:author="Daniel Noble" w:date="2017-10-11T14:45:00Z"/>
                <w:rFonts w:ascii="Calibri" w:eastAsia="Times New Roman" w:hAnsi="Calibri"/>
                <w:color w:val="000000"/>
                <w:sz w:val="18"/>
                <w:szCs w:val="16"/>
              </w:rPr>
            </w:pPr>
            <w:ins w:id="401" w:author="Daniel Noble" w:date="2017-10-11T14:45:00Z">
              <w:r w:rsidRPr="00E15139">
                <w:rPr>
                  <w:rFonts w:ascii="Calibri" w:eastAsia="Times New Roman" w:hAnsi="Calibri"/>
                  <w:color w:val="000000"/>
                  <w:sz w:val="18"/>
                  <w:szCs w:val="16"/>
                </w:rPr>
                <w:t>0.087 (0.015, 0.160)</w:t>
              </w:r>
            </w:ins>
          </w:p>
        </w:tc>
      </w:tr>
      <w:tr w:rsidR="00A078E3" w:rsidRPr="00E15139" w14:paraId="31977C57" w14:textId="77777777" w:rsidTr="002C61F5">
        <w:trPr>
          <w:trHeight w:val="269"/>
          <w:ins w:id="402" w:author="Daniel Noble" w:date="2017-10-11T14:45:00Z"/>
        </w:trPr>
        <w:tc>
          <w:tcPr>
            <w:tcW w:w="1275" w:type="dxa"/>
          </w:tcPr>
          <w:p w14:paraId="5832581D" w14:textId="77777777" w:rsidR="00A078E3" w:rsidRPr="00E15139" w:rsidRDefault="00A078E3" w:rsidP="002C61F5">
            <w:pPr>
              <w:spacing w:line="360" w:lineRule="auto"/>
              <w:rPr>
                <w:ins w:id="403" w:author="Daniel Noble" w:date="2017-10-11T14:45:00Z"/>
                <w:rFonts w:ascii="Abadi MT Condensed Light" w:hAnsi="Abadi MT Condensed Light"/>
                <w:sz w:val="18"/>
                <w:szCs w:val="16"/>
              </w:rPr>
            </w:pPr>
            <w:ins w:id="404" w:author="Daniel Noble" w:date="2017-10-11T14:45:00Z">
              <w:r w:rsidRPr="00E15139">
                <w:rPr>
                  <w:rFonts w:ascii="Abadi MT Condensed Light" w:hAnsi="Abadi MT Condensed Light"/>
                  <w:sz w:val="18"/>
                  <w:szCs w:val="16"/>
                </w:rPr>
                <w:t>Social</w:t>
              </w:r>
            </w:ins>
          </w:p>
        </w:tc>
        <w:tc>
          <w:tcPr>
            <w:tcW w:w="1737" w:type="dxa"/>
            <w:shd w:val="clear" w:color="auto" w:fill="E7E6E6" w:themeFill="background2"/>
          </w:tcPr>
          <w:p w14:paraId="1E6B4640" w14:textId="77777777" w:rsidR="00A078E3" w:rsidRPr="00E15139" w:rsidRDefault="00A078E3" w:rsidP="002C61F5">
            <w:pPr>
              <w:spacing w:line="360" w:lineRule="auto"/>
              <w:rPr>
                <w:ins w:id="405" w:author="Daniel Noble" w:date="2017-10-11T14:45:00Z"/>
                <w:rFonts w:ascii="Calibri" w:eastAsia="Times New Roman" w:hAnsi="Calibri"/>
                <w:color w:val="000000"/>
                <w:sz w:val="18"/>
                <w:szCs w:val="16"/>
              </w:rPr>
            </w:pPr>
            <w:ins w:id="406" w:author="Daniel Noble" w:date="2017-10-11T14:45:00Z">
              <w:r w:rsidRPr="00E15139">
                <w:rPr>
                  <w:rFonts w:ascii="Calibri" w:eastAsia="Times New Roman" w:hAnsi="Calibri"/>
                  <w:color w:val="000000"/>
                  <w:sz w:val="18"/>
                  <w:szCs w:val="16"/>
                </w:rPr>
                <w:t>0.232 (0.146, 0.323)</w:t>
              </w:r>
            </w:ins>
          </w:p>
        </w:tc>
        <w:tc>
          <w:tcPr>
            <w:tcW w:w="2233" w:type="dxa"/>
            <w:shd w:val="clear" w:color="auto" w:fill="E7E6E6" w:themeFill="background2"/>
          </w:tcPr>
          <w:p w14:paraId="1472C671" w14:textId="77777777" w:rsidR="00A078E3" w:rsidRPr="00E15139" w:rsidRDefault="00A078E3" w:rsidP="002C61F5">
            <w:pPr>
              <w:spacing w:line="360" w:lineRule="auto"/>
              <w:rPr>
                <w:ins w:id="407" w:author="Daniel Noble" w:date="2017-10-11T14:45:00Z"/>
                <w:rFonts w:ascii="Calibri" w:eastAsia="Times New Roman" w:hAnsi="Calibri"/>
                <w:color w:val="000000"/>
                <w:sz w:val="18"/>
                <w:szCs w:val="16"/>
              </w:rPr>
            </w:pPr>
            <w:ins w:id="408" w:author="Daniel Noble" w:date="2017-10-11T14:45:00Z">
              <w:r w:rsidRPr="00E15139">
                <w:rPr>
                  <w:rFonts w:ascii="Calibri" w:eastAsia="Times New Roman" w:hAnsi="Calibri"/>
                  <w:color w:val="000000"/>
                  <w:sz w:val="18"/>
                  <w:szCs w:val="16"/>
                </w:rPr>
                <w:t>-0.158 (-0.255, -0.050)</w:t>
              </w:r>
            </w:ins>
          </w:p>
        </w:tc>
        <w:tc>
          <w:tcPr>
            <w:tcW w:w="2174" w:type="dxa"/>
            <w:shd w:val="clear" w:color="auto" w:fill="E7E6E6" w:themeFill="background2"/>
          </w:tcPr>
          <w:p w14:paraId="12339194" w14:textId="77777777" w:rsidR="00A078E3" w:rsidRPr="00E15139" w:rsidRDefault="00A078E3" w:rsidP="002C61F5">
            <w:pPr>
              <w:spacing w:line="360" w:lineRule="auto"/>
              <w:rPr>
                <w:ins w:id="409" w:author="Daniel Noble" w:date="2017-10-11T14:45:00Z"/>
                <w:rFonts w:ascii="Calibri" w:eastAsia="Times New Roman" w:hAnsi="Calibri"/>
                <w:color w:val="000000"/>
                <w:sz w:val="18"/>
                <w:szCs w:val="16"/>
              </w:rPr>
            </w:pPr>
            <w:ins w:id="410" w:author="Daniel Noble" w:date="2017-10-11T14:45:00Z">
              <w:r w:rsidRPr="00E15139">
                <w:rPr>
                  <w:rFonts w:ascii="Calibri" w:eastAsia="Times New Roman" w:hAnsi="Calibri"/>
                  <w:color w:val="000000"/>
                  <w:sz w:val="18"/>
                  <w:szCs w:val="16"/>
                </w:rPr>
                <w:t>0.124 (0.020, 0.210)</w:t>
              </w:r>
            </w:ins>
          </w:p>
        </w:tc>
        <w:tc>
          <w:tcPr>
            <w:tcW w:w="1795" w:type="dxa"/>
            <w:shd w:val="clear" w:color="auto" w:fill="D0CECE" w:themeFill="background2" w:themeFillShade="E6"/>
          </w:tcPr>
          <w:p w14:paraId="5F649AE7" w14:textId="77777777" w:rsidR="00A078E3" w:rsidRPr="00E15139" w:rsidRDefault="00A078E3" w:rsidP="002C61F5">
            <w:pPr>
              <w:spacing w:line="360" w:lineRule="auto"/>
              <w:rPr>
                <w:ins w:id="411" w:author="Daniel Noble" w:date="2017-10-11T14:45:00Z"/>
                <w:rFonts w:ascii="Calibri" w:eastAsia="Times New Roman" w:hAnsi="Calibri"/>
                <w:color w:val="000000"/>
                <w:sz w:val="18"/>
                <w:szCs w:val="16"/>
              </w:rPr>
            </w:pPr>
            <w:ins w:id="412" w:author="Daniel Noble" w:date="2017-10-11T14:45:00Z">
              <w:r w:rsidRPr="00E15139">
                <w:rPr>
                  <w:rFonts w:ascii="Calibri" w:eastAsia="Times New Roman" w:hAnsi="Calibri"/>
                  <w:color w:val="000000"/>
                  <w:sz w:val="18"/>
                  <w:szCs w:val="16"/>
                </w:rPr>
                <w:t>0.626 (0.572, 0.764)</w:t>
              </w:r>
            </w:ins>
          </w:p>
        </w:tc>
      </w:tr>
    </w:tbl>
    <w:p w14:paraId="1B89E914" w14:textId="77777777" w:rsidR="00A078E3" w:rsidRDefault="00A078E3" w:rsidP="00A078E3">
      <w:pPr>
        <w:rPr>
          <w:ins w:id="413" w:author="Daniel Noble" w:date="2017-10-11T14:45:00Z"/>
          <w:rFonts w:ascii="Calibri" w:hAnsi="Calibri"/>
          <w:i/>
          <w:sz w:val="16"/>
          <w:szCs w:val="16"/>
        </w:rPr>
      </w:pPr>
    </w:p>
    <w:p w14:paraId="14BF6515" w14:textId="77777777" w:rsidR="00A078E3" w:rsidRPr="00E15139" w:rsidRDefault="00A078E3" w:rsidP="00A078E3">
      <w:pPr>
        <w:rPr>
          <w:ins w:id="414" w:author="Daniel Noble" w:date="2017-10-11T14:45:00Z"/>
        </w:rPr>
      </w:pPr>
    </w:p>
    <w:p w14:paraId="0D958EAE" w14:textId="77777777" w:rsidR="00A078E3" w:rsidRPr="00E15139" w:rsidRDefault="00A078E3" w:rsidP="00A078E3">
      <w:pPr>
        <w:rPr>
          <w:ins w:id="415" w:author="Daniel Noble" w:date="2017-10-11T14:45:00Z"/>
        </w:rPr>
      </w:pPr>
    </w:p>
    <w:p w14:paraId="3D8F5798" w14:textId="77777777" w:rsidR="00A078E3" w:rsidRDefault="00A078E3" w:rsidP="00A078E3">
      <w:pPr>
        <w:spacing w:line="360" w:lineRule="auto"/>
        <w:ind w:firstLine="720"/>
        <w:rPr>
          <w:ins w:id="416" w:author="Daniel Noble" w:date="2017-10-11T14:45:00Z"/>
          <w:rFonts w:ascii="Calibri" w:hAnsi="Calibri"/>
          <w:sz w:val="22"/>
          <w:szCs w:val="22"/>
        </w:rPr>
      </w:pPr>
      <w:ins w:id="417" w:author="Daniel Noble" w:date="2017-10-11T14:45:00Z">
        <w:r>
          <w:rPr>
            <w:rFonts w:ascii="Calibri" w:hAnsi="Calibri"/>
            <w:sz w:val="22"/>
            <w:szCs w:val="22"/>
          </w:rPr>
          <w:t>Correlations between behavioral traits (i.e. behavioral syndromes) were similar for high and low-quality diets (Tables 2-5). Both between individual and within-individual correlations were unaffected by diet treatment (Figure 1). Mantel tests comparing the behavioral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ins>
    </w:p>
    <w:p w14:paraId="3F202667" w14:textId="77777777" w:rsidR="00A078E3" w:rsidRPr="007E7D47" w:rsidRDefault="00A078E3" w:rsidP="00A078E3">
      <w:pPr>
        <w:spacing w:line="360" w:lineRule="auto"/>
        <w:ind w:firstLine="720"/>
        <w:rPr>
          <w:ins w:id="418" w:author="Daniel Noble" w:date="2017-10-11T14:45:00Z"/>
          <w:rFonts w:ascii="Calibri" w:eastAsia="Times New Roman" w:hAnsi="Calibri"/>
          <w:color w:val="000000"/>
          <w:sz w:val="22"/>
          <w:szCs w:val="22"/>
        </w:rPr>
      </w:pPr>
      <w:ins w:id="419" w:author="Daniel Noble" w:date="2017-10-11T14:45:00Z">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ins>
    </w:p>
    <w:p w14:paraId="4F6E227F" w14:textId="77777777" w:rsidR="00A078E3" w:rsidRPr="00385024" w:rsidRDefault="00A078E3" w:rsidP="00A078E3">
      <w:pPr>
        <w:spacing w:line="360" w:lineRule="auto"/>
        <w:ind w:firstLine="720"/>
        <w:rPr>
          <w:ins w:id="420" w:author="Daniel Noble" w:date="2017-10-11T14:45:00Z"/>
          <w:rFonts w:asciiTheme="minorHAnsi" w:hAnsiTheme="minorHAnsi"/>
          <w:sz w:val="22"/>
          <w:szCs w:val="22"/>
        </w:rPr>
      </w:pPr>
    </w:p>
    <w:p w14:paraId="4F2E3D40" w14:textId="77777777" w:rsidR="00A078E3" w:rsidRPr="00E270B1" w:rsidRDefault="00A078E3" w:rsidP="00A078E3">
      <w:pPr>
        <w:spacing w:line="360" w:lineRule="auto"/>
        <w:outlineLvl w:val="0"/>
        <w:rPr>
          <w:rFonts w:ascii="Calibri" w:hAnsi="Calibri"/>
          <w:b/>
          <w:sz w:val="22"/>
          <w:szCs w:val="22"/>
        </w:rPr>
      </w:pPr>
    </w:p>
    <w:p w14:paraId="3BF0954B" w14:textId="77777777" w:rsidR="00A078E3" w:rsidRPr="007C150B" w:rsidRDefault="00A078E3" w:rsidP="00A078E3">
      <w:pPr>
        <w:rPr>
          <w:rFonts w:asciiTheme="minorHAnsi" w:hAnsiTheme="minorHAnsi"/>
          <w:i/>
          <w:sz w:val="15"/>
        </w:rPr>
      </w:pPr>
    </w:p>
    <w:p w14:paraId="179C3E4F" w14:textId="77777777" w:rsidR="00A078E3" w:rsidRDefault="00A078E3" w:rsidP="00A078E3">
      <w:pPr>
        <w:rPr>
          <w:noProof/>
        </w:rPr>
      </w:pPr>
      <w:r w:rsidRPr="00DF1FAB">
        <w:rPr>
          <w:noProof/>
        </w:rPr>
        <w:t xml:space="preserve"> </w:t>
      </w:r>
      <w:r w:rsidRPr="00AF5E7F">
        <w:rPr>
          <w:noProof/>
        </w:rPr>
        <w:t xml:space="preserve">  </w:t>
      </w:r>
    </w:p>
    <w:p w14:paraId="097D34CE" w14:textId="41AB46F6" w:rsidR="005043C8" w:rsidRDefault="005043C8" w:rsidP="00A078E3">
      <w:pPr>
        <w:rPr>
          <w:rFonts w:asciiTheme="minorHAnsi" w:hAnsiTheme="minorHAnsi"/>
          <w:noProof/>
          <w:sz w:val="22"/>
        </w:rPr>
      </w:pPr>
      <w:r w:rsidRPr="009F1345">
        <w:rPr>
          <w:rFonts w:asciiTheme="minorHAnsi" w:hAnsiTheme="minorHAnsi"/>
          <w:noProof/>
          <w:sz w:val="22"/>
        </w:rPr>
        <w:lastRenderedPageBreak/>
        <w:drawing>
          <wp:anchor distT="0" distB="0" distL="114300" distR="114300" simplePos="0" relativeHeight="251659264" behindDoc="0" locked="0" layoutInCell="1" allowOverlap="1" wp14:anchorId="254A37D3" wp14:editId="62CE123F">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009F1345" w:rsidRPr="009F1345">
        <w:rPr>
          <w:rFonts w:asciiTheme="minorHAnsi" w:hAnsiTheme="minorHAnsi"/>
          <w:noProof/>
          <w:sz w:val="22"/>
        </w:rPr>
        <w:drawing>
          <wp:anchor distT="0" distB="0" distL="114300" distR="114300" simplePos="0" relativeHeight="251680768" behindDoc="0" locked="0" layoutInCell="1" allowOverlap="1" wp14:anchorId="1A6B9320" wp14:editId="3F54B553">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009F1345" w:rsidRPr="009F1345">
        <w:rPr>
          <w:rFonts w:asciiTheme="minorHAnsi" w:hAnsiTheme="minorHAnsi"/>
          <w:noProof/>
        </w:rPr>
        <w:drawing>
          <wp:anchor distT="0" distB="0" distL="114300" distR="114300" simplePos="0" relativeHeight="251681792" behindDoc="0" locked="0" layoutInCell="1" allowOverlap="1" wp14:anchorId="63EC5AF4" wp14:editId="2D83F0F4">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009F1345" w:rsidRPr="009F1345">
        <w:rPr>
          <w:rFonts w:asciiTheme="minorHAnsi" w:hAnsiTheme="minorHAnsi"/>
          <w:noProof/>
          <w:sz w:val="22"/>
        </w:rPr>
        <w:t xml:space="preserve">High </w:t>
      </w:r>
      <w:r w:rsidR="009F1345">
        <w:rPr>
          <w:rFonts w:asciiTheme="minorHAnsi" w:hAnsiTheme="minorHAnsi"/>
          <w:noProof/>
          <w:sz w:val="22"/>
        </w:rPr>
        <w:t>= 5.65, Low = 5.82, p = 0.28, t = -2.76</w:t>
      </w:r>
      <w:r>
        <w:rPr>
          <w:rFonts w:asciiTheme="minorHAnsi" w:hAnsiTheme="minorHAnsi"/>
          <w:noProof/>
          <w:sz w:val="22"/>
        </w:rPr>
        <w:tab/>
      </w:r>
      <w:r w:rsidR="009F1345">
        <w:rPr>
          <w:rFonts w:asciiTheme="minorHAnsi" w:hAnsiTheme="minorHAnsi"/>
          <w:noProof/>
          <w:sz w:val="22"/>
        </w:rPr>
        <w:t>High = 3.</w:t>
      </w:r>
      <w:r>
        <w:rPr>
          <w:rFonts w:asciiTheme="minorHAnsi" w:hAnsiTheme="minorHAnsi"/>
          <w:noProof/>
          <w:sz w:val="22"/>
        </w:rPr>
        <w:t>76, Low = 3.08, p = 0.10, t = 1.68</w:t>
      </w:r>
    </w:p>
    <w:p w14:paraId="22D16FA3" w14:textId="7EA3007C" w:rsidR="005043C8" w:rsidRDefault="005043C8" w:rsidP="00A078E3">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6BAC319F" wp14:editId="4E567F25">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56A15682" w14:textId="77777777" w:rsidR="005043C8" w:rsidRDefault="005043C8" w:rsidP="00A078E3">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335BB9CD" w14:textId="77777777" w:rsidR="005043C8" w:rsidRDefault="005043C8" w:rsidP="00A078E3">
      <w:pPr>
        <w:rPr>
          <w:rFonts w:asciiTheme="minorHAnsi" w:hAnsiTheme="minorHAnsi"/>
          <w:noProof/>
        </w:rPr>
      </w:pPr>
    </w:p>
    <w:p w14:paraId="60F3C2E4" w14:textId="6779AB3E" w:rsidR="005043C8" w:rsidRPr="005043C8" w:rsidRDefault="005043C8" w:rsidP="005043C8">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600F0AEE" w14:textId="06809F22" w:rsidR="00A078E3" w:rsidRPr="009F1345" w:rsidRDefault="00A078E3" w:rsidP="00A078E3">
      <w:pPr>
        <w:rPr>
          <w:rFonts w:asciiTheme="minorHAnsi" w:hAnsiTheme="minorHAnsi"/>
          <w:noProof/>
        </w:rPr>
      </w:pPr>
      <w:r w:rsidRPr="009F1345">
        <w:rPr>
          <w:rFonts w:asciiTheme="minorHAnsi" w:hAnsiTheme="minorHAnsi"/>
          <w:noProof/>
        </w:rPr>
        <w:br w:type="page"/>
      </w:r>
    </w:p>
    <w:p w14:paraId="3C232913" w14:textId="77777777" w:rsidR="00A078E3" w:rsidRDefault="00A078E3" w:rsidP="00A078E3">
      <w:pPr>
        <w:spacing w:line="360" w:lineRule="auto"/>
        <w:rPr>
          <w:rFonts w:asciiTheme="minorHAnsi" w:hAnsiTheme="minorHAnsi"/>
          <w:sz w:val="22"/>
        </w:rPr>
      </w:pPr>
    </w:p>
    <w:p w14:paraId="2BEB84DC" w14:textId="6B80139C" w:rsidR="00A078E3" w:rsidRDefault="00A078E3" w:rsidP="00A078E3">
      <w:pPr>
        <w:spacing w:line="360" w:lineRule="auto"/>
        <w:jc w:val="center"/>
        <w:rPr>
          <w:rFonts w:asciiTheme="minorHAnsi" w:hAnsiTheme="minorHAnsi"/>
          <w:sz w:val="22"/>
        </w:rPr>
      </w:pPr>
      <w:r w:rsidRPr="00CB7200">
        <w:rPr>
          <w:rFonts w:ascii="Calibri" w:hAnsi="Calibri"/>
          <w:b/>
          <w:noProof/>
          <w:sz w:val="22"/>
          <w:szCs w:val="22"/>
          <w:u w:val="single"/>
        </w:rPr>
        <w:drawing>
          <wp:inline distT="0" distB="0" distL="0" distR="0" wp14:anchorId="48711A5B" wp14:editId="2B7D3D3C">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35891A56" w14:textId="77777777" w:rsidR="005043C8" w:rsidRPr="005043C8" w:rsidRDefault="005043C8" w:rsidP="005043C8">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67C429AF" w14:textId="77777777" w:rsidR="005043C8" w:rsidRDefault="005043C8" w:rsidP="005043C8">
      <w:pPr>
        <w:jc w:val="center"/>
      </w:pPr>
    </w:p>
    <w:p w14:paraId="0554C64A" w14:textId="77777777" w:rsidR="00A078E3" w:rsidRDefault="00A078E3" w:rsidP="00A078E3">
      <w:pPr>
        <w:spacing w:line="360" w:lineRule="auto"/>
        <w:rPr>
          <w:rFonts w:asciiTheme="minorHAnsi" w:hAnsiTheme="minorHAnsi"/>
          <w:sz w:val="22"/>
        </w:rPr>
      </w:pPr>
    </w:p>
    <w:p w14:paraId="2047BA9C" w14:textId="77777777" w:rsidR="00A078E3" w:rsidRPr="00493C26" w:rsidRDefault="00A078E3" w:rsidP="00A078E3">
      <w:pPr>
        <w:spacing w:line="360" w:lineRule="auto"/>
        <w:rPr>
          <w:rFonts w:asciiTheme="minorHAnsi" w:hAnsiTheme="minorHAnsi"/>
          <w:sz w:val="11"/>
        </w:rPr>
      </w:pPr>
    </w:p>
    <w:p w14:paraId="7ACEAF36" w14:textId="77777777" w:rsidR="00A078E3" w:rsidRPr="00FA5811" w:rsidRDefault="00A078E3" w:rsidP="00A078E3">
      <w:pPr>
        <w:spacing w:line="360" w:lineRule="auto"/>
        <w:rPr>
          <w:rFonts w:asciiTheme="minorHAnsi" w:eastAsia="Times New Roman" w:hAnsiTheme="minorHAnsi"/>
          <w:color w:val="000000"/>
          <w:sz w:val="21"/>
        </w:rPr>
      </w:pPr>
    </w:p>
    <w:p w14:paraId="07DCCD8E" w14:textId="3CC807DB" w:rsidR="0088450D" w:rsidRDefault="0088450D" w:rsidP="0088450D">
      <w:pPr>
        <w:spacing w:line="360" w:lineRule="auto"/>
        <w:rPr>
          <w:rFonts w:asciiTheme="minorHAnsi" w:hAnsiTheme="minorHAnsi"/>
          <w:b/>
          <w:sz w:val="22"/>
          <w:u w:val="single"/>
        </w:rPr>
      </w:pPr>
      <w:r w:rsidRPr="00FA5811">
        <w:rPr>
          <w:rFonts w:asciiTheme="minorHAnsi" w:hAnsiTheme="minorHAnsi"/>
          <w:b/>
          <w:sz w:val="22"/>
          <w:u w:val="single"/>
        </w:rPr>
        <w:t>DISCUSSION</w:t>
      </w:r>
      <w:r w:rsidR="005043C8">
        <w:rPr>
          <w:rFonts w:asciiTheme="minorHAnsi" w:hAnsiTheme="minorHAnsi"/>
          <w:b/>
          <w:sz w:val="22"/>
          <w:u w:val="single"/>
        </w:rPr>
        <w:t xml:space="preserve"> </w:t>
      </w:r>
    </w:p>
    <w:p w14:paraId="3CC678EF" w14:textId="77777777" w:rsidR="0088450D" w:rsidRPr="00CD5FAF" w:rsidRDefault="0088450D" w:rsidP="0088450D">
      <w:pPr>
        <w:spacing w:line="360" w:lineRule="auto"/>
        <w:rPr>
          <w:rFonts w:asciiTheme="minorHAnsi" w:hAnsiTheme="minorHAnsi"/>
          <w:sz w:val="22"/>
          <w:u w:val="single"/>
        </w:rPr>
      </w:pPr>
    </w:p>
    <w:p w14:paraId="251A3315" w14:textId="77777777" w:rsidR="0088450D" w:rsidRDefault="0088450D" w:rsidP="0088450D">
      <w:pPr>
        <w:pStyle w:val="ListParagraph"/>
        <w:numPr>
          <w:ilvl w:val="0"/>
          <w:numId w:val="7"/>
        </w:numPr>
        <w:spacing w:line="360" w:lineRule="auto"/>
        <w:rPr>
          <w:rFonts w:asciiTheme="minorHAnsi" w:hAnsiTheme="minorHAnsi"/>
          <w:sz w:val="22"/>
        </w:rPr>
      </w:pPr>
      <w:r>
        <w:rPr>
          <w:rFonts w:asciiTheme="minorHAnsi" w:hAnsiTheme="minorHAnsi"/>
          <w:sz w:val="22"/>
        </w:rPr>
        <w:t xml:space="preserve">Topic sentences – directs the writing for the rest of the paragraph. </w:t>
      </w:r>
    </w:p>
    <w:p w14:paraId="79266054" w14:textId="77777777" w:rsidR="0088450D" w:rsidRDefault="0088450D" w:rsidP="0088450D">
      <w:pPr>
        <w:pStyle w:val="ListParagraph"/>
        <w:numPr>
          <w:ilvl w:val="1"/>
          <w:numId w:val="7"/>
        </w:numPr>
        <w:spacing w:line="360" w:lineRule="auto"/>
        <w:rPr>
          <w:rFonts w:asciiTheme="minorHAnsi" w:hAnsiTheme="minorHAnsi"/>
          <w:sz w:val="22"/>
        </w:rPr>
      </w:pPr>
      <w:r>
        <w:rPr>
          <w:rFonts w:asciiTheme="minorHAnsi" w:hAnsiTheme="minorHAnsi"/>
          <w:sz w:val="22"/>
        </w:rPr>
        <w:t xml:space="preserve">Link to literature </w:t>
      </w:r>
      <w:r w:rsidRPr="005207DC">
        <w:rPr>
          <w:rFonts w:asciiTheme="minorHAnsi" w:hAnsiTheme="minorHAnsi"/>
          <w:sz w:val="22"/>
        </w:rPr>
        <w:sym w:font="Wingdings" w:char="F0E0"/>
      </w:r>
      <w:r>
        <w:rPr>
          <w:rFonts w:asciiTheme="minorHAnsi" w:hAnsiTheme="minorHAnsi"/>
          <w:sz w:val="22"/>
        </w:rPr>
        <w:t xml:space="preserve"> argue why/why not? (emphasis on biology first; developmental stage, manipulation wasn’t early enough?) </w:t>
      </w:r>
    </w:p>
    <w:p w14:paraId="504A5D17" w14:textId="77777777" w:rsidR="0088450D" w:rsidRPr="00CD5FAF" w:rsidRDefault="0088450D" w:rsidP="0088450D">
      <w:pPr>
        <w:pStyle w:val="ListParagraph"/>
        <w:numPr>
          <w:ilvl w:val="1"/>
          <w:numId w:val="7"/>
        </w:numPr>
        <w:spacing w:line="360" w:lineRule="auto"/>
        <w:rPr>
          <w:rFonts w:asciiTheme="minorHAnsi" w:hAnsiTheme="minorHAnsi"/>
          <w:sz w:val="22"/>
        </w:rPr>
      </w:pPr>
      <w:r>
        <w:rPr>
          <w:rFonts w:asciiTheme="minorHAnsi" w:hAnsiTheme="minorHAnsi"/>
          <w:sz w:val="22"/>
        </w:rPr>
        <w:t xml:space="preserve">Structure: Topic sentence </w:t>
      </w:r>
      <w:r w:rsidRPr="00F30F72">
        <w:rPr>
          <w:rFonts w:asciiTheme="minorHAnsi" w:hAnsiTheme="minorHAnsi"/>
          <w:sz w:val="22"/>
        </w:rPr>
        <w:sym w:font="Wingdings" w:char="F0E0"/>
      </w:r>
      <w:r>
        <w:rPr>
          <w:rFonts w:asciiTheme="minorHAnsi" w:hAnsiTheme="minorHAnsi"/>
          <w:sz w:val="22"/>
        </w:rPr>
        <w:t xml:space="preserve"> literature </w:t>
      </w:r>
      <w:r w:rsidRPr="00F30F72">
        <w:rPr>
          <w:rFonts w:asciiTheme="minorHAnsi" w:hAnsiTheme="minorHAnsi"/>
          <w:sz w:val="22"/>
        </w:rPr>
        <w:sym w:font="Wingdings" w:char="F0E0"/>
      </w:r>
      <w:r>
        <w:rPr>
          <w:rFonts w:asciiTheme="minorHAnsi" w:hAnsiTheme="minorHAnsi"/>
          <w:sz w:val="22"/>
        </w:rPr>
        <w:t xml:space="preserve"> explanation 1, explanation 2 </w:t>
      </w:r>
      <w:proofErr w:type="spellStart"/>
      <w:r>
        <w:rPr>
          <w:rFonts w:asciiTheme="minorHAnsi" w:hAnsiTheme="minorHAnsi"/>
          <w:sz w:val="22"/>
        </w:rPr>
        <w:t>etc</w:t>
      </w:r>
      <w:proofErr w:type="spellEnd"/>
      <w:r>
        <w:rPr>
          <w:rFonts w:asciiTheme="minorHAnsi" w:hAnsiTheme="minorHAnsi"/>
          <w:sz w:val="22"/>
        </w:rPr>
        <w:t xml:space="preserve"> </w:t>
      </w:r>
    </w:p>
    <w:p w14:paraId="4FE22ED2" w14:textId="77777777" w:rsidR="0088450D" w:rsidRPr="00CD5FAF" w:rsidRDefault="0088450D" w:rsidP="0088450D">
      <w:pPr>
        <w:spacing w:line="360" w:lineRule="auto"/>
        <w:rPr>
          <w:rFonts w:asciiTheme="minorHAnsi" w:hAnsiTheme="minorHAnsi"/>
          <w:sz w:val="22"/>
        </w:rPr>
      </w:pPr>
    </w:p>
    <w:p w14:paraId="145C91BE" w14:textId="73484D00" w:rsidR="0088450D" w:rsidRDefault="0088450D" w:rsidP="005C3CA9">
      <w:pPr>
        <w:spacing w:line="360" w:lineRule="auto"/>
        <w:ind w:firstLine="720"/>
        <w:rPr>
          <w:rFonts w:asciiTheme="minorHAnsi" w:hAnsiTheme="minorHAnsi"/>
          <w:b/>
          <w:i/>
          <w:sz w:val="22"/>
        </w:rPr>
      </w:pPr>
      <w:r w:rsidRPr="00FA5811">
        <w:rPr>
          <w:rFonts w:asciiTheme="minorHAnsi" w:hAnsiTheme="minorHAnsi"/>
          <w:sz w:val="22"/>
        </w:rPr>
        <w:t xml:space="preserve">The results show that </w:t>
      </w:r>
      <w:r>
        <w:rPr>
          <w:rFonts w:asciiTheme="minorHAnsi" w:hAnsiTheme="minorHAnsi"/>
          <w:sz w:val="22"/>
        </w:rPr>
        <w:t xml:space="preserve">while behavioral syndromes exist in </w:t>
      </w:r>
      <w:r>
        <w:rPr>
          <w:rFonts w:asciiTheme="minorHAnsi" w:hAnsiTheme="minorHAnsi"/>
          <w:i/>
          <w:sz w:val="22"/>
        </w:rPr>
        <w:t>L. delicata</w:t>
      </w:r>
      <w:r>
        <w:rPr>
          <w:rFonts w:asciiTheme="minorHAnsi" w:hAnsiTheme="minorHAnsi"/>
          <w:sz w:val="22"/>
        </w:rPr>
        <w:t xml:space="preserve">, they are not significantly impacted by diet. </w:t>
      </w:r>
      <w:r w:rsidR="0080558E">
        <w:rPr>
          <w:rFonts w:asciiTheme="minorHAnsi" w:hAnsiTheme="minorHAnsi"/>
          <w:sz w:val="22"/>
        </w:rPr>
        <w:t>As expected, m</w:t>
      </w:r>
      <w:r>
        <w:rPr>
          <w:rFonts w:asciiTheme="minorHAnsi" w:hAnsiTheme="minorHAnsi"/>
          <w:sz w:val="22"/>
        </w:rPr>
        <w:t>ore e</w:t>
      </w:r>
      <w:r w:rsidR="007E0DBF">
        <w:rPr>
          <w:rFonts w:asciiTheme="minorHAnsi" w:hAnsiTheme="minorHAnsi"/>
          <w:sz w:val="22"/>
        </w:rPr>
        <w:t>xploratory individuals were</w:t>
      </w:r>
      <w:r>
        <w:rPr>
          <w:rFonts w:asciiTheme="minorHAnsi" w:hAnsiTheme="minorHAnsi"/>
          <w:sz w:val="22"/>
        </w:rPr>
        <w:t xml:space="preserve"> </w:t>
      </w:r>
      <w:r w:rsidR="00712CD8">
        <w:rPr>
          <w:rFonts w:asciiTheme="minorHAnsi" w:hAnsiTheme="minorHAnsi"/>
          <w:sz w:val="22"/>
        </w:rPr>
        <w:t xml:space="preserve">more social and less neophobic. </w:t>
      </w:r>
      <w:r>
        <w:rPr>
          <w:rFonts w:asciiTheme="minorHAnsi" w:hAnsiTheme="minorHAnsi"/>
          <w:sz w:val="22"/>
        </w:rPr>
        <w:t xml:space="preserve">These correlations were consistent on both a within- and between-individual level and therefore confirms behavioral syndromes and personality in </w:t>
      </w:r>
      <w:r>
        <w:rPr>
          <w:rFonts w:asciiTheme="minorHAnsi" w:hAnsiTheme="minorHAnsi"/>
          <w:i/>
          <w:sz w:val="22"/>
        </w:rPr>
        <w:t xml:space="preserve">L. delicata. </w:t>
      </w:r>
      <w:r w:rsidR="005043C8">
        <w:rPr>
          <w:rFonts w:asciiTheme="minorHAnsi" w:hAnsiTheme="minorHAnsi"/>
          <w:sz w:val="22"/>
        </w:rPr>
        <w:t xml:space="preserve">Within-individual correlations show that individuals behave consistently over time and the repeated pattern between-individuals demonstrates a </w:t>
      </w:r>
      <w:proofErr w:type="spellStart"/>
      <w:r w:rsidR="005043C8">
        <w:rPr>
          <w:rFonts w:asciiTheme="minorHAnsi" w:hAnsiTheme="minorHAnsi"/>
          <w:sz w:val="22"/>
        </w:rPr>
        <w:t>behavioural</w:t>
      </w:r>
      <w:proofErr w:type="spellEnd"/>
      <w:r w:rsidR="005043C8">
        <w:rPr>
          <w:rFonts w:asciiTheme="minorHAnsi" w:hAnsiTheme="minorHAnsi"/>
          <w:sz w:val="22"/>
        </w:rPr>
        <w:t xml:space="preserve"> syndrome across the entire population. </w:t>
      </w:r>
      <w:r>
        <w:rPr>
          <w:rFonts w:asciiTheme="minorHAnsi" w:hAnsiTheme="minorHAnsi"/>
          <w:sz w:val="22"/>
        </w:rPr>
        <w:t xml:space="preserve">However, the </w:t>
      </w:r>
      <w:proofErr w:type="spellStart"/>
      <w:r>
        <w:rPr>
          <w:rFonts w:asciiTheme="minorHAnsi" w:hAnsiTheme="minorHAnsi"/>
          <w:sz w:val="22"/>
        </w:rPr>
        <w:t>t.test</w:t>
      </w:r>
      <w:proofErr w:type="spellEnd"/>
      <w:r>
        <w:rPr>
          <w:rFonts w:asciiTheme="minorHAnsi" w:hAnsiTheme="minorHAnsi"/>
          <w:sz w:val="22"/>
        </w:rPr>
        <w:t xml:space="preserve"> res</w:t>
      </w:r>
      <w:r w:rsidR="005C3CA9">
        <w:rPr>
          <w:rFonts w:asciiTheme="minorHAnsi" w:hAnsiTheme="minorHAnsi"/>
          <w:sz w:val="22"/>
        </w:rPr>
        <w:t xml:space="preserve">ults revealed that diet quality, unexpectedly, </w:t>
      </w:r>
      <w:r>
        <w:rPr>
          <w:rFonts w:asciiTheme="minorHAnsi" w:hAnsiTheme="minorHAnsi"/>
          <w:sz w:val="22"/>
        </w:rPr>
        <w:t xml:space="preserve">did not impact sociality, </w:t>
      </w:r>
      <w:proofErr w:type="spellStart"/>
      <w:r>
        <w:rPr>
          <w:rFonts w:asciiTheme="minorHAnsi" w:hAnsiTheme="minorHAnsi"/>
          <w:sz w:val="22"/>
        </w:rPr>
        <w:t>neophobia</w:t>
      </w:r>
      <w:proofErr w:type="spellEnd"/>
      <w:r>
        <w:rPr>
          <w:rFonts w:asciiTheme="minorHAnsi" w:hAnsiTheme="minorHAnsi"/>
          <w:sz w:val="22"/>
        </w:rPr>
        <w:t xml:space="preserve"> or expl</w:t>
      </w:r>
      <w:r w:rsidR="005C3CA9">
        <w:rPr>
          <w:rFonts w:asciiTheme="minorHAnsi" w:hAnsiTheme="minorHAnsi"/>
          <w:sz w:val="22"/>
        </w:rPr>
        <w:t xml:space="preserve">oratory </w:t>
      </w:r>
      <w:proofErr w:type="spellStart"/>
      <w:r w:rsidR="005C3CA9">
        <w:rPr>
          <w:rFonts w:asciiTheme="minorHAnsi" w:hAnsiTheme="minorHAnsi"/>
          <w:sz w:val="22"/>
        </w:rPr>
        <w:t>behaviour</w:t>
      </w:r>
      <w:proofErr w:type="spellEnd"/>
      <w:r w:rsidR="005C3CA9">
        <w:rPr>
          <w:rFonts w:asciiTheme="minorHAnsi" w:hAnsiTheme="minorHAnsi"/>
          <w:sz w:val="22"/>
        </w:rPr>
        <w:t xml:space="preserve"> of the delicate skink</w:t>
      </w:r>
      <w:r>
        <w:rPr>
          <w:rFonts w:asciiTheme="minorHAnsi" w:hAnsiTheme="minorHAnsi"/>
          <w:sz w:val="22"/>
        </w:rPr>
        <w:t>. Further, behavioral syndromes were also unaffected by diet quality</w:t>
      </w:r>
      <w:r w:rsidR="005C3CA9">
        <w:rPr>
          <w:rFonts w:asciiTheme="minorHAnsi" w:hAnsiTheme="minorHAnsi"/>
          <w:sz w:val="22"/>
        </w:rPr>
        <w:t>, contrary to what was expected</w:t>
      </w:r>
      <w:r>
        <w:rPr>
          <w:rFonts w:asciiTheme="minorHAnsi" w:hAnsiTheme="minorHAnsi"/>
          <w:sz w:val="22"/>
        </w:rPr>
        <w:t xml:space="preserve">. </w:t>
      </w:r>
    </w:p>
    <w:p w14:paraId="081C51B2" w14:textId="241A7094" w:rsidR="005C3CA9" w:rsidRPr="00206103" w:rsidRDefault="0088450D" w:rsidP="00206103">
      <w:pPr>
        <w:spacing w:line="360" w:lineRule="auto"/>
        <w:rPr>
          <w:rFonts w:asciiTheme="minorHAnsi" w:hAnsiTheme="minorHAnsi"/>
          <w:b/>
          <w:i/>
          <w:sz w:val="22"/>
        </w:rPr>
      </w:pPr>
      <w:r w:rsidRPr="00206103">
        <w:rPr>
          <w:rStyle w:val="SubtitleChar"/>
        </w:rPr>
        <w:lastRenderedPageBreak/>
        <w:t>Behavioral syndromes</w:t>
      </w:r>
      <w:r w:rsidR="00206103">
        <w:rPr>
          <w:rFonts w:asciiTheme="minorHAnsi" w:hAnsiTheme="minorHAnsi"/>
          <w:b/>
          <w:i/>
          <w:sz w:val="22"/>
        </w:rPr>
        <w:t xml:space="preserve"> </w:t>
      </w:r>
      <w:r w:rsidR="00206103" w:rsidRPr="00206103">
        <w:rPr>
          <w:rFonts w:asciiTheme="minorHAnsi" w:hAnsiTheme="minorHAnsi"/>
          <w:i/>
          <w:sz w:val="22"/>
        </w:rPr>
        <w:t>(</w:t>
      </w:r>
      <w:r w:rsidR="00206103">
        <w:rPr>
          <w:rFonts w:asciiTheme="minorHAnsi" w:hAnsiTheme="minorHAnsi"/>
          <w:b/>
          <w:i/>
          <w:sz w:val="22"/>
        </w:rPr>
        <w:t xml:space="preserve">NTS: </w:t>
      </w:r>
      <w:proofErr w:type="gramStart"/>
      <w:r w:rsidR="00206103">
        <w:rPr>
          <w:rFonts w:asciiTheme="minorHAnsi" w:hAnsiTheme="minorHAnsi"/>
          <w:b/>
          <w:i/>
          <w:sz w:val="22"/>
        </w:rPr>
        <w:t>Yes</w:t>
      </w:r>
      <w:proofErr w:type="gramEnd"/>
      <w:r w:rsidR="00206103">
        <w:rPr>
          <w:rFonts w:asciiTheme="minorHAnsi" w:hAnsiTheme="minorHAnsi"/>
          <w:b/>
          <w:i/>
          <w:sz w:val="22"/>
        </w:rPr>
        <w:t xml:space="preserve"> we found syndromes, why do they exist?) </w:t>
      </w:r>
    </w:p>
    <w:p w14:paraId="2BD3AE4C" w14:textId="402D7C56" w:rsidR="0088450D" w:rsidRPr="00E06D2E" w:rsidRDefault="00206103" w:rsidP="00F5149E">
      <w:pPr>
        <w:spacing w:line="360" w:lineRule="auto"/>
        <w:ind w:firstLine="720"/>
        <w:rPr>
          <w:rFonts w:asciiTheme="minorHAnsi" w:hAnsiTheme="minorHAnsi"/>
          <w:sz w:val="22"/>
        </w:rPr>
      </w:pPr>
      <w:r>
        <w:rPr>
          <w:rFonts w:asciiTheme="minorHAnsi" w:hAnsiTheme="minorHAnsi"/>
          <w:sz w:val="22"/>
        </w:rPr>
        <w:t>Correlations between</w:t>
      </w:r>
      <w:r w:rsidR="005C3CA9">
        <w:rPr>
          <w:rFonts w:asciiTheme="minorHAnsi" w:hAnsiTheme="minorHAnsi"/>
          <w:sz w:val="22"/>
        </w:rPr>
        <w:t xml:space="preserve"> s</w:t>
      </w:r>
      <w:r w:rsidR="00BF4355">
        <w:rPr>
          <w:rFonts w:asciiTheme="minorHAnsi" w:hAnsiTheme="minorHAnsi"/>
          <w:sz w:val="22"/>
        </w:rPr>
        <w:t>ociability, exploration and</w:t>
      </w:r>
      <w:r w:rsidR="005C3CA9">
        <w:rPr>
          <w:rFonts w:asciiTheme="minorHAnsi" w:hAnsiTheme="minorHAnsi"/>
          <w:sz w:val="22"/>
        </w:rPr>
        <w:t xml:space="preserve"> </w:t>
      </w:r>
      <w:proofErr w:type="spellStart"/>
      <w:r w:rsidR="005C3CA9">
        <w:rPr>
          <w:rFonts w:asciiTheme="minorHAnsi" w:hAnsiTheme="minorHAnsi"/>
          <w:sz w:val="22"/>
        </w:rPr>
        <w:t>neophobia</w:t>
      </w:r>
      <w:proofErr w:type="spellEnd"/>
      <w:r>
        <w:rPr>
          <w:rFonts w:asciiTheme="minorHAnsi" w:hAnsiTheme="minorHAnsi"/>
          <w:sz w:val="22"/>
        </w:rPr>
        <w:t xml:space="preserve"> increase individuals’ ability to exploit </w:t>
      </w:r>
      <w:r w:rsidR="005C3CA9">
        <w:rPr>
          <w:rFonts w:asciiTheme="minorHAnsi" w:hAnsiTheme="minorHAnsi"/>
          <w:sz w:val="22"/>
        </w:rPr>
        <w:t xml:space="preserve">novel environments, explaining the success of </w:t>
      </w:r>
      <w:r w:rsidR="005C3CA9">
        <w:rPr>
          <w:rFonts w:asciiTheme="minorHAnsi" w:hAnsiTheme="minorHAnsi"/>
          <w:i/>
          <w:sz w:val="22"/>
        </w:rPr>
        <w:t>L. delicata</w:t>
      </w:r>
      <w:r w:rsidR="005C3CA9">
        <w:rPr>
          <w:rFonts w:asciiTheme="minorHAnsi" w:hAnsiTheme="minorHAnsi"/>
          <w:sz w:val="22"/>
        </w:rPr>
        <w:t xml:space="preserve"> </w:t>
      </w:r>
      <w:r w:rsidR="005C3CA9" w:rsidRPr="005C3CA9">
        <w:rPr>
          <w:rFonts w:asciiTheme="minorHAnsi" w:hAnsiTheme="minorHAnsi"/>
          <w:sz w:val="22"/>
        </w:rPr>
        <w:t>as an invasive species</w:t>
      </w:r>
      <w:r w:rsidR="005C3CA9">
        <w:rPr>
          <w:rFonts w:asciiTheme="minorHAnsi" w:hAnsiTheme="minorHAnsi"/>
          <w:i/>
          <w:sz w:val="22"/>
        </w:rPr>
        <w:t>.</w:t>
      </w:r>
      <w:r w:rsidR="0088450D">
        <w:rPr>
          <w:rFonts w:asciiTheme="minorHAnsi" w:hAnsiTheme="minorHAnsi"/>
          <w:i/>
          <w:sz w:val="22"/>
        </w:rPr>
        <w:t xml:space="preserve"> </w:t>
      </w:r>
      <w:r>
        <w:rPr>
          <w:rFonts w:asciiTheme="minorHAnsi" w:hAnsiTheme="minorHAnsi"/>
          <w:sz w:val="22"/>
        </w:rPr>
        <w:t xml:space="preserve">This study found strong evidence for </w:t>
      </w:r>
      <w:proofErr w:type="spellStart"/>
      <w:r>
        <w:rPr>
          <w:rFonts w:asciiTheme="minorHAnsi" w:hAnsiTheme="minorHAnsi"/>
          <w:sz w:val="22"/>
        </w:rPr>
        <w:t>behaviour</w:t>
      </w:r>
      <w:proofErr w:type="spellEnd"/>
      <w:r>
        <w:rPr>
          <w:rFonts w:asciiTheme="minorHAnsi" w:hAnsiTheme="minorHAnsi"/>
          <w:sz w:val="22"/>
        </w:rPr>
        <w:t xml:space="preserve"> syndromes that have already been observed in many different species across a number of taxa (</w:t>
      </w:r>
      <w:r w:rsidR="006A4361">
        <w:rPr>
          <w:rFonts w:asciiTheme="minorHAnsi" w:hAnsiTheme="minorHAnsi"/>
          <w:sz w:val="22"/>
        </w:rPr>
        <w:t>REF). More exploratory individuals also tend to be more social (REF) and less neophobic (REF)</w:t>
      </w:r>
      <w:r w:rsidR="00F5149E">
        <w:rPr>
          <w:rFonts w:asciiTheme="minorHAnsi" w:hAnsiTheme="minorHAnsi"/>
          <w:sz w:val="22"/>
        </w:rPr>
        <w:t xml:space="preserve"> and are thought to persist because of the evolutionary benefits in the right environmental contexts (</w:t>
      </w:r>
      <w:proofErr w:type="spellStart"/>
      <w:r w:rsidR="00F5149E">
        <w:rPr>
          <w:rFonts w:asciiTheme="minorHAnsi" w:hAnsiTheme="minorHAnsi"/>
          <w:sz w:val="22"/>
        </w:rPr>
        <w:t>Sih</w:t>
      </w:r>
      <w:proofErr w:type="spellEnd"/>
      <w:r w:rsidR="00F5149E">
        <w:rPr>
          <w:rFonts w:asciiTheme="minorHAnsi" w:hAnsiTheme="minorHAnsi"/>
          <w:sz w:val="22"/>
        </w:rPr>
        <w:t xml:space="preserve"> et al. 2012)</w:t>
      </w:r>
      <w:r w:rsidR="0088450D">
        <w:rPr>
          <w:rFonts w:asciiTheme="minorHAnsi" w:hAnsiTheme="minorHAnsi"/>
          <w:sz w:val="22"/>
        </w:rPr>
        <w:t xml:space="preserve">. Bolder individuals, for example, tend to make costly decisions unnecessarily, wasting precious resources and risking early mortality in more hostile </w:t>
      </w:r>
      <w:bookmarkStart w:id="421" w:name="_GoBack"/>
      <w:bookmarkEnd w:id="421"/>
      <w:r w:rsidR="0088450D">
        <w:rPr>
          <w:rFonts w:asciiTheme="minorHAnsi" w:hAnsiTheme="minorHAnsi"/>
          <w:sz w:val="22"/>
        </w:rPr>
        <w:t>environments (</w:t>
      </w:r>
      <w:proofErr w:type="spellStart"/>
      <w:r w:rsidR="0088450D">
        <w:rPr>
          <w:rFonts w:asciiTheme="minorHAnsi" w:hAnsiTheme="minorHAnsi"/>
          <w:sz w:val="22"/>
        </w:rPr>
        <w:t>Sih</w:t>
      </w:r>
      <w:proofErr w:type="spellEnd"/>
      <w:r w:rsidR="0088450D">
        <w:rPr>
          <w:rFonts w:asciiTheme="minorHAnsi" w:hAnsiTheme="minorHAnsi"/>
          <w:sz w:val="22"/>
        </w:rPr>
        <w:t xml:space="preserve"> et al 2003). More exploratory individuals tend to be more successful as an invasive species with those that are also less neophobic more likely to effectively feed on novel prey (</w:t>
      </w:r>
      <w:proofErr w:type="spellStart"/>
      <w:r w:rsidR="0088450D">
        <w:rPr>
          <w:rFonts w:asciiTheme="minorHAnsi" w:hAnsiTheme="minorHAnsi"/>
          <w:sz w:val="22"/>
        </w:rPr>
        <w:t>Sih</w:t>
      </w:r>
      <w:proofErr w:type="spellEnd"/>
      <w:r w:rsidR="0088450D">
        <w:rPr>
          <w:rFonts w:asciiTheme="minorHAnsi" w:hAnsiTheme="minorHAnsi"/>
          <w:sz w:val="22"/>
        </w:rPr>
        <w:t xml:space="preserve"> et al. 2012). As an invasive species, the behavioral syndromes found would explain their evolutionary success, revealing more about the ecological implications of behavioral syndromes.  </w:t>
      </w:r>
    </w:p>
    <w:p w14:paraId="72D26EF3" w14:textId="77777777" w:rsidR="0088450D" w:rsidRDefault="0088450D" w:rsidP="0088450D">
      <w:pPr>
        <w:spacing w:line="360" w:lineRule="auto"/>
        <w:rPr>
          <w:rFonts w:asciiTheme="minorHAnsi" w:hAnsiTheme="minorHAnsi"/>
          <w:b/>
          <w:i/>
          <w:sz w:val="22"/>
        </w:rPr>
      </w:pPr>
    </w:p>
    <w:p w14:paraId="0DF75C36"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are a common ecological phenomenon, with sociality, exploration and </w:t>
      </w:r>
      <w:proofErr w:type="spellStart"/>
      <w:r>
        <w:rPr>
          <w:rFonts w:asciiTheme="minorHAnsi" w:hAnsiTheme="minorHAnsi"/>
          <w:sz w:val="22"/>
        </w:rPr>
        <w:t>neophobia</w:t>
      </w:r>
      <w:proofErr w:type="spellEnd"/>
      <w:r>
        <w:rPr>
          <w:rFonts w:asciiTheme="minorHAnsi" w:hAnsiTheme="minorHAnsi"/>
          <w:sz w:val="22"/>
        </w:rPr>
        <w:t xml:space="preserve"> often being linked. </w:t>
      </w:r>
    </w:p>
    <w:p w14:paraId="659947E0"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 Results revealed that more active and exploratory individuals were also more social </w:t>
      </w:r>
      <w:r w:rsidRPr="00E617AB">
        <w:rPr>
          <w:rFonts w:asciiTheme="minorHAnsi" w:hAnsiTheme="minorHAnsi"/>
          <w:sz w:val="22"/>
        </w:rPr>
        <w:sym w:font="Wingdings" w:char="F0E0"/>
      </w:r>
      <w:r>
        <w:rPr>
          <w:rFonts w:asciiTheme="minorHAnsi" w:hAnsiTheme="minorHAnsi"/>
          <w:sz w:val="22"/>
        </w:rPr>
        <w:t xml:space="preserve"> confirmed hypothesis. </w:t>
      </w:r>
    </w:p>
    <w:p w14:paraId="4467486C"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In line with previous research</w:t>
      </w:r>
    </w:p>
    <w:p w14:paraId="49522E3A"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Ecological/evolutionary reasons for persistence of </w:t>
      </w:r>
      <w:proofErr w:type="spellStart"/>
      <w:r>
        <w:rPr>
          <w:rFonts w:asciiTheme="minorHAnsi" w:hAnsiTheme="minorHAnsi"/>
          <w:sz w:val="22"/>
        </w:rPr>
        <w:t>behavioural</w:t>
      </w:r>
      <w:proofErr w:type="spellEnd"/>
      <w:r>
        <w:rPr>
          <w:rFonts w:asciiTheme="minorHAnsi" w:hAnsiTheme="minorHAnsi"/>
          <w:sz w:val="22"/>
        </w:rPr>
        <w:t xml:space="preserve"> syndromes with specific reference to positive sociality-exploration correlations and negative </w:t>
      </w:r>
      <w:proofErr w:type="spellStart"/>
      <w:r>
        <w:rPr>
          <w:rFonts w:asciiTheme="minorHAnsi" w:hAnsiTheme="minorHAnsi"/>
          <w:sz w:val="22"/>
        </w:rPr>
        <w:t>neophobia</w:t>
      </w:r>
      <w:proofErr w:type="spellEnd"/>
      <w:r>
        <w:rPr>
          <w:rFonts w:asciiTheme="minorHAnsi" w:hAnsiTheme="minorHAnsi"/>
          <w:sz w:val="22"/>
        </w:rPr>
        <w:t xml:space="preserve"> correlations with both</w:t>
      </w:r>
    </w:p>
    <w:p w14:paraId="70C43C7C"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Lab study was able to create a more sophisticated method so we could observe and measure within-individual differences as well as between. </w:t>
      </w:r>
    </w:p>
    <w:p w14:paraId="335163F3" w14:textId="77777777" w:rsidR="0088450D" w:rsidRDefault="0088450D" w:rsidP="0088450D">
      <w:pPr>
        <w:spacing w:line="360" w:lineRule="auto"/>
        <w:rPr>
          <w:rFonts w:asciiTheme="minorHAnsi" w:hAnsiTheme="minorHAnsi"/>
          <w:sz w:val="22"/>
        </w:rPr>
      </w:pPr>
    </w:p>
    <w:p w14:paraId="54742157" w14:textId="77777777" w:rsidR="0088450D" w:rsidRDefault="0088450D" w:rsidP="0088450D">
      <w:pPr>
        <w:spacing w:line="360" w:lineRule="auto"/>
        <w:rPr>
          <w:rFonts w:asciiTheme="minorHAnsi" w:hAnsiTheme="minorHAnsi"/>
          <w:b/>
          <w:i/>
          <w:sz w:val="22"/>
        </w:rPr>
      </w:pPr>
      <w:r>
        <w:rPr>
          <w:rFonts w:asciiTheme="minorHAnsi" w:hAnsiTheme="minorHAnsi"/>
          <w:b/>
          <w:i/>
          <w:sz w:val="22"/>
        </w:rPr>
        <w:t>Diet and Behavior</w:t>
      </w:r>
    </w:p>
    <w:p w14:paraId="062FEC10"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 was surprisingly unaffected by diet quality and those results regarding relationship between diet and behavior. (Gosling 2001, </w:t>
      </w:r>
      <w:proofErr w:type="spellStart"/>
      <w:r>
        <w:rPr>
          <w:rFonts w:asciiTheme="minorHAnsi" w:hAnsiTheme="minorHAnsi"/>
          <w:sz w:val="22"/>
        </w:rPr>
        <w:t>Sih</w:t>
      </w:r>
      <w:proofErr w:type="spellEnd"/>
      <w:r>
        <w:rPr>
          <w:rFonts w:asciiTheme="minorHAnsi" w:hAnsiTheme="minorHAnsi"/>
          <w:sz w:val="22"/>
        </w:rPr>
        <w:t xml:space="preserve"> and Bell 2008, </w:t>
      </w:r>
      <w:proofErr w:type="spellStart"/>
      <w:r>
        <w:rPr>
          <w:rFonts w:asciiTheme="minorHAnsi" w:hAnsiTheme="minorHAnsi"/>
          <w:sz w:val="22"/>
        </w:rPr>
        <w:t>Sih</w:t>
      </w:r>
      <w:proofErr w:type="spellEnd"/>
      <w:r>
        <w:rPr>
          <w:rFonts w:asciiTheme="minorHAnsi" w:hAnsiTheme="minorHAnsi"/>
          <w:sz w:val="22"/>
        </w:rPr>
        <w:t xml:space="preserve"> et al 2004)</w:t>
      </w:r>
    </w:p>
    <w:p w14:paraId="777FD30A"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Expected sociality in particular to be impacted by diet (reference to guppy paper and observations in other lizards). Results showed that there was a substantial difference between high and low. Perhaps there are sex differences occurring and using both male and female data would align with previous studies? </w:t>
      </w:r>
    </w:p>
    <w:p w14:paraId="7DD00D6E"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Developmental stages </w:t>
      </w:r>
      <w:r w:rsidRPr="00DF09E7">
        <w:rPr>
          <w:rFonts w:asciiTheme="minorHAnsi" w:hAnsiTheme="minorHAnsi"/>
          <w:sz w:val="22"/>
        </w:rPr>
        <w:sym w:font="Wingdings" w:char="F0DF"/>
      </w:r>
      <w:r>
        <w:rPr>
          <w:rFonts w:asciiTheme="minorHAnsi" w:hAnsiTheme="minorHAnsi"/>
          <w:sz w:val="22"/>
        </w:rPr>
        <w:t xml:space="preserve"> search specifically (developmental vs adult) </w:t>
      </w:r>
    </w:p>
    <w:p w14:paraId="31A03D42"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Exploration and </w:t>
      </w:r>
      <w:proofErr w:type="spellStart"/>
      <w:r>
        <w:rPr>
          <w:rFonts w:asciiTheme="minorHAnsi" w:hAnsiTheme="minorHAnsi"/>
          <w:sz w:val="22"/>
        </w:rPr>
        <w:t>neophobia</w:t>
      </w:r>
      <w:proofErr w:type="spellEnd"/>
      <w:r>
        <w:rPr>
          <w:rFonts w:asciiTheme="minorHAnsi" w:hAnsiTheme="minorHAnsi"/>
          <w:sz w:val="22"/>
        </w:rPr>
        <w:t xml:space="preserve"> not as highly affected as hypothesized (</w:t>
      </w:r>
      <w:proofErr w:type="spellStart"/>
      <w:r>
        <w:rPr>
          <w:rFonts w:asciiTheme="minorHAnsi" w:hAnsiTheme="minorHAnsi"/>
          <w:sz w:val="22"/>
        </w:rPr>
        <w:t>Mettke</w:t>
      </w:r>
      <w:proofErr w:type="spellEnd"/>
      <w:r>
        <w:rPr>
          <w:rFonts w:asciiTheme="minorHAnsi" w:hAnsiTheme="minorHAnsi"/>
          <w:sz w:val="22"/>
        </w:rPr>
        <w:t xml:space="preserve">-Hoffman paper on parrots). </w:t>
      </w:r>
    </w:p>
    <w:p w14:paraId="6B5AD009" w14:textId="77777777" w:rsidR="0088450D" w:rsidRDefault="0088450D" w:rsidP="0088450D">
      <w:pPr>
        <w:spacing w:line="360" w:lineRule="auto"/>
        <w:rPr>
          <w:rFonts w:asciiTheme="minorHAnsi" w:hAnsiTheme="minorHAnsi"/>
          <w:sz w:val="22"/>
        </w:rPr>
      </w:pPr>
    </w:p>
    <w:p w14:paraId="15EBD8EA" w14:textId="008ECDAC" w:rsidR="0088450D" w:rsidRDefault="0088450D" w:rsidP="0088450D">
      <w:pPr>
        <w:spacing w:line="360" w:lineRule="auto"/>
        <w:rPr>
          <w:rFonts w:asciiTheme="minorHAnsi" w:hAnsiTheme="minorHAnsi"/>
          <w:b/>
          <w:i/>
          <w:sz w:val="22"/>
        </w:rPr>
      </w:pPr>
      <w:r>
        <w:rPr>
          <w:rFonts w:asciiTheme="minorHAnsi" w:hAnsiTheme="minorHAnsi"/>
          <w:b/>
          <w:i/>
          <w:sz w:val="22"/>
        </w:rPr>
        <w:t xml:space="preserve">Diet and </w:t>
      </w:r>
      <w:proofErr w:type="spellStart"/>
      <w:r>
        <w:rPr>
          <w:rFonts w:asciiTheme="minorHAnsi" w:hAnsiTheme="minorHAnsi"/>
          <w:b/>
          <w:i/>
          <w:sz w:val="22"/>
        </w:rPr>
        <w:t>behavio</w:t>
      </w:r>
      <w:r w:rsidR="00543B6E">
        <w:rPr>
          <w:rFonts w:asciiTheme="minorHAnsi" w:hAnsiTheme="minorHAnsi"/>
          <w:b/>
          <w:i/>
          <w:sz w:val="22"/>
        </w:rPr>
        <w:t>u</w:t>
      </w:r>
      <w:r>
        <w:rPr>
          <w:rFonts w:asciiTheme="minorHAnsi" w:hAnsiTheme="minorHAnsi"/>
          <w:b/>
          <w:i/>
          <w:sz w:val="22"/>
        </w:rPr>
        <w:t>ral</w:t>
      </w:r>
      <w:proofErr w:type="spellEnd"/>
      <w:r>
        <w:rPr>
          <w:rFonts w:asciiTheme="minorHAnsi" w:hAnsiTheme="minorHAnsi"/>
          <w:b/>
          <w:i/>
          <w:sz w:val="22"/>
        </w:rPr>
        <w:t xml:space="preserve"> syndromes</w:t>
      </w:r>
    </w:p>
    <w:p w14:paraId="228799C5" w14:textId="02B54E70" w:rsidR="00543B6E" w:rsidRPr="00543B6E" w:rsidRDefault="00543B6E" w:rsidP="0088450D">
      <w:pPr>
        <w:spacing w:line="360" w:lineRule="auto"/>
        <w:rPr>
          <w:rFonts w:asciiTheme="minorHAnsi" w:hAnsiTheme="minorHAnsi"/>
          <w:sz w:val="22"/>
        </w:rPr>
      </w:pPr>
      <w:r>
        <w:rPr>
          <w:rFonts w:asciiTheme="minorHAnsi" w:hAnsiTheme="minorHAnsi"/>
          <w:sz w:val="22"/>
        </w:rPr>
        <w:t xml:space="preserve">Diet had no impact on </w:t>
      </w:r>
      <w:proofErr w:type="spellStart"/>
      <w:r>
        <w:rPr>
          <w:rFonts w:asciiTheme="minorHAnsi" w:hAnsiTheme="minorHAnsi"/>
          <w:sz w:val="22"/>
        </w:rPr>
        <w:t>behavioural</w:t>
      </w:r>
      <w:proofErr w:type="spellEnd"/>
      <w:r>
        <w:rPr>
          <w:rFonts w:asciiTheme="minorHAnsi" w:hAnsiTheme="minorHAnsi"/>
          <w:sz w:val="22"/>
        </w:rPr>
        <w:t xml:space="preserve"> syndromes </w:t>
      </w:r>
    </w:p>
    <w:p w14:paraId="13ED555D"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did not differ between high and </w:t>
      </w:r>
      <w:proofErr w:type="gramStart"/>
      <w:r>
        <w:rPr>
          <w:rFonts w:asciiTheme="minorHAnsi" w:hAnsiTheme="minorHAnsi"/>
          <w:sz w:val="22"/>
        </w:rPr>
        <w:t>low quality</w:t>
      </w:r>
      <w:proofErr w:type="gramEnd"/>
      <w:r>
        <w:rPr>
          <w:rFonts w:asciiTheme="minorHAnsi" w:hAnsiTheme="minorHAnsi"/>
          <w:sz w:val="22"/>
        </w:rPr>
        <w:t xml:space="preserve"> treatment groups, contrary to studies done by Han &amp; </w:t>
      </w:r>
      <w:proofErr w:type="spellStart"/>
      <w:r>
        <w:rPr>
          <w:rFonts w:asciiTheme="minorHAnsi" w:hAnsiTheme="minorHAnsi"/>
          <w:sz w:val="22"/>
        </w:rPr>
        <w:t>Dingemanse</w:t>
      </w:r>
      <w:proofErr w:type="spellEnd"/>
      <w:r>
        <w:rPr>
          <w:rFonts w:asciiTheme="minorHAnsi" w:hAnsiTheme="minorHAnsi"/>
          <w:sz w:val="22"/>
        </w:rPr>
        <w:t>, Senior et al etc.</w:t>
      </w:r>
    </w:p>
    <w:p w14:paraId="12F087C9"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3095E9EF"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 Diaz and Troyer papers. Diet treatment may not have been substantial enough to trigger microbe community changes. </w:t>
      </w:r>
    </w:p>
    <w:p w14:paraId="023C4D58" w14:textId="5B2F6F38" w:rsidR="0088450D" w:rsidRDefault="0088450D" w:rsidP="0088450D">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measurements were on the same day, it’s inevitable. If some individual feels particularly active on a given day, all assays that follow will also be active.</w:t>
      </w:r>
      <w:r w:rsidR="00BC2B1B">
        <w:rPr>
          <w:rFonts w:asciiTheme="minorHAnsi" w:hAnsiTheme="minorHAnsi"/>
          <w:sz w:val="22"/>
        </w:rPr>
        <w:t xml:space="preserve"> </w:t>
      </w:r>
    </w:p>
    <w:p w14:paraId="5E6FE270" w14:textId="77777777" w:rsidR="0088450D" w:rsidRDefault="0088450D" w:rsidP="0088450D">
      <w:pPr>
        <w:spacing w:line="360" w:lineRule="auto"/>
        <w:rPr>
          <w:rFonts w:asciiTheme="minorHAnsi" w:hAnsiTheme="minorHAnsi"/>
          <w:sz w:val="22"/>
        </w:rPr>
      </w:pPr>
    </w:p>
    <w:p w14:paraId="054EC8BF" w14:textId="77777777" w:rsidR="0088450D" w:rsidRDefault="0088450D" w:rsidP="0088450D">
      <w:pPr>
        <w:spacing w:line="360" w:lineRule="auto"/>
        <w:rPr>
          <w:rFonts w:asciiTheme="minorHAnsi" w:hAnsiTheme="minorHAnsi"/>
          <w:b/>
          <w:i/>
          <w:sz w:val="22"/>
        </w:rPr>
      </w:pPr>
      <w:r>
        <w:rPr>
          <w:rFonts w:asciiTheme="minorHAnsi" w:hAnsiTheme="minorHAnsi"/>
          <w:b/>
          <w:i/>
          <w:sz w:val="22"/>
        </w:rPr>
        <w:t>Conclusion</w:t>
      </w:r>
    </w:p>
    <w:p w14:paraId="3A77FAA3"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Wider ecological/evolutionary context –</w:t>
      </w:r>
    </w:p>
    <w:p w14:paraId="27D72259" w14:textId="77777777" w:rsidR="0088450D" w:rsidRDefault="0088450D" w:rsidP="0088450D">
      <w:pPr>
        <w:spacing w:line="360" w:lineRule="auto"/>
        <w:ind w:firstLine="720"/>
        <w:rPr>
          <w:rFonts w:asciiTheme="minorHAnsi" w:hAnsiTheme="minorHAnsi"/>
          <w:sz w:val="22"/>
        </w:rPr>
      </w:pPr>
      <w:r>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Pr>
          <w:rFonts w:asciiTheme="minorHAnsi" w:hAnsiTheme="minorHAnsi"/>
          <w:sz w:val="22"/>
        </w:rPr>
        <w:t>Sih</w:t>
      </w:r>
      <w:proofErr w:type="spellEnd"/>
      <w:r>
        <w:rPr>
          <w:rFonts w:asciiTheme="minorHAnsi" w:hAnsiTheme="minorHAnsi"/>
          <w:sz w:val="22"/>
        </w:rPr>
        <w:t xml:space="preserve"> et al. 2011). Species vary greatly in their ability to adequately respond to such rapid change, even within the same genus (</w:t>
      </w:r>
      <w:proofErr w:type="spellStart"/>
      <w:r>
        <w:rPr>
          <w:rFonts w:asciiTheme="minorHAnsi" w:hAnsiTheme="minorHAnsi"/>
          <w:sz w:val="22"/>
        </w:rPr>
        <w:t>Sih</w:t>
      </w:r>
      <w:proofErr w:type="spellEnd"/>
      <w:r>
        <w:rPr>
          <w:rFonts w:asciiTheme="minorHAnsi" w:hAnsiTheme="minorHAnsi"/>
          <w:sz w:val="22"/>
        </w:rPr>
        <w:t xml:space="preserve"> et al. 2012). </w:t>
      </w:r>
    </w:p>
    <w:p w14:paraId="034D6FBA" w14:textId="77777777" w:rsidR="0088450D" w:rsidRDefault="0088450D" w:rsidP="0088450D">
      <w:pPr>
        <w:spacing w:line="360" w:lineRule="auto"/>
        <w:ind w:firstLine="720"/>
        <w:rPr>
          <w:rFonts w:asciiTheme="minorHAnsi" w:hAnsiTheme="minorHAnsi"/>
          <w:sz w:val="22"/>
        </w:rPr>
      </w:pPr>
      <w:r>
        <w:rPr>
          <w:rFonts w:asciiTheme="minorHAnsi" w:hAnsiTheme="minorHAnsi"/>
          <w:sz w:val="22"/>
        </w:rPr>
        <w:t xml:space="preserve">Behavioral syndromes can also explain why some individuals are better at adapting to rapid environmental change. Different environment types can </w:t>
      </w:r>
      <w:proofErr w:type="spellStart"/>
      <w:r>
        <w:rPr>
          <w:rFonts w:asciiTheme="minorHAnsi" w:hAnsiTheme="minorHAnsi"/>
          <w:sz w:val="22"/>
        </w:rPr>
        <w:t>favour</w:t>
      </w:r>
      <w:proofErr w:type="spellEnd"/>
      <w:r>
        <w:rPr>
          <w:rFonts w:asciiTheme="minorHAnsi" w:hAnsiTheme="minorHAnsi"/>
          <w:sz w:val="22"/>
        </w:rPr>
        <w:t xml:space="preserve"> certain behaviors that will therefore place selection pressures on the population with some behavioral syndromes affecting an individual’s fitness (Biro and Stamps 2008). When environmental changes are detrimental to bolder individuals, the correlations associated with that behavior are also impacted, leaving behind a shyer, more cautious population (</w:t>
      </w:r>
      <w:proofErr w:type="spellStart"/>
      <w:r>
        <w:rPr>
          <w:rFonts w:asciiTheme="minorHAnsi" w:hAnsiTheme="minorHAnsi"/>
          <w:sz w:val="22"/>
        </w:rPr>
        <w:t>Sih</w:t>
      </w:r>
      <w:proofErr w:type="spellEnd"/>
      <w:r>
        <w:rPr>
          <w:rFonts w:asciiTheme="minorHAnsi" w:hAnsiTheme="minorHAnsi"/>
          <w:sz w:val="22"/>
        </w:rPr>
        <w:t xml:space="preserve"> et al. 2012).  </w:t>
      </w:r>
    </w:p>
    <w:p w14:paraId="4CC3D94F" w14:textId="77777777" w:rsidR="0088450D" w:rsidRDefault="0088450D" w:rsidP="0088450D">
      <w:pPr>
        <w:spacing w:line="360" w:lineRule="auto"/>
        <w:rPr>
          <w:rFonts w:asciiTheme="minorHAnsi" w:hAnsiTheme="minorHAnsi"/>
          <w:sz w:val="22"/>
        </w:rPr>
      </w:pPr>
    </w:p>
    <w:p w14:paraId="10748206" w14:textId="77777777" w:rsidR="0088450D" w:rsidRPr="00062EB9" w:rsidRDefault="0088450D" w:rsidP="0088450D">
      <w:pPr>
        <w:pStyle w:val="ListParagraph"/>
        <w:numPr>
          <w:ilvl w:val="0"/>
          <w:numId w:val="5"/>
        </w:numPr>
        <w:spacing w:line="360" w:lineRule="auto"/>
        <w:rPr>
          <w:rFonts w:ascii="Calibri" w:hAnsi="Calibri"/>
          <w:b/>
          <w:sz w:val="22"/>
          <w:szCs w:val="22"/>
        </w:rPr>
      </w:pPr>
      <w:r w:rsidRPr="00062EB9">
        <w:rPr>
          <w:rFonts w:ascii="Calibri" w:hAnsi="Calibri"/>
          <w:b/>
          <w:sz w:val="22"/>
          <w:szCs w:val="22"/>
        </w:rPr>
        <w:t>Answer question, quick synopsis of result -&gt; relate to hypotheses</w:t>
      </w:r>
    </w:p>
    <w:p w14:paraId="60ACCDE2" w14:textId="77777777" w:rsidR="0088450D" w:rsidRPr="00CF0B20" w:rsidRDefault="0088450D" w:rsidP="0088450D">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60634FA9" w14:textId="77777777" w:rsidR="0088450D" w:rsidRPr="00CF0B20" w:rsidRDefault="0088450D" w:rsidP="0088450D">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5CF3EA33" w14:textId="77777777" w:rsidR="0088450D" w:rsidRPr="00CF0B20" w:rsidRDefault="0088450D" w:rsidP="0088450D">
      <w:pPr>
        <w:pStyle w:val="ListParagraph"/>
        <w:numPr>
          <w:ilvl w:val="1"/>
          <w:numId w:val="5"/>
        </w:numPr>
        <w:spacing w:line="360" w:lineRule="auto"/>
        <w:rPr>
          <w:rFonts w:ascii="Calibri" w:hAnsi="Calibri"/>
          <w:sz w:val="22"/>
          <w:szCs w:val="22"/>
        </w:rPr>
      </w:pPr>
      <w:r w:rsidRPr="00CF0B20">
        <w:rPr>
          <w:rFonts w:ascii="Calibri" w:hAnsi="Calibri"/>
          <w:sz w:val="22"/>
          <w:szCs w:val="22"/>
        </w:rPr>
        <w:lastRenderedPageBreak/>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146C7E45" w14:textId="77777777" w:rsidR="0088450D" w:rsidRPr="00CF0B20" w:rsidRDefault="0088450D" w:rsidP="0088450D">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2134EB72" w14:textId="77777777" w:rsidR="0088450D" w:rsidRPr="00B459FF" w:rsidRDefault="0088450D" w:rsidP="0088450D">
      <w:pPr>
        <w:spacing w:line="360" w:lineRule="auto"/>
        <w:rPr>
          <w:rFonts w:asciiTheme="minorHAnsi" w:hAnsiTheme="minorHAnsi"/>
          <w:b/>
          <w:u w:val="single"/>
        </w:rPr>
      </w:pPr>
      <w:r w:rsidRPr="00CF0B20">
        <w:rPr>
          <w:rFonts w:ascii="Calibri" w:hAnsi="Calibri"/>
          <w:sz w:val="22"/>
          <w:szCs w:val="22"/>
        </w:rPr>
        <w:t>Conclusion: Broader importance</w:t>
      </w:r>
    </w:p>
    <w:p w14:paraId="2D5358B5" w14:textId="77777777" w:rsidR="008307AE" w:rsidRPr="00A078E3" w:rsidRDefault="008307AE" w:rsidP="00A078E3"/>
    <w:sectPr w:rsidR="008307AE" w:rsidRPr="00A078E3"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kayelle.03@gmail.com" w:date="2017-09-05T12:41:00Z" w:initials="k">
    <w:p w14:paraId="2727B6E5" w14:textId="77777777" w:rsidR="00A078E3" w:rsidRDefault="00A078E3" w:rsidP="00A078E3">
      <w:pPr>
        <w:pStyle w:val="CommentText"/>
      </w:pPr>
      <w:r>
        <w:rPr>
          <w:rStyle w:val="CommentReference"/>
        </w:rPr>
        <w:annotationRef/>
      </w:r>
      <w:r>
        <w:t xml:space="preserve">NTS: A figure will show what’s going on better than words will. Draw figure. </w:t>
      </w:r>
    </w:p>
  </w:comment>
  <w:comment w:id="100" w:author="kayelle.03@gmail.com" w:date="2017-09-28T17:16:00Z" w:initials="k">
    <w:p w14:paraId="17C7EDF3" w14:textId="77777777" w:rsidR="00A078E3" w:rsidRDefault="00A078E3" w:rsidP="00A078E3">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6C00340E" w14:textId="77777777" w:rsidR="00A078E3" w:rsidRDefault="00A078E3" w:rsidP="00A078E3">
      <w:pPr>
        <w:pStyle w:val="CommentText"/>
      </w:pPr>
      <w:r>
        <w:t xml:space="preserve">Also draw this. </w:t>
      </w:r>
    </w:p>
  </w:comment>
  <w:comment w:id="118" w:author="Daniel Noble" w:date="2017-10-11T11:29:00Z" w:initials="DN">
    <w:p w14:paraId="5ED9E070" w14:textId="77777777" w:rsidR="00A078E3" w:rsidRDefault="00A078E3" w:rsidP="00A078E3">
      <w:pPr>
        <w:pStyle w:val="CommentText"/>
      </w:pPr>
      <w:r>
        <w:rPr>
          <w:rStyle w:val="CommentReference"/>
        </w:rPr>
        <w:annotationRef/>
      </w:r>
      <w:r>
        <w:t xml:space="preserve">Be careful, readers won’t know what this means. It’s a perfect way to lose the reader and as soon as you do that…it’s all over. You need to provide more detail on </w:t>
      </w:r>
      <w:proofErr w:type="gramStart"/>
      <w:r>
        <w:t>this random terms</w:t>
      </w:r>
      <w:proofErr w:type="gramEnd"/>
      <w:r>
        <w:t xml:space="preserve"> in places. </w:t>
      </w:r>
    </w:p>
  </w:comment>
  <w:comment w:id="120" w:author="kayelle.03@gmail.com" w:date="2017-09-28T17:16:00Z" w:initials="k">
    <w:p w14:paraId="6784237E" w14:textId="77777777" w:rsidR="00A078E3" w:rsidRDefault="00A078E3" w:rsidP="00A078E3">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53528DD0" w14:textId="77777777" w:rsidR="00A078E3" w:rsidRDefault="00A078E3" w:rsidP="00A078E3">
      <w:pPr>
        <w:pStyle w:val="CommentText"/>
      </w:pPr>
      <w:r>
        <w:t>DRAW THIS</w:t>
      </w:r>
    </w:p>
    <w:p w14:paraId="211733C4" w14:textId="77777777" w:rsidR="00A078E3" w:rsidRDefault="00A078E3" w:rsidP="00A078E3">
      <w:pPr>
        <w:pStyle w:val="CommentText"/>
      </w:pPr>
    </w:p>
  </w:comment>
  <w:comment w:id="139" w:author="Daniel Noble" w:date="2017-10-11T14:25:00Z" w:initials="DN">
    <w:p w14:paraId="12299975" w14:textId="77777777" w:rsidR="00A078E3" w:rsidRDefault="00A078E3" w:rsidP="00A078E3">
      <w:pPr>
        <w:pStyle w:val="CommentText"/>
      </w:pPr>
      <w:r>
        <w:rPr>
          <w:rStyle w:val="CommentReference"/>
        </w:rPr>
        <w:annotationRef/>
      </w:r>
      <w:r>
        <w:t>I don’t know what this would be so fix.</w:t>
      </w:r>
    </w:p>
  </w:comment>
  <w:comment w:id="170" w:author="Daniel Noble" w:date="2017-10-11T15:36:00Z" w:initials="DN">
    <w:p w14:paraId="60F0DA45" w14:textId="77777777" w:rsidR="00A078E3" w:rsidRDefault="00A078E3" w:rsidP="00A078E3">
      <w:pPr>
        <w:pStyle w:val="CommentText"/>
      </w:pPr>
      <w:r>
        <w:rPr>
          <w:rStyle w:val="CommentReference"/>
        </w:rPr>
        <w:annotationRef/>
      </w:r>
      <w:r>
        <w:t xml:space="preserve">You probably want to have a sentence describing what </w:t>
      </w:r>
      <w:proofErr w:type="gramStart"/>
      <w:r>
        <w:t>these mean</w:t>
      </w:r>
      <w:proofErr w:type="gramEnd"/>
      <w:r>
        <w:t>!</w:t>
      </w:r>
    </w:p>
  </w:comment>
  <w:comment w:id="184" w:author="Daniel Noble" w:date="2017-10-11T15:34:00Z" w:initials="DN">
    <w:p w14:paraId="12F26ED2" w14:textId="77777777" w:rsidR="00A078E3" w:rsidRDefault="00A078E3" w:rsidP="00A078E3">
      <w:pPr>
        <w:pStyle w:val="CommentText"/>
      </w:pPr>
      <w:r>
        <w:rPr>
          <w:rStyle w:val="CommentReference"/>
        </w:rPr>
        <w:annotationRef/>
      </w:r>
      <w:r>
        <w:t xml:space="preserve">You need to say why you did this…was it as a sensitivity analysis? To make sure your </w:t>
      </w:r>
      <w:proofErr w:type="spellStart"/>
      <w:r>
        <w:t>repeatabilities</w:t>
      </w:r>
      <w:proofErr w:type="spellEnd"/>
      <w:r>
        <w:t xml:space="preserve"> were robust?</w:t>
      </w:r>
    </w:p>
  </w:comment>
  <w:comment w:id="192" w:author="Daniel Noble" w:date="2017-10-11T15:38:00Z" w:initials="DN">
    <w:p w14:paraId="79923B63" w14:textId="77777777" w:rsidR="00A078E3" w:rsidRDefault="00A078E3" w:rsidP="00A078E3">
      <w:pPr>
        <w:pStyle w:val="CommentText"/>
      </w:pPr>
      <w:r>
        <w:rPr>
          <w:rStyle w:val="CommentReference"/>
        </w:rPr>
        <w:annotationRef/>
      </w:r>
      <w:r>
        <w:t xml:space="preserve">You need to cite the </w:t>
      </w:r>
      <w:proofErr w:type="spellStart"/>
      <w:r>
        <w:t>packae</w:t>
      </w:r>
      <w:proofErr w:type="spellEnd"/>
      <w:r>
        <w:t xml:space="preserve"> here.</w:t>
      </w:r>
    </w:p>
  </w:comment>
  <w:comment w:id="222" w:author="Daniel Noble" w:date="2017-10-11T14:29:00Z" w:initials="DN">
    <w:p w14:paraId="79FD41A4" w14:textId="77777777" w:rsidR="00A078E3" w:rsidRDefault="00A078E3" w:rsidP="00A078E3">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272" w:author="Daniel Noble" w:date="2017-10-11T14:44:00Z" w:initials="DN">
    <w:p w14:paraId="019A53C9" w14:textId="77777777" w:rsidR="00A078E3" w:rsidRDefault="00A078E3" w:rsidP="00A078E3">
      <w:pPr>
        <w:pStyle w:val="CommentText"/>
      </w:pPr>
      <w:r>
        <w:rPr>
          <w:rStyle w:val="CommentReference"/>
        </w:rPr>
        <w:annotationRef/>
      </w:r>
      <w:r>
        <w:t>Fix these legends like above</w:t>
      </w:r>
    </w:p>
  </w:comment>
  <w:comment w:id="274" w:author="Daniel Noble" w:date="2017-10-11T14:45:00Z" w:initials="DN">
    <w:p w14:paraId="188CF35B" w14:textId="77777777" w:rsidR="00A078E3" w:rsidRDefault="00A078E3" w:rsidP="00A078E3">
      <w:pPr>
        <w:pStyle w:val="CommentText"/>
      </w:pPr>
      <w:r>
        <w:rPr>
          <w:rStyle w:val="CommentReference"/>
        </w:rPr>
        <w:annotationRef/>
      </w:r>
      <w:r>
        <w:t>Why are all these sub-titles different formats and fonts? Keep this consistent.</w:t>
      </w:r>
    </w:p>
  </w:comment>
  <w:comment w:id="275" w:author="Daniel Noble" w:date="2017-10-11T14:23:00Z" w:initials="DN">
    <w:p w14:paraId="72609969" w14:textId="77777777" w:rsidR="00A078E3" w:rsidRDefault="00A078E3" w:rsidP="00A078E3">
      <w:pPr>
        <w:pStyle w:val="CommentText"/>
      </w:pPr>
      <w:r>
        <w:rPr>
          <w:rStyle w:val="CommentReference"/>
        </w:rPr>
        <w:annotationRef/>
      </w:r>
      <w:r>
        <w:t>Don’t use text boxes in the paper. Just write figure and table legends as normal text above or below the figures / tables. Make sure all this text is normal 12 font size and match style with the rest of the paper</w:t>
      </w:r>
    </w:p>
  </w:comment>
  <w:comment w:id="285" w:author="Daniel Noble" w:date="2017-10-11T15:48:00Z" w:initials="DN">
    <w:p w14:paraId="7EEA550D" w14:textId="77777777" w:rsidR="00A078E3" w:rsidRDefault="00A078E3" w:rsidP="00A078E3">
      <w:pPr>
        <w:pStyle w:val="CommentText"/>
      </w:pPr>
      <w:r>
        <w:rPr>
          <w:rStyle w:val="CommentReference"/>
        </w:rPr>
        <w:annotationRef/>
      </w:r>
      <w:r>
        <w:t>Change as above</w:t>
      </w:r>
    </w:p>
  </w:comment>
  <w:comment w:id="350" w:author="Daniel Noble" w:date="2017-10-11T15:48:00Z" w:initials="DN">
    <w:p w14:paraId="7ECDDEB6" w14:textId="77777777" w:rsidR="00A078E3" w:rsidRDefault="00A078E3" w:rsidP="00A078E3">
      <w:pPr>
        <w:pStyle w:val="CommentText"/>
      </w:pPr>
      <w:r>
        <w:rPr>
          <w:rStyle w:val="CommentReference"/>
        </w:rPr>
        <w:annotationRef/>
      </w:r>
      <w:r>
        <w:t>Change as above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7B6E5" w15:done="0"/>
  <w15:commentEx w15:paraId="6C00340E" w15:done="0"/>
  <w15:commentEx w15:paraId="5ED9E070" w15:done="0"/>
  <w15:commentEx w15:paraId="211733C4" w15:done="0"/>
  <w15:commentEx w15:paraId="12299975" w15:done="0"/>
  <w15:commentEx w15:paraId="60F0DA45" w15:done="0"/>
  <w15:commentEx w15:paraId="12F26ED2" w15:done="0"/>
  <w15:commentEx w15:paraId="79923B63" w15:done="0"/>
  <w15:commentEx w15:paraId="79FD41A4" w15:done="0"/>
  <w15:commentEx w15:paraId="019A53C9" w15:done="0"/>
  <w15:commentEx w15:paraId="188CF35B" w15:done="0"/>
  <w15:commentEx w15:paraId="72609969" w15:done="0"/>
  <w15:commentEx w15:paraId="7EEA550D" w15:done="0"/>
  <w15:commentEx w15:paraId="7ECDDE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4405"/>
    <w:rsid w:val="00015CD9"/>
    <w:rsid w:val="000251C0"/>
    <w:rsid w:val="0002709B"/>
    <w:rsid w:val="000305FB"/>
    <w:rsid w:val="00042BB1"/>
    <w:rsid w:val="00047ECC"/>
    <w:rsid w:val="00057615"/>
    <w:rsid w:val="0006232F"/>
    <w:rsid w:val="00071DA0"/>
    <w:rsid w:val="000A236C"/>
    <w:rsid w:val="000A6726"/>
    <w:rsid w:val="000D3DEF"/>
    <w:rsid w:val="000D4B0C"/>
    <w:rsid w:val="000E1132"/>
    <w:rsid w:val="000E13D1"/>
    <w:rsid w:val="000F0BBA"/>
    <w:rsid w:val="00105516"/>
    <w:rsid w:val="00106210"/>
    <w:rsid w:val="00136466"/>
    <w:rsid w:val="001417B4"/>
    <w:rsid w:val="0015261D"/>
    <w:rsid w:val="0016002A"/>
    <w:rsid w:val="001649F5"/>
    <w:rsid w:val="00172F71"/>
    <w:rsid w:val="00182DFF"/>
    <w:rsid w:val="001935AD"/>
    <w:rsid w:val="00195971"/>
    <w:rsid w:val="001E1F8B"/>
    <w:rsid w:val="00205D2A"/>
    <w:rsid w:val="00206103"/>
    <w:rsid w:val="00214DD1"/>
    <w:rsid w:val="002228AF"/>
    <w:rsid w:val="002231B3"/>
    <w:rsid w:val="00231303"/>
    <w:rsid w:val="002410E8"/>
    <w:rsid w:val="00252ECC"/>
    <w:rsid w:val="00282DF9"/>
    <w:rsid w:val="002A0D25"/>
    <w:rsid w:val="002B2243"/>
    <w:rsid w:val="002C625F"/>
    <w:rsid w:val="002E056F"/>
    <w:rsid w:val="002F5FC7"/>
    <w:rsid w:val="00305F03"/>
    <w:rsid w:val="003460F2"/>
    <w:rsid w:val="003710FD"/>
    <w:rsid w:val="003721D1"/>
    <w:rsid w:val="003771C3"/>
    <w:rsid w:val="00380531"/>
    <w:rsid w:val="00382E81"/>
    <w:rsid w:val="00384645"/>
    <w:rsid w:val="00385024"/>
    <w:rsid w:val="003875F4"/>
    <w:rsid w:val="00392330"/>
    <w:rsid w:val="00392F74"/>
    <w:rsid w:val="003C0578"/>
    <w:rsid w:val="003C450A"/>
    <w:rsid w:val="003E67AF"/>
    <w:rsid w:val="003F0857"/>
    <w:rsid w:val="004000E2"/>
    <w:rsid w:val="00410519"/>
    <w:rsid w:val="00414FC8"/>
    <w:rsid w:val="00424F9A"/>
    <w:rsid w:val="00446052"/>
    <w:rsid w:val="00455B7F"/>
    <w:rsid w:val="00472738"/>
    <w:rsid w:val="00484D6B"/>
    <w:rsid w:val="00491527"/>
    <w:rsid w:val="00493C26"/>
    <w:rsid w:val="00493EFB"/>
    <w:rsid w:val="00494C08"/>
    <w:rsid w:val="004A0268"/>
    <w:rsid w:val="004B37E3"/>
    <w:rsid w:val="004C38B3"/>
    <w:rsid w:val="004D286F"/>
    <w:rsid w:val="004E165E"/>
    <w:rsid w:val="004E7369"/>
    <w:rsid w:val="005043C8"/>
    <w:rsid w:val="005155E4"/>
    <w:rsid w:val="00516DF9"/>
    <w:rsid w:val="00543B6E"/>
    <w:rsid w:val="005A3F6D"/>
    <w:rsid w:val="005A68EB"/>
    <w:rsid w:val="005C3CA9"/>
    <w:rsid w:val="00600305"/>
    <w:rsid w:val="00611BFD"/>
    <w:rsid w:val="006403B1"/>
    <w:rsid w:val="006427FE"/>
    <w:rsid w:val="00685973"/>
    <w:rsid w:val="006A4361"/>
    <w:rsid w:val="006B128C"/>
    <w:rsid w:val="006B73E5"/>
    <w:rsid w:val="006D261A"/>
    <w:rsid w:val="006D4369"/>
    <w:rsid w:val="00705463"/>
    <w:rsid w:val="00712CD8"/>
    <w:rsid w:val="007327A7"/>
    <w:rsid w:val="007B0A9B"/>
    <w:rsid w:val="007B109A"/>
    <w:rsid w:val="007E0DBF"/>
    <w:rsid w:val="007E7D47"/>
    <w:rsid w:val="007F60A2"/>
    <w:rsid w:val="0080558E"/>
    <w:rsid w:val="00823785"/>
    <w:rsid w:val="008307AE"/>
    <w:rsid w:val="0085437B"/>
    <w:rsid w:val="0088450D"/>
    <w:rsid w:val="008E16F7"/>
    <w:rsid w:val="00935D24"/>
    <w:rsid w:val="009617F1"/>
    <w:rsid w:val="009653D1"/>
    <w:rsid w:val="009C1BFE"/>
    <w:rsid w:val="009F1345"/>
    <w:rsid w:val="009F1EFB"/>
    <w:rsid w:val="00A063B1"/>
    <w:rsid w:val="00A078E3"/>
    <w:rsid w:val="00A20F2C"/>
    <w:rsid w:val="00A7018D"/>
    <w:rsid w:val="00A71F3A"/>
    <w:rsid w:val="00A831A8"/>
    <w:rsid w:val="00A85753"/>
    <w:rsid w:val="00A93EFF"/>
    <w:rsid w:val="00A956C0"/>
    <w:rsid w:val="00AC25D4"/>
    <w:rsid w:val="00AC2AD3"/>
    <w:rsid w:val="00AE0550"/>
    <w:rsid w:val="00AE086B"/>
    <w:rsid w:val="00AE153F"/>
    <w:rsid w:val="00AE1B3B"/>
    <w:rsid w:val="00B10045"/>
    <w:rsid w:val="00B2406A"/>
    <w:rsid w:val="00B26349"/>
    <w:rsid w:val="00B30812"/>
    <w:rsid w:val="00B34AE4"/>
    <w:rsid w:val="00B35946"/>
    <w:rsid w:val="00B4483C"/>
    <w:rsid w:val="00B459FF"/>
    <w:rsid w:val="00B61F72"/>
    <w:rsid w:val="00B64FE7"/>
    <w:rsid w:val="00B739CF"/>
    <w:rsid w:val="00BA5AF1"/>
    <w:rsid w:val="00BB2443"/>
    <w:rsid w:val="00BB4F15"/>
    <w:rsid w:val="00BB5E80"/>
    <w:rsid w:val="00BC2B1B"/>
    <w:rsid w:val="00BE7AC2"/>
    <w:rsid w:val="00BF2897"/>
    <w:rsid w:val="00BF4355"/>
    <w:rsid w:val="00C13868"/>
    <w:rsid w:val="00C31995"/>
    <w:rsid w:val="00C51C39"/>
    <w:rsid w:val="00C54B99"/>
    <w:rsid w:val="00C54E7B"/>
    <w:rsid w:val="00CA7F47"/>
    <w:rsid w:val="00CC4950"/>
    <w:rsid w:val="00D002BB"/>
    <w:rsid w:val="00D0322F"/>
    <w:rsid w:val="00D042AC"/>
    <w:rsid w:val="00D05DA5"/>
    <w:rsid w:val="00D0784C"/>
    <w:rsid w:val="00D20250"/>
    <w:rsid w:val="00D20671"/>
    <w:rsid w:val="00D24423"/>
    <w:rsid w:val="00D31013"/>
    <w:rsid w:val="00D45A28"/>
    <w:rsid w:val="00D51589"/>
    <w:rsid w:val="00D65049"/>
    <w:rsid w:val="00D727C8"/>
    <w:rsid w:val="00D8745D"/>
    <w:rsid w:val="00D93730"/>
    <w:rsid w:val="00D940EE"/>
    <w:rsid w:val="00DA382B"/>
    <w:rsid w:val="00DB747A"/>
    <w:rsid w:val="00DD05CF"/>
    <w:rsid w:val="00DD0BFB"/>
    <w:rsid w:val="00E06D2E"/>
    <w:rsid w:val="00E15139"/>
    <w:rsid w:val="00E368BD"/>
    <w:rsid w:val="00E464CE"/>
    <w:rsid w:val="00E50ACD"/>
    <w:rsid w:val="00E54890"/>
    <w:rsid w:val="00E617AB"/>
    <w:rsid w:val="00E71255"/>
    <w:rsid w:val="00E72C9C"/>
    <w:rsid w:val="00E74310"/>
    <w:rsid w:val="00E929BD"/>
    <w:rsid w:val="00EB5BB6"/>
    <w:rsid w:val="00EC22FE"/>
    <w:rsid w:val="00EF5683"/>
    <w:rsid w:val="00F02DA4"/>
    <w:rsid w:val="00F36A9B"/>
    <w:rsid w:val="00F5149E"/>
    <w:rsid w:val="00F51CE9"/>
    <w:rsid w:val="00F60D2D"/>
    <w:rsid w:val="00F765BB"/>
    <w:rsid w:val="00F85182"/>
    <w:rsid w:val="00F93AD4"/>
    <w:rsid w:val="00FA5811"/>
    <w:rsid w:val="00FB29CC"/>
    <w:rsid w:val="00FB5A30"/>
    <w:rsid w:val="00FC1A3C"/>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14</Pages>
  <Words>4330</Words>
  <Characters>24682</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21</cp:revision>
  <dcterms:created xsi:type="dcterms:W3CDTF">2017-10-01T03:06:00Z</dcterms:created>
  <dcterms:modified xsi:type="dcterms:W3CDTF">2017-10-12T16:38:00Z</dcterms:modified>
</cp:coreProperties>
</file>