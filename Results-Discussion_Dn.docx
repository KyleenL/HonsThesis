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EDD84" w14:textId="77777777" w:rsidR="001E6305" w:rsidRPr="00CF0B20" w:rsidRDefault="001E6305" w:rsidP="00155FB9">
      <w:pPr>
        <w:pStyle w:val="Subtitle"/>
        <w:rPr>
          <w:rStyle w:val="s1"/>
          <w:rFonts w:ascii="Calibri" w:hAnsi="Calibri"/>
          <w:b/>
        </w:rPr>
      </w:pPr>
      <w:r w:rsidRPr="00CF0B20">
        <w:t>METHODS</w:t>
      </w:r>
    </w:p>
    <w:p w14:paraId="1414EB9F" w14:textId="11E5B09F" w:rsidR="001E6305" w:rsidRPr="00CF0B20" w:rsidRDefault="00155FB9" w:rsidP="001E6305">
      <w:pPr>
        <w:pStyle w:val="Subtitle"/>
        <w:spacing w:line="360" w:lineRule="auto"/>
        <w:rPr>
          <w:rFonts w:ascii="Calibri" w:hAnsi="Calibri"/>
        </w:rPr>
      </w:pPr>
      <w:r>
        <w:rPr>
          <w:rStyle w:val="s1"/>
          <w:rFonts w:ascii="Calibri" w:hAnsi="Calibri"/>
          <w:b/>
          <w:bCs/>
        </w:rPr>
        <w:t>CAPTURE AND HUSBANDRY</w:t>
      </w:r>
    </w:p>
    <w:p w14:paraId="019FDE00" w14:textId="77777777" w:rsidR="001E6305" w:rsidRPr="00CF0B20" w:rsidRDefault="001E6305" w:rsidP="00A0151A">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6D14520E" w14:textId="77777777" w:rsidR="001E6305" w:rsidRPr="00CF0B20" w:rsidRDefault="001E6305" w:rsidP="001E6305">
      <w:pPr>
        <w:pStyle w:val="p4"/>
        <w:spacing w:line="360" w:lineRule="auto"/>
        <w:rPr>
          <w:rFonts w:ascii="Calibri" w:hAnsi="Calibri"/>
          <w:sz w:val="22"/>
          <w:szCs w:val="22"/>
        </w:rPr>
      </w:pPr>
    </w:p>
    <w:p w14:paraId="3F9CDBCC" w14:textId="610340DA" w:rsidR="001E6305" w:rsidRPr="00CF0B20" w:rsidRDefault="00155FB9" w:rsidP="001E6305">
      <w:pPr>
        <w:pStyle w:val="Subtitle"/>
        <w:spacing w:line="360" w:lineRule="auto"/>
        <w:rPr>
          <w:rFonts w:ascii="Calibri" w:hAnsi="Calibri"/>
        </w:rPr>
      </w:pPr>
      <w:r>
        <w:rPr>
          <w:rStyle w:val="s1"/>
          <w:rFonts w:ascii="Calibri" w:hAnsi="Calibri"/>
          <w:b/>
          <w:bCs/>
        </w:rPr>
        <w:t>DIET MANIPULATION</w:t>
      </w:r>
    </w:p>
    <w:p w14:paraId="7FA8F819" w14:textId="77777777" w:rsidR="001E6305" w:rsidRPr="00CF0B20" w:rsidRDefault="001E6305" w:rsidP="00A0151A">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0"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1042D2DE" w14:textId="77777777" w:rsidR="001E6305" w:rsidRPr="00CF0B20" w:rsidRDefault="001E6305" w:rsidP="001E6305">
      <w:pPr>
        <w:pStyle w:val="p4"/>
        <w:spacing w:line="360" w:lineRule="auto"/>
        <w:rPr>
          <w:rFonts w:ascii="Calibri" w:hAnsi="Calibri"/>
          <w:sz w:val="22"/>
          <w:szCs w:val="22"/>
        </w:rPr>
      </w:pPr>
    </w:p>
    <w:p w14:paraId="6EA044D2" w14:textId="7FC45C8A" w:rsidR="001E6305" w:rsidRPr="00F53DC0" w:rsidRDefault="00155FB9" w:rsidP="001E6305">
      <w:pPr>
        <w:pStyle w:val="Subtitle"/>
        <w:spacing w:line="360" w:lineRule="auto"/>
        <w:rPr>
          <w:rFonts w:ascii="Calibri" w:hAnsi="Calibri"/>
          <w:b/>
        </w:rPr>
      </w:pPr>
      <w:r>
        <w:rPr>
          <w:rStyle w:val="s1"/>
          <w:rFonts w:ascii="Calibri" w:hAnsi="Calibri"/>
          <w:b/>
          <w:bCs/>
        </w:rPr>
        <w:t>BEHAVIOURAL ASSAYS</w:t>
      </w:r>
    </w:p>
    <w:p w14:paraId="157D12A5" w14:textId="4B23359F" w:rsidR="001E6305" w:rsidRPr="00CF0B20" w:rsidRDefault="001E6305" w:rsidP="00A0151A">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sidR="00264585">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w:t>
      </w:r>
      <w:r>
        <w:rPr>
          <w:rStyle w:val="s1"/>
          <w:rFonts w:ascii="Calibri" w:hAnsi="Calibri"/>
          <w:sz w:val="22"/>
          <w:szCs w:val="22"/>
        </w:rPr>
        <w:lastRenderedPageBreak/>
        <w:t>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7A40FC36" w14:textId="77777777" w:rsidR="001E6305" w:rsidRDefault="001E6305" w:rsidP="001E6305">
      <w:pPr>
        <w:pStyle w:val="p3"/>
        <w:spacing w:line="360" w:lineRule="auto"/>
        <w:rPr>
          <w:ins w:id="1" w:author="Daniel Noble" w:date="2017-10-11T11:19:00Z"/>
          <w:rStyle w:val="s1"/>
          <w:rFonts w:ascii="Calibri" w:hAnsi="Calibri"/>
          <w:i/>
          <w:sz w:val="22"/>
          <w:szCs w:val="22"/>
        </w:rPr>
      </w:pPr>
    </w:p>
    <w:p w14:paraId="2A188D45" w14:textId="77777777" w:rsidR="001E6305" w:rsidRPr="00155FB9" w:rsidRDefault="001E6305" w:rsidP="001E6305">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0AF0480B" w14:textId="77777777" w:rsidR="001E6305" w:rsidRDefault="001E6305" w:rsidP="00A0151A">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3F087569" w14:textId="77777777" w:rsidR="001E6305" w:rsidRPr="00CF0B20" w:rsidRDefault="001E6305" w:rsidP="001E6305">
      <w:pPr>
        <w:pStyle w:val="p3"/>
        <w:spacing w:line="360" w:lineRule="auto"/>
        <w:ind w:firstLine="720"/>
        <w:rPr>
          <w:rFonts w:ascii="Calibri" w:hAnsi="Calibri"/>
          <w:sz w:val="22"/>
          <w:szCs w:val="22"/>
        </w:rPr>
      </w:pPr>
    </w:p>
    <w:p w14:paraId="428D0573" w14:textId="77777777" w:rsidR="001E6305" w:rsidRPr="00155FB9" w:rsidRDefault="001E6305" w:rsidP="001E6305">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3716F17B" w14:textId="77777777" w:rsidR="001E6305" w:rsidRDefault="001E6305" w:rsidP="00A0151A">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2"/>
      <w:r w:rsidRPr="00CF0B20">
        <w:rPr>
          <w:rStyle w:val="s1"/>
          <w:rFonts w:ascii="Calibri" w:hAnsi="Calibri"/>
          <w:iCs/>
          <w:sz w:val="22"/>
          <w:szCs w:val="22"/>
        </w:rPr>
        <w:t>Figure</w:t>
      </w:r>
      <w:commentRangeEnd w:id="2"/>
      <w:r w:rsidRPr="00CF0B20">
        <w:rPr>
          <w:rStyle w:val="CommentReference"/>
          <w:rFonts w:ascii="Calibri" w:hAnsi="Calibri" w:cstheme="minorBidi"/>
          <w:sz w:val="22"/>
          <w:szCs w:val="22"/>
        </w:rPr>
        <w:commentReference w:id="2"/>
      </w:r>
      <w:r w:rsidRPr="00CF0B20">
        <w:rPr>
          <w:rStyle w:val="s1"/>
          <w:rFonts w:ascii="Calibri" w:hAnsi="Calibri"/>
          <w:iCs/>
          <w:sz w:val="22"/>
          <w:szCs w:val="22"/>
        </w:rPr>
        <w:t xml:space="preserve"> #).</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063ADA52" w14:textId="77777777" w:rsidR="001E6305" w:rsidRPr="00CF0B20" w:rsidRDefault="001E6305" w:rsidP="001E6305">
      <w:pPr>
        <w:pStyle w:val="p3"/>
        <w:spacing w:line="360" w:lineRule="auto"/>
        <w:rPr>
          <w:rFonts w:ascii="Calibri" w:hAnsi="Calibri"/>
          <w:sz w:val="22"/>
          <w:szCs w:val="22"/>
        </w:rPr>
      </w:pPr>
      <w:r w:rsidRPr="00CF0B20">
        <w:rPr>
          <w:rFonts w:ascii="Calibri" w:hAnsi="Calibri"/>
          <w:sz w:val="22"/>
          <w:szCs w:val="22"/>
        </w:rPr>
        <w:t xml:space="preserve"> </w:t>
      </w:r>
    </w:p>
    <w:p w14:paraId="1AD63F14" w14:textId="77777777" w:rsidR="001E6305" w:rsidRPr="00155FB9" w:rsidRDefault="001E6305" w:rsidP="001E6305">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283E9A17" w14:textId="77777777" w:rsidR="001E6305" w:rsidRDefault="001E6305" w:rsidP="00A0151A">
      <w:pPr>
        <w:pStyle w:val="p3"/>
        <w:spacing w:line="480" w:lineRule="auto"/>
        <w:rPr>
          <w:rStyle w:val="s1"/>
          <w:rFonts w:ascii="Calibri" w:hAnsi="Calibri"/>
          <w:sz w:val="22"/>
          <w:szCs w:val="22"/>
        </w:rPr>
      </w:pPr>
      <w:proofErr w:type="spellStart"/>
      <w:r w:rsidRPr="00156602">
        <w:rPr>
          <w:rStyle w:val="s1"/>
          <w:rFonts w:ascii="Calibri" w:hAnsi="Calibri"/>
          <w:i/>
          <w:sz w:val="22"/>
          <w:szCs w:val="22"/>
        </w:rPr>
        <w:lastRenderedPageBreak/>
        <w:t>Lampropholis</w:t>
      </w:r>
      <w:proofErr w:type="spellEnd"/>
      <w:r w:rsidRPr="00156602">
        <w:rPr>
          <w:rStyle w:val="s1"/>
          <w:rFonts w:ascii="Calibri" w:hAnsi="Calibri"/>
          <w:i/>
          <w:sz w:val="22"/>
          <w:szCs w:val="22"/>
        </w:rPr>
        <w:t xml:space="preserve"> </w:t>
      </w:r>
      <w:proofErr w:type="spellStart"/>
      <w:r>
        <w:rPr>
          <w:rStyle w:val="s1"/>
          <w:rFonts w:ascii="Calibri" w:hAnsi="Calibri"/>
          <w:i/>
          <w:sz w:val="22"/>
          <w:szCs w:val="22"/>
        </w:rPr>
        <w:t>delicata</w:t>
      </w:r>
      <w:proofErr w:type="spellEnd"/>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l</w:t>
      </w:r>
      <w:r w:rsidRPr="00CF0B20">
        <w:rPr>
          <w:rStyle w:val="s1"/>
          <w:rFonts w:ascii="Calibri" w:hAnsi="Calibri"/>
          <w:sz w:val="22"/>
          <w:szCs w:val="22"/>
        </w:rPr>
        <w:t xml:space="preserve">izards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3"/>
      <w:r w:rsidRPr="00CF0B20">
        <w:rPr>
          <w:rStyle w:val="s1"/>
          <w:rFonts w:ascii="Calibri" w:hAnsi="Calibri"/>
          <w:sz w:val="22"/>
          <w:szCs w:val="22"/>
        </w:rPr>
        <w:t>Figure #).</w:t>
      </w:r>
      <w:ins w:id="4" w:author="Daniel Noble" w:date="2017-10-11T11:24:00Z">
        <w:r>
          <w:rPr>
            <w:rStyle w:val="s1"/>
            <w:rFonts w:ascii="Calibri" w:hAnsi="Calibri"/>
            <w:sz w:val="22"/>
            <w:szCs w:val="22"/>
          </w:rPr>
          <w:t xml:space="preserve"> </w:t>
        </w:r>
      </w:ins>
      <w:commentRangeEnd w:id="3"/>
      <w:r>
        <w:rPr>
          <w:rStyle w:val="CommentReference"/>
          <w:rFonts w:ascii="Times New Roman" w:hAnsi="Times New Roman"/>
        </w:rPr>
        <w:commentReference w:id="3"/>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04AA2433" w14:textId="77777777" w:rsidR="001E6305" w:rsidRPr="00CF0B20" w:rsidRDefault="001E6305" w:rsidP="001E6305">
      <w:pPr>
        <w:pStyle w:val="p4"/>
        <w:spacing w:line="360" w:lineRule="auto"/>
        <w:rPr>
          <w:rFonts w:ascii="Calibri" w:hAnsi="Calibri"/>
          <w:sz w:val="22"/>
          <w:szCs w:val="22"/>
        </w:rPr>
      </w:pPr>
    </w:p>
    <w:p w14:paraId="0E3B62B7" w14:textId="15455A61" w:rsidR="001E6305" w:rsidRPr="00CF0B20" w:rsidRDefault="001E6305" w:rsidP="001E6305">
      <w:pPr>
        <w:pStyle w:val="Subtitle"/>
        <w:spacing w:line="360" w:lineRule="auto"/>
        <w:rPr>
          <w:rFonts w:ascii="Calibri" w:hAnsi="Calibri"/>
          <w:b/>
        </w:rPr>
      </w:pPr>
      <w:r>
        <w:rPr>
          <w:rFonts w:ascii="Calibri" w:hAnsi="Calibri"/>
          <w:b/>
        </w:rPr>
        <w:t>B</w:t>
      </w:r>
      <w:r w:rsidR="00155FB9">
        <w:rPr>
          <w:rFonts w:ascii="Calibri" w:hAnsi="Calibri"/>
          <w:b/>
        </w:rPr>
        <w:t>EHAVIOURAL SCORING</w:t>
      </w:r>
    </w:p>
    <w:p w14:paraId="1746C413" w14:textId="08ADDDEC" w:rsidR="001E6305" w:rsidRPr="00CF0B20" w:rsidRDefault="001E6305" w:rsidP="00A0151A">
      <w:pPr>
        <w:pStyle w:val="p3"/>
        <w:spacing w:line="480" w:lineRule="auto"/>
        <w:rPr>
          <w:rStyle w:val="s1"/>
          <w:rFonts w:ascii="Calibri" w:hAnsi="Calibri"/>
          <w:sz w:val="22"/>
          <w:szCs w:val="22"/>
        </w:rPr>
      </w:pPr>
      <w:r>
        <w:rPr>
          <w:rStyle w:val="s1"/>
          <w:rFonts w:ascii="Calibri" w:hAnsi="Calibri"/>
          <w:sz w:val="22"/>
          <w:szCs w:val="22"/>
        </w:rPr>
        <w:t xml:space="preserve">All </w:t>
      </w:r>
      <w:r w:rsidR="00264585">
        <w:rPr>
          <w:rStyle w:val="s1"/>
          <w:rFonts w:ascii="Calibri" w:hAnsi="Calibri"/>
          <w:sz w:val="22"/>
          <w:szCs w:val="22"/>
        </w:rPr>
        <w:t>behaviour</w:t>
      </w:r>
      <w:r w:rsidRPr="00CF0B20">
        <w:rPr>
          <w:rStyle w:val="s1"/>
          <w:rFonts w:ascii="Calibri" w:hAnsi="Calibri"/>
          <w:sz w:val="22"/>
          <w:szCs w:val="22"/>
        </w:rPr>
        <w:t>al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r w:rsidR="00264585">
        <w:rPr>
          <w:rStyle w:val="s1"/>
          <w:rFonts w:ascii="Calibri" w:hAnsi="Calibri"/>
          <w:sz w:val="22"/>
          <w:szCs w:val="22"/>
        </w:rPr>
        <w:t>behaviour</w:t>
      </w:r>
      <w:r w:rsidRPr="00CF0B20">
        <w:rPr>
          <w:rStyle w:val="s1"/>
          <w:rFonts w:ascii="Calibri" w:hAnsi="Calibri"/>
          <w:sz w:val="22"/>
          <w:szCs w:val="22"/>
        </w:rPr>
        <w:t xml:space="preserve">al measures. </w:t>
      </w:r>
    </w:p>
    <w:p w14:paraId="10DCCC38" w14:textId="77777777" w:rsidR="001E6305" w:rsidRPr="00CF0B20" w:rsidRDefault="001E6305" w:rsidP="00A0151A">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5"/>
      <w:r w:rsidRPr="00CF0B20">
        <w:rPr>
          <w:rStyle w:val="s1"/>
          <w:rFonts w:ascii="Calibri" w:hAnsi="Calibri"/>
          <w:sz w:val="22"/>
          <w:szCs w:val="22"/>
        </w:rPr>
        <w:t xml:space="preserve">(Fig #). </w:t>
      </w:r>
      <w:commentRangeEnd w:id="5"/>
      <w:r>
        <w:rPr>
          <w:rStyle w:val="CommentReference"/>
          <w:rFonts w:ascii="Times New Roman" w:hAnsi="Times New Roman"/>
        </w:rPr>
        <w:commentReference w:id="5"/>
      </w:r>
      <w:r w:rsidRPr="00CF0B20">
        <w:rPr>
          <w:rStyle w:val="s1"/>
          <w:rFonts w:ascii="Calibri" w:hAnsi="Calibri"/>
          <w:sz w:val="22"/>
          <w:szCs w:val="22"/>
        </w:rPr>
        <w:t xml:space="preserve">Data from 20 minutes of each video was acquired. In some cases, individuals were not immediately detected during tracking but a full 20 minutes was still acquired, albeit a later segment. </w:t>
      </w:r>
    </w:p>
    <w:p w14:paraId="0193467B" w14:textId="77777777" w:rsidR="001E6305" w:rsidRPr="00CF0B20" w:rsidRDefault="001E6305" w:rsidP="001E6305">
      <w:pPr>
        <w:pStyle w:val="p3"/>
        <w:spacing w:line="360" w:lineRule="auto"/>
        <w:rPr>
          <w:rFonts w:ascii="Calibri" w:hAnsi="Calibri"/>
          <w:sz w:val="22"/>
          <w:szCs w:val="22"/>
        </w:rPr>
      </w:pPr>
    </w:p>
    <w:p w14:paraId="0A0390C3" w14:textId="77777777" w:rsidR="001E6305" w:rsidRPr="00155FB9" w:rsidRDefault="001E6305" w:rsidP="001E6305">
      <w:pPr>
        <w:pStyle w:val="Subtitle"/>
        <w:rPr>
          <w:rFonts w:ascii="Calibri" w:hAnsi="Calibri"/>
        </w:rPr>
      </w:pPr>
      <w:r w:rsidRPr="00155FB9">
        <w:rPr>
          <w:rStyle w:val="s1"/>
          <w:rFonts w:ascii="Calibri" w:hAnsi="Calibri"/>
          <w:b/>
          <w:bCs/>
        </w:rPr>
        <w:t>STATISTICAL ANALYSIS</w:t>
      </w:r>
    </w:p>
    <w:p w14:paraId="45D54588" w14:textId="04461144" w:rsidR="001E6305" w:rsidRDefault="001E6305" w:rsidP="00A0151A">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w:t>
      </w:r>
      <w:r w:rsidR="005B36EB">
        <w:rPr>
          <w:rFonts w:ascii="Calibri" w:hAnsi="Calibri"/>
          <w:sz w:val="22"/>
          <w:szCs w:val="22"/>
        </w:rPr>
        <w:t>30 seconds</w:t>
      </w:r>
      <w:r>
        <w:rPr>
          <w:rFonts w:ascii="Calibri" w:hAnsi="Calibri"/>
          <w:sz w:val="22"/>
          <w:szCs w:val="22"/>
        </w:rPr>
        <w:t>.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w:t>
      </w:r>
      <w:r w:rsidRPr="00CF0B20">
        <w:rPr>
          <w:rFonts w:ascii="Calibri" w:hAnsi="Calibri"/>
          <w:sz w:val="22"/>
          <w:szCs w:val="22"/>
        </w:rPr>
        <w:lastRenderedPageBreak/>
        <w:t xml:space="preserve">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w:t>
      </w:r>
      <w:proofErr w:type="spellStart"/>
      <w:r>
        <w:rPr>
          <w:rFonts w:ascii="Calibri" w:hAnsi="Calibri"/>
          <w:sz w:val="22"/>
          <w:szCs w:val="22"/>
        </w:rPr>
        <w:t>R</w:t>
      </w:r>
      <w:proofErr w:type="spellEnd"/>
      <w:r>
        <w:rPr>
          <w:rFonts w:ascii="Calibri" w:hAnsi="Calibri"/>
          <w:sz w:val="22"/>
          <w:szCs w:val="22"/>
        </w:rPr>
        <w:t xml:space="preserve">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to estimate covariance matrices between behavioural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sidR="00CC5D25">
        <w:rPr>
          <w:rFonts w:ascii="Calibri" w:hAnsi="Calibri"/>
          <w:sz w:val="22"/>
          <w:szCs w:val="22"/>
        </w:rPr>
        <w:t xml:space="preserve"> </w:t>
      </w:r>
      <w:commentRangeStart w:id="6"/>
      <w:r w:rsidR="00CC5D25">
        <w:rPr>
          <w:rFonts w:ascii="Calibri" w:hAnsi="Calibri"/>
          <w:sz w:val="22"/>
          <w:szCs w:val="22"/>
        </w:rPr>
        <w:t xml:space="preserve">The between-individual matrices showed covariation </w:t>
      </w:r>
      <w:r w:rsidR="00A91A5A">
        <w:rPr>
          <w:rFonts w:ascii="Calibri" w:hAnsi="Calibri"/>
          <w:sz w:val="22"/>
          <w:szCs w:val="22"/>
        </w:rPr>
        <w:t>across the population while the within-individual matrices revealed the covariation</w:t>
      </w:r>
      <w:r w:rsidR="001816A3">
        <w:rPr>
          <w:rFonts w:ascii="Calibri" w:hAnsi="Calibri"/>
          <w:sz w:val="22"/>
          <w:szCs w:val="22"/>
        </w:rPr>
        <w:t xml:space="preserve"> </w:t>
      </w:r>
      <w:r w:rsidR="00171AF2">
        <w:rPr>
          <w:rFonts w:ascii="Calibri" w:hAnsi="Calibri"/>
          <w:sz w:val="22"/>
          <w:szCs w:val="22"/>
        </w:rPr>
        <w:t>between assays occurring in each individual</w:t>
      </w:r>
      <w:r w:rsidR="00A91A5A">
        <w:rPr>
          <w:rFonts w:ascii="Calibri" w:hAnsi="Calibri"/>
          <w:sz w:val="22"/>
          <w:szCs w:val="22"/>
        </w:rPr>
        <w:t xml:space="preserve">. </w:t>
      </w:r>
      <w:commentRangeEnd w:id="6"/>
      <w:r w:rsidR="00171AF2">
        <w:rPr>
          <w:rStyle w:val="CommentReference"/>
        </w:rPr>
        <w:commentReference w:id="6"/>
      </w:r>
    </w:p>
    <w:p w14:paraId="21D95CB2" w14:textId="506A6914" w:rsidR="001E6305" w:rsidRDefault="001E6305" w:rsidP="00A0151A">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w:t>
      </w:r>
      <w:r w:rsidR="00171AF2">
        <w:rPr>
          <w:rFonts w:ascii="Calibri" w:hAnsi="Calibri"/>
          <w:sz w:val="22"/>
          <w:szCs w:val="22"/>
        </w:rPr>
        <w:t xml:space="preserve"> as a sensitivity analysis</w:t>
      </w:r>
      <w:r w:rsidRPr="00CF0B20">
        <w:rPr>
          <w:rFonts w:ascii="Calibri" w:hAnsi="Calibri"/>
          <w:sz w:val="22"/>
          <w:szCs w:val="22"/>
        </w:rPr>
        <w:t xml:space="preserve">.  </w:t>
      </w:r>
      <w:r>
        <w:rPr>
          <w:rFonts w:ascii="Calibri" w:hAnsi="Calibri"/>
          <w:sz w:val="22"/>
          <w:szCs w:val="22"/>
        </w:rPr>
        <w:t xml:space="preserve">To estimate </w:t>
      </w:r>
      <w:r w:rsidR="00264585">
        <w:rPr>
          <w:rFonts w:ascii="Calibri" w:hAnsi="Calibri"/>
          <w:sz w:val="22"/>
          <w:szCs w:val="22"/>
        </w:rPr>
        <w:t>behaviour</w:t>
      </w:r>
      <w:r>
        <w:rPr>
          <w:rFonts w:ascii="Calibri" w:hAnsi="Calibri"/>
          <w:sz w:val="22"/>
          <w:szCs w:val="22"/>
        </w:rPr>
        <w:t>al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2AC5D236" w14:textId="77777777" w:rsidR="001E6305" w:rsidRDefault="001E6305" w:rsidP="00A0151A">
      <w:pPr>
        <w:spacing w:line="480" w:lineRule="auto"/>
        <w:ind w:firstLine="720"/>
        <w:rPr>
          <w:rFonts w:ascii="Calibri" w:hAnsi="Calibri"/>
          <w:sz w:val="22"/>
          <w:szCs w:val="22"/>
        </w:rPr>
      </w:pPr>
      <w:r>
        <w:rPr>
          <w:rFonts w:ascii="Calibri" w:hAnsi="Calibri"/>
          <w:sz w:val="22"/>
          <w:szCs w:val="22"/>
        </w:rPr>
        <w:t xml:space="preserve">To test whether diet impacted personality or behavioural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w:t>
      </w:r>
      <w:r>
        <w:rPr>
          <w:rFonts w:ascii="Calibri" w:hAnsi="Calibri"/>
          <w:sz w:val="22"/>
          <w:szCs w:val="22"/>
        </w:rPr>
        <w:lastRenderedPageBreak/>
        <w:t xml:space="preserve">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021E2847" w14:textId="77777777" w:rsidR="001E6305" w:rsidRPr="00CF0B20" w:rsidRDefault="001E6305" w:rsidP="00A0151A">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7"/>
      <w:r>
        <w:rPr>
          <w:rFonts w:ascii="Calibri" w:hAnsi="Calibri"/>
          <w:sz w:val="22"/>
          <w:szCs w:val="22"/>
        </w:rPr>
        <w:t xml:space="preserve">600 samples </w:t>
      </w:r>
      <w:commentRangeEnd w:id="7"/>
      <w:r>
        <w:rPr>
          <w:rStyle w:val="CommentReference"/>
        </w:rPr>
        <w:commentReference w:id="7"/>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59FBEA48" w14:textId="77777777" w:rsidR="001E6305" w:rsidRDefault="001E6305" w:rsidP="001E6305">
      <w:pPr>
        <w:pStyle w:val="Subtitle"/>
        <w:spacing w:line="360" w:lineRule="auto"/>
        <w:outlineLvl w:val="0"/>
        <w:rPr>
          <w:rFonts w:ascii="Calibri" w:hAnsi="Calibri"/>
          <w:b/>
        </w:rPr>
      </w:pPr>
    </w:p>
    <w:p w14:paraId="3057B8BB" w14:textId="77777777" w:rsidR="001E6305" w:rsidRPr="00CF0B20" w:rsidRDefault="001E6305" w:rsidP="00155FB9">
      <w:pPr>
        <w:pStyle w:val="Subtitle"/>
      </w:pPr>
      <w:r w:rsidRPr="00CF0B20">
        <w:t>RESULTS</w:t>
      </w:r>
    </w:p>
    <w:p w14:paraId="3056AFFB" w14:textId="125BFB94" w:rsidR="001E6305" w:rsidRPr="00155FB9" w:rsidRDefault="001E6305" w:rsidP="001E6305">
      <w:pPr>
        <w:spacing w:line="360" w:lineRule="auto"/>
        <w:outlineLvl w:val="0"/>
        <w:rPr>
          <w:rFonts w:ascii="Calibri" w:hAnsi="Calibri"/>
          <w:b/>
          <w:i/>
          <w:sz w:val="22"/>
          <w:szCs w:val="22"/>
        </w:rPr>
      </w:pPr>
      <w:r w:rsidRPr="00155FB9">
        <w:rPr>
          <w:rFonts w:ascii="Calibri" w:hAnsi="Calibri"/>
          <w:b/>
          <w:i/>
          <w:sz w:val="22"/>
          <w:szCs w:val="22"/>
        </w:rPr>
        <w:t xml:space="preserve">Personality and </w:t>
      </w:r>
      <w:r w:rsidR="00264585" w:rsidRPr="00155FB9">
        <w:rPr>
          <w:rFonts w:ascii="Calibri" w:hAnsi="Calibri"/>
          <w:b/>
          <w:i/>
          <w:sz w:val="22"/>
          <w:szCs w:val="22"/>
        </w:rPr>
        <w:t>behaviour</w:t>
      </w:r>
      <w:r w:rsidRPr="00155FB9">
        <w:rPr>
          <w:rFonts w:ascii="Calibri" w:hAnsi="Calibri"/>
          <w:b/>
          <w:i/>
          <w:sz w:val="22"/>
          <w:szCs w:val="22"/>
        </w:rPr>
        <w:t>al syndromes in L. delicata</w:t>
      </w:r>
    </w:p>
    <w:p w14:paraId="08AA060E" w14:textId="3EA2EA2F" w:rsidR="001E6305" w:rsidRDefault="001E6305" w:rsidP="00A0151A">
      <w:pPr>
        <w:spacing w:line="480" w:lineRule="auto"/>
        <w:rPr>
          <w:rFonts w:ascii="Calibri" w:hAnsi="Calibri"/>
          <w:b/>
          <w:i/>
          <w:sz w:val="22"/>
          <w:szCs w:val="22"/>
        </w:rPr>
      </w:pPr>
      <w:r>
        <w:rPr>
          <w:rFonts w:ascii="Calibri" w:hAnsi="Calibri"/>
          <w:sz w:val="22"/>
          <w:szCs w:val="22"/>
        </w:rPr>
        <w:t xml:space="preserve">All </w:t>
      </w:r>
      <w:r w:rsidR="00264585">
        <w:rPr>
          <w:rFonts w:ascii="Calibri" w:hAnsi="Calibri"/>
          <w:sz w:val="22"/>
          <w:szCs w:val="22"/>
        </w:rPr>
        <w:t>behaviour</w:t>
      </w:r>
      <w:r>
        <w:rPr>
          <w:rFonts w:ascii="Calibri" w:hAnsi="Calibri"/>
          <w:sz w:val="22"/>
          <w:szCs w:val="22"/>
        </w:rPr>
        <w:t>al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7DB700B4" w14:textId="77777777" w:rsidR="001E6305" w:rsidRPr="000251C0" w:rsidRDefault="001E6305" w:rsidP="001E6305">
      <w:pPr>
        <w:rPr>
          <w:ins w:id="8" w:author="Daniel Noble" w:date="2017-10-11T11:14:00Z"/>
          <w:rFonts w:asciiTheme="minorHAnsi" w:hAnsiTheme="minorHAnsi"/>
          <w:i/>
          <w:sz w:val="22"/>
        </w:rPr>
      </w:pPr>
    </w:p>
    <w:p w14:paraId="70A2ED61" w14:textId="7BC6BAD1" w:rsidR="001E6305" w:rsidRPr="000251C0" w:rsidRDefault="001E6305" w:rsidP="001E6305">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behavioural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661246" w:rsidRPr="00661246" w14:paraId="0AEB6649" w14:textId="77777777" w:rsidTr="00661246">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57982F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11A2511E"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1B0EAA6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1CAB848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7B085D2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661246" w:rsidRPr="00661246" w14:paraId="21E63D3C" w14:textId="77777777" w:rsidTr="00661246">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03BFB76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CEB4BF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9CF593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429E7C4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5511AB5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661246" w:rsidRPr="00661246" w14:paraId="5D442EB7" w14:textId="77777777" w:rsidTr="00661246">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18C7F57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4A20F228"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6CF6C22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5182E89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26210EDE"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1BC11B0B" w14:textId="77777777" w:rsidR="001E6305" w:rsidRPr="00491527" w:rsidRDefault="001E6305" w:rsidP="001E6305">
      <w:pPr>
        <w:rPr>
          <w:rFonts w:asciiTheme="minorHAnsi" w:hAnsiTheme="minorHAnsi"/>
          <w:i/>
          <w:sz w:val="15"/>
        </w:rPr>
      </w:pPr>
    </w:p>
    <w:p w14:paraId="5A373270" w14:textId="77777777" w:rsidR="001E6305" w:rsidRDefault="001E6305" w:rsidP="001E6305">
      <w:pPr>
        <w:spacing w:line="360" w:lineRule="auto"/>
        <w:rPr>
          <w:rFonts w:ascii="Calibri" w:hAnsi="Calibri"/>
          <w:sz w:val="22"/>
          <w:szCs w:val="22"/>
        </w:rPr>
      </w:pPr>
    </w:p>
    <w:p w14:paraId="1296CA6E" w14:textId="05788D6F" w:rsidR="001E6305" w:rsidRDefault="001E6305" w:rsidP="00A0151A">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r w:rsidR="00264585">
        <w:rPr>
          <w:rFonts w:ascii="Calibri" w:hAnsi="Calibri"/>
          <w:sz w:val="22"/>
          <w:szCs w:val="22"/>
        </w:rPr>
        <w:t>behaviour</w:t>
      </w:r>
      <w:r>
        <w:rPr>
          <w:rFonts w:ascii="Calibri" w:hAnsi="Calibri"/>
          <w:sz w:val="22"/>
          <w:szCs w:val="22"/>
        </w:rPr>
        <w:t xml:space="preserve">al traits formed a </w:t>
      </w:r>
      <w:r w:rsidR="00264585">
        <w:rPr>
          <w:rFonts w:ascii="Calibri" w:hAnsi="Calibri"/>
          <w:sz w:val="22"/>
          <w:szCs w:val="22"/>
        </w:rPr>
        <w:t>behaviour</w:t>
      </w:r>
      <w:r>
        <w:rPr>
          <w:rFonts w:ascii="Calibri" w:hAnsi="Calibri"/>
          <w:sz w:val="22"/>
          <w:szCs w:val="22"/>
        </w:rPr>
        <w:t xml:space="preserve">al syndrome (Tables 2 &amp; 3). Total distance moved (exploration) and the latency </w:t>
      </w:r>
      <w:r>
        <w:rPr>
          <w:rFonts w:ascii="Calibri" w:hAnsi="Calibri"/>
          <w:sz w:val="22"/>
          <w:szCs w:val="22"/>
        </w:rPr>
        <w:lastRenderedPageBreak/>
        <w:t xml:space="preserve">to approach a novel food item exhibited a significant negative correlation in both treatment groups (high = -0.992, CI = -0.991, -0.541; low = -0.948, CI = -0.998, -0.788). More active individuals were more likely to explore and interact with novel food items (Figure 1a). Sociality and novel latency also had strong negative correlations (high = -0.804, CI = -0.994, -0.563; low = -0.985, CI = -0.994, -0.575) implying that more social individuals were also more likely to quickly interact with the novel item (Figure 1b). Distance moved and time spent in novel zone were positively correlated (high = 0.303, CI = 0.152, 0.893; low = 0.697, CI = 0.314, .920) with more exploratory individuals also spending more time in the novel zone (Figure 1c). Novel duration also had a much stronger positive correlation with sociality (Figure d) in both treatment groups (high = 0.773, CI = 0.515, 0.992; low = 0.950, CI = 0.854, 0.997). More social individuals were also more likely to explore (Figure 1e) more with significant positive correlations existing between sociality and distance moved (high = 0.454, CI = 0.239, 0.822; low = 0.581, CI = 0.307, 0.896).  </w:t>
      </w:r>
    </w:p>
    <w:p w14:paraId="7B35ED0F" w14:textId="77777777" w:rsidR="00155FB9" w:rsidRDefault="00155FB9" w:rsidP="001E6305">
      <w:pPr>
        <w:spacing w:line="360" w:lineRule="auto"/>
        <w:ind w:firstLine="720"/>
        <w:rPr>
          <w:rFonts w:ascii="Calibri" w:hAnsi="Calibri"/>
          <w:sz w:val="22"/>
          <w:szCs w:val="22"/>
        </w:rPr>
      </w:pPr>
    </w:p>
    <w:p w14:paraId="3DE0AC56" w14:textId="77777777" w:rsidR="001E6305" w:rsidRPr="00004405" w:rsidRDefault="001E6305" w:rsidP="001E6305">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661246" w:rsidRPr="00661246" w14:paraId="1635B3A3" w14:textId="77777777" w:rsidTr="00661246">
        <w:tc>
          <w:tcPr>
            <w:tcW w:w="1169" w:type="dxa"/>
          </w:tcPr>
          <w:p w14:paraId="6F4038EE" w14:textId="77777777" w:rsidR="001E6305" w:rsidRPr="00661246" w:rsidRDefault="001E6305" w:rsidP="00117700">
            <w:pPr>
              <w:spacing w:line="360" w:lineRule="auto"/>
              <w:rPr>
                <w:rFonts w:ascii="Abadi MT Condensed Light" w:hAnsi="Abadi MT Condensed Light"/>
                <w:sz w:val="22"/>
                <w:szCs w:val="22"/>
              </w:rPr>
            </w:pPr>
          </w:p>
        </w:tc>
        <w:tc>
          <w:tcPr>
            <w:tcW w:w="1695" w:type="dxa"/>
          </w:tcPr>
          <w:p w14:paraId="0DD4EC9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C840B9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30BD209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6298AD1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112DBF54" w14:textId="77777777" w:rsidTr="00661246">
        <w:tc>
          <w:tcPr>
            <w:tcW w:w="1169" w:type="dxa"/>
          </w:tcPr>
          <w:p w14:paraId="25392AF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1D32FD4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482B970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4B4E12FB"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-24.375)</w:t>
            </w:r>
          </w:p>
        </w:tc>
        <w:tc>
          <w:tcPr>
            <w:tcW w:w="1749" w:type="dxa"/>
          </w:tcPr>
          <w:p w14:paraId="0D3AF17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294D2FC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661246" w:rsidRPr="00661246" w14:paraId="364DE220" w14:textId="77777777" w:rsidTr="00661246">
        <w:trPr>
          <w:trHeight w:val="563"/>
        </w:trPr>
        <w:tc>
          <w:tcPr>
            <w:tcW w:w="1169" w:type="dxa"/>
          </w:tcPr>
          <w:p w14:paraId="2311C68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7BFA91D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56B9F305" w14:textId="5146222A" w:rsidR="001E6305" w:rsidRPr="00661246" w:rsidRDefault="00661246"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001E6305" w:rsidRPr="00661246">
              <w:rPr>
                <w:rFonts w:ascii="Calibri" w:eastAsia="Times New Roman" w:hAnsi="Calibri"/>
                <w:color w:val="000000"/>
                <w:sz w:val="22"/>
                <w:szCs w:val="22"/>
              </w:rPr>
              <w:t>51247.953)</w:t>
            </w:r>
          </w:p>
        </w:tc>
        <w:tc>
          <w:tcPr>
            <w:tcW w:w="1749" w:type="dxa"/>
          </w:tcPr>
          <w:p w14:paraId="36ACE1DB"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079" w:type="dxa"/>
          </w:tcPr>
          <w:p w14:paraId="21615CA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2F2B970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661246" w:rsidRPr="00661246" w14:paraId="50E08E50" w14:textId="77777777" w:rsidTr="00661246">
        <w:tc>
          <w:tcPr>
            <w:tcW w:w="1169" w:type="dxa"/>
          </w:tcPr>
          <w:p w14:paraId="64E8C5C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50F77F0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41D17B2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1C6D41F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26882AD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661246" w:rsidRPr="00661246" w14:paraId="59F1F15B" w14:textId="77777777" w:rsidTr="00661246">
        <w:trPr>
          <w:trHeight w:val="269"/>
        </w:trPr>
        <w:tc>
          <w:tcPr>
            <w:tcW w:w="1169" w:type="dxa"/>
          </w:tcPr>
          <w:p w14:paraId="51C077D7"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5FC258B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3BEE91B7" w14:textId="0A99889E"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4A58FC2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52CE933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31C50421" w14:textId="77777777" w:rsidR="001E6305" w:rsidRPr="00397456" w:rsidRDefault="001E6305" w:rsidP="001E6305">
      <w:pPr>
        <w:rPr>
          <w:rFonts w:ascii="Calibri" w:hAnsi="Calibri"/>
          <w:i/>
          <w:sz w:val="16"/>
          <w:szCs w:val="22"/>
        </w:rPr>
      </w:pPr>
    </w:p>
    <w:p w14:paraId="105E6137" w14:textId="77777777" w:rsidR="00A0151A" w:rsidRDefault="00A0151A" w:rsidP="001E6305">
      <w:pPr>
        <w:rPr>
          <w:rFonts w:ascii="Calibri" w:hAnsi="Calibri"/>
          <w:b/>
          <w:i/>
          <w:sz w:val="22"/>
        </w:rPr>
      </w:pPr>
    </w:p>
    <w:p w14:paraId="0FC43FEB" w14:textId="77777777" w:rsidR="00A0151A" w:rsidRDefault="00A0151A" w:rsidP="001E6305">
      <w:pPr>
        <w:rPr>
          <w:rFonts w:ascii="Calibri" w:hAnsi="Calibri"/>
          <w:b/>
          <w:i/>
          <w:sz w:val="22"/>
        </w:rPr>
      </w:pPr>
    </w:p>
    <w:p w14:paraId="76D4D20A" w14:textId="77777777" w:rsidR="00A0151A" w:rsidRDefault="00A0151A" w:rsidP="001E6305">
      <w:pPr>
        <w:rPr>
          <w:rFonts w:ascii="Calibri" w:hAnsi="Calibri"/>
          <w:b/>
          <w:i/>
          <w:sz w:val="22"/>
        </w:rPr>
      </w:pPr>
    </w:p>
    <w:p w14:paraId="5D8AC843" w14:textId="77777777" w:rsidR="00A0151A" w:rsidRDefault="00A0151A" w:rsidP="001E6305">
      <w:pPr>
        <w:rPr>
          <w:rFonts w:ascii="Calibri" w:hAnsi="Calibri"/>
          <w:b/>
          <w:i/>
          <w:sz w:val="22"/>
        </w:rPr>
      </w:pPr>
    </w:p>
    <w:p w14:paraId="30318B48" w14:textId="77777777" w:rsidR="00A0151A" w:rsidRDefault="00A0151A" w:rsidP="001E6305">
      <w:pPr>
        <w:rPr>
          <w:rFonts w:ascii="Calibri" w:hAnsi="Calibri"/>
          <w:b/>
          <w:i/>
          <w:sz w:val="22"/>
        </w:rPr>
      </w:pPr>
    </w:p>
    <w:p w14:paraId="77B913EE" w14:textId="77777777" w:rsidR="00A0151A" w:rsidRDefault="00A0151A" w:rsidP="001E6305">
      <w:pPr>
        <w:rPr>
          <w:rFonts w:ascii="Calibri" w:hAnsi="Calibri"/>
          <w:b/>
          <w:i/>
          <w:sz w:val="22"/>
        </w:rPr>
      </w:pPr>
    </w:p>
    <w:p w14:paraId="056709B3" w14:textId="77777777" w:rsidR="00A0151A" w:rsidRDefault="00A0151A" w:rsidP="001E6305">
      <w:pPr>
        <w:rPr>
          <w:rFonts w:ascii="Calibri" w:hAnsi="Calibri"/>
          <w:b/>
          <w:i/>
          <w:sz w:val="22"/>
        </w:rPr>
      </w:pPr>
    </w:p>
    <w:p w14:paraId="6E3C382F" w14:textId="77777777" w:rsidR="001E6305" w:rsidRPr="00004405" w:rsidRDefault="001E6305" w:rsidP="001E6305">
      <w:pPr>
        <w:rPr>
          <w:rFonts w:ascii="Calibri" w:hAnsi="Calibri"/>
          <w:sz w:val="22"/>
        </w:rPr>
      </w:pPr>
      <w:r w:rsidRPr="00004405">
        <w:rPr>
          <w:rFonts w:ascii="Calibri" w:hAnsi="Calibri"/>
          <w:b/>
          <w:i/>
          <w:sz w:val="22"/>
        </w:rPr>
        <w:lastRenderedPageBreak/>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661246" w:rsidRPr="00661246" w14:paraId="7270F431" w14:textId="77777777" w:rsidTr="00661246">
        <w:tc>
          <w:tcPr>
            <w:tcW w:w="1169" w:type="dxa"/>
          </w:tcPr>
          <w:p w14:paraId="174446E2" w14:textId="77777777" w:rsidR="001E6305" w:rsidRPr="00661246" w:rsidRDefault="001E6305" w:rsidP="00117700">
            <w:pPr>
              <w:spacing w:line="360" w:lineRule="auto"/>
              <w:rPr>
                <w:rFonts w:ascii="Abadi MT Condensed Light" w:hAnsi="Abadi MT Condensed Light"/>
                <w:sz w:val="22"/>
                <w:szCs w:val="22"/>
              </w:rPr>
            </w:pPr>
          </w:p>
        </w:tc>
        <w:tc>
          <w:tcPr>
            <w:tcW w:w="1701" w:type="dxa"/>
          </w:tcPr>
          <w:p w14:paraId="315FFD7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4A8C260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7D9CE72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075C13D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0F6CDD63" w14:textId="77777777" w:rsidTr="00661246">
        <w:tc>
          <w:tcPr>
            <w:tcW w:w="1169" w:type="dxa"/>
          </w:tcPr>
          <w:p w14:paraId="7254EFA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3F7A398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4EFDA68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73E9F1D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70EEACE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661246" w:rsidRPr="00661246" w14:paraId="1507D096" w14:textId="77777777" w:rsidTr="00661246">
        <w:tc>
          <w:tcPr>
            <w:tcW w:w="1169" w:type="dxa"/>
          </w:tcPr>
          <w:p w14:paraId="5E75D7FC"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69EBC12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145DD08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6E14CEC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2F4ED542"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985" w:type="dxa"/>
          </w:tcPr>
          <w:p w14:paraId="3F1AC354" w14:textId="77777777" w:rsid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7E581AC4" w14:textId="00C4549F"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661246" w:rsidRPr="00661246" w14:paraId="74DEB9B3" w14:textId="77777777" w:rsidTr="00661246">
        <w:tc>
          <w:tcPr>
            <w:tcW w:w="1169" w:type="dxa"/>
          </w:tcPr>
          <w:p w14:paraId="67D9B5E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262332B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2F5E2067"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490DDB8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33AC525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661246" w:rsidRPr="00661246" w14:paraId="4EC4B94C" w14:textId="77777777" w:rsidTr="00661246">
        <w:tc>
          <w:tcPr>
            <w:tcW w:w="1169" w:type="dxa"/>
          </w:tcPr>
          <w:p w14:paraId="1F8704C9"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19CF5722"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424E6B1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56F7D5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3127611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6C0581CE" w14:textId="77777777" w:rsidR="001E6305" w:rsidRPr="00004405" w:rsidRDefault="001E6305" w:rsidP="001E6305">
      <w:pPr>
        <w:pStyle w:val="ListParagraph"/>
        <w:numPr>
          <w:ilvl w:val="0"/>
          <w:numId w:val="8"/>
        </w:numPr>
        <w:spacing w:line="360" w:lineRule="auto"/>
        <w:rPr>
          <w:rFonts w:ascii="Calibri" w:hAnsi="Calibri"/>
          <w:b/>
          <w:sz w:val="22"/>
          <w:szCs w:val="22"/>
        </w:rPr>
      </w:pPr>
      <w:r w:rsidRPr="00E72C9C">
        <w:rPr>
          <w:noProof/>
          <w:lang w:val="en-GB" w:eastAsia="en-GB"/>
        </w:rPr>
        <w:drawing>
          <wp:anchor distT="0" distB="0" distL="114300" distR="114300" simplePos="0" relativeHeight="251665408" behindDoc="0" locked="0" layoutInCell="1" allowOverlap="1" wp14:anchorId="0F7311A0" wp14:editId="4C77F38D">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4384" behindDoc="0" locked="0" layoutInCell="1" allowOverlap="1" wp14:anchorId="30C74C8E" wp14:editId="7247D7C2">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2336" behindDoc="0" locked="0" layoutInCell="1" allowOverlap="1" wp14:anchorId="267F2422" wp14:editId="4AE041AE">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lang w:val="en-GB" w:eastAsia="en-GB"/>
        </w:rPr>
        <w:drawing>
          <wp:anchor distT="0" distB="0" distL="114300" distR="114300" simplePos="0" relativeHeight="251661312" behindDoc="0" locked="0" layoutInCell="1" allowOverlap="1" wp14:anchorId="088B756C" wp14:editId="692474CB">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2A51BCF0" w14:textId="77777777" w:rsidR="001E6305" w:rsidRPr="00A831A8" w:rsidRDefault="001E6305" w:rsidP="001E6305">
      <w:pPr>
        <w:rPr>
          <w:rFonts w:ascii="Calibri" w:hAnsi="Calibri"/>
          <w:b/>
          <w:sz w:val="22"/>
          <w:szCs w:val="22"/>
        </w:rPr>
      </w:pPr>
    </w:p>
    <w:p w14:paraId="1CCA1BD5" w14:textId="77777777" w:rsidR="001E6305" w:rsidRPr="00A831A8" w:rsidRDefault="001E6305" w:rsidP="001E6305">
      <w:pPr>
        <w:ind w:firstLine="360"/>
        <w:rPr>
          <w:rFonts w:ascii="Calibri" w:hAnsi="Calibri"/>
          <w:b/>
          <w:sz w:val="22"/>
          <w:szCs w:val="22"/>
        </w:rPr>
      </w:pPr>
      <w:r w:rsidRPr="00E72C9C">
        <w:rPr>
          <w:noProof/>
          <w:lang w:val="en-GB" w:eastAsia="en-GB"/>
        </w:rPr>
        <w:lastRenderedPageBreak/>
        <w:drawing>
          <wp:anchor distT="0" distB="0" distL="114300" distR="114300" simplePos="0" relativeHeight="251663360" behindDoc="0" locked="0" layoutInCell="1" allowOverlap="1" wp14:anchorId="36A1714E" wp14:editId="6A8483D7">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109A694A" w14:textId="77777777" w:rsidR="001E6305" w:rsidRDefault="001E6305" w:rsidP="001E6305">
      <w:pPr>
        <w:rPr>
          <w:rFonts w:ascii="Calibri" w:hAnsi="Calibri"/>
          <w:b/>
          <w:sz w:val="22"/>
          <w:szCs w:val="22"/>
        </w:rPr>
      </w:pPr>
    </w:p>
    <w:p w14:paraId="0EC5E41F" w14:textId="77777777" w:rsidR="001E6305" w:rsidRDefault="001E6305" w:rsidP="001E6305">
      <w:pPr>
        <w:rPr>
          <w:rFonts w:ascii="Calibri" w:hAnsi="Calibri"/>
          <w:b/>
          <w:sz w:val="22"/>
          <w:szCs w:val="22"/>
        </w:rPr>
      </w:pPr>
    </w:p>
    <w:p w14:paraId="58CD417E" w14:textId="77777777" w:rsidR="001E6305" w:rsidRDefault="001E6305" w:rsidP="001E6305">
      <w:pPr>
        <w:rPr>
          <w:rFonts w:ascii="Calibri" w:hAnsi="Calibri"/>
          <w:b/>
          <w:sz w:val="22"/>
          <w:szCs w:val="22"/>
        </w:rPr>
      </w:pPr>
    </w:p>
    <w:p w14:paraId="55565C82" w14:textId="77777777" w:rsidR="001E6305" w:rsidRDefault="001E6305" w:rsidP="001E6305">
      <w:pPr>
        <w:rPr>
          <w:rFonts w:ascii="Calibri" w:hAnsi="Calibri"/>
          <w:b/>
          <w:sz w:val="22"/>
          <w:szCs w:val="22"/>
        </w:rPr>
      </w:pPr>
    </w:p>
    <w:p w14:paraId="6D27C9FB" w14:textId="77777777" w:rsidR="001E6305" w:rsidRDefault="001E6305" w:rsidP="001E6305">
      <w:pPr>
        <w:rPr>
          <w:rFonts w:ascii="Calibri" w:hAnsi="Calibri"/>
          <w:b/>
          <w:sz w:val="22"/>
          <w:szCs w:val="22"/>
        </w:rPr>
      </w:pPr>
    </w:p>
    <w:p w14:paraId="2A7C8B76" w14:textId="77777777" w:rsidR="001E6305" w:rsidRDefault="001E6305" w:rsidP="001E6305">
      <w:pPr>
        <w:rPr>
          <w:rFonts w:ascii="Calibri" w:hAnsi="Calibri"/>
          <w:b/>
          <w:sz w:val="22"/>
          <w:szCs w:val="22"/>
        </w:rPr>
      </w:pPr>
    </w:p>
    <w:p w14:paraId="06FEE94A" w14:textId="77777777" w:rsidR="001E6305" w:rsidRDefault="001E6305" w:rsidP="001E6305">
      <w:pPr>
        <w:rPr>
          <w:rFonts w:ascii="Calibri" w:hAnsi="Calibri"/>
          <w:b/>
          <w:sz w:val="22"/>
          <w:szCs w:val="22"/>
        </w:rPr>
      </w:pPr>
    </w:p>
    <w:p w14:paraId="7C4870EE" w14:textId="77777777" w:rsidR="001E6305" w:rsidRDefault="001E6305" w:rsidP="001E6305">
      <w:pPr>
        <w:rPr>
          <w:rFonts w:ascii="Calibri" w:hAnsi="Calibri"/>
          <w:b/>
          <w:sz w:val="22"/>
          <w:szCs w:val="22"/>
        </w:rPr>
      </w:pPr>
    </w:p>
    <w:p w14:paraId="02214B62" w14:textId="77777777" w:rsidR="001E6305" w:rsidRDefault="001E6305" w:rsidP="001E6305">
      <w:pPr>
        <w:rPr>
          <w:rFonts w:ascii="Calibri" w:hAnsi="Calibri"/>
          <w:b/>
          <w:sz w:val="22"/>
          <w:szCs w:val="22"/>
        </w:rPr>
      </w:pPr>
    </w:p>
    <w:p w14:paraId="525597E3" w14:textId="77777777" w:rsidR="001E6305" w:rsidRDefault="001E6305" w:rsidP="001E6305">
      <w:pPr>
        <w:rPr>
          <w:rFonts w:ascii="Calibri" w:hAnsi="Calibri"/>
          <w:b/>
          <w:sz w:val="22"/>
          <w:szCs w:val="22"/>
        </w:rPr>
      </w:pPr>
    </w:p>
    <w:p w14:paraId="38B0BC87" w14:textId="77777777" w:rsidR="001E6305" w:rsidRDefault="001E6305" w:rsidP="001E6305">
      <w:pPr>
        <w:rPr>
          <w:rFonts w:ascii="Calibri" w:hAnsi="Calibri"/>
          <w:b/>
          <w:sz w:val="22"/>
          <w:szCs w:val="22"/>
        </w:rPr>
      </w:pPr>
    </w:p>
    <w:p w14:paraId="6F3D6872" w14:textId="77777777" w:rsidR="001E6305" w:rsidRDefault="001E6305" w:rsidP="001E6305">
      <w:pPr>
        <w:rPr>
          <w:rFonts w:asciiTheme="minorHAnsi" w:hAnsiTheme="minorHAnsi"/>
          <w:b/>
          <w:i/>
          <w:lang w:val="en-AU"/>
        </w:rPr>
      </w:pPr>
    </w:p>
    <w:p w14:paraId="21DCE2B7" w14:textId="77777777" w:rsidR="001E6305" w:rsidRDefault="001E6305" w:rsidP="001E6305">
      <w:pPr>
        <w:rPr>
          <w:rFonts w:asciiTheme="minorHAnsi" w:hAnsiTheme="minorHAnsi"/>
          <w:b/>
          <w:i/>
          <w:lang w:val="en-AU"/>
        </w:rPr>
      </w:pPr>
    </w:p>
    <w:p w14:paraId="31F23F5A" w14:textId="77777777" w:rsidR="001E6305" w:rsidRDefault="001E6305" w:rsidP="001E6305">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3575345E" w14:textId="77777777" w:rsidR="001E6305" w:rsidRDefault="001E6305" w:rsidP="001E6305">
      <w:pPr>
        <w:ind w:left="2160" w:firstLine="720"/>
        <w:rPr>
          <w:rFonts w:asciiTheme="minorHAnsi" w:hAnsiTheme="minorHAnsi"/>
          <w:lang w:val="en-AU"/>
        </w:rPr>
      </w:pPr>
      <w:r w:rsidRPr="00A831A8">
        <w:rPr>
          <w:rFonts w:asciiTheme="minorHAnsi" w:hAnsiTheme="minorHAnsi"/>
          <w:sz w:val="22"/>
          <w:lang w:val="en-AU"/>
        </w:rPr>
        <w:t>e. High = 0.454 Low = 0.851</w:t>
      </w:r>
    </w:p>
    <w:p w14:paraId="6C66B75D" w14:textId="77777777" w:rsidR="001E6305" w:rsidRPr="00A831A8" w:rsidRDefault="001E6305" w:rsidP="001E6305">
      <w:pPr>
        <w:ind w:left="2160" w:firstLine="720"/>
        <w:rPr>
          <w:rFonts w:asciiTheme="minorHAnsi" w:hAnsiTheme="minorHAnsi"/>
          <w:sz w:val="11"/>
          <w:lang w:val="en-AU"/>
        </w:rPr>
      </w:pPr>
    </w:p>
    <w:p w14:paraId="3B9553FC" w14:textId="77777777" w:rsidR="001E6305" w:rsidRPr="00A831A8" w:rsidRDefault="001E6305" w:rsidP="001E6305">
      <w:pPr>
        <w:rPr>
          <w:rFonts w:ascii="Calibri" w:hAnsi="Calibri"/>
          <w:b/>
          <w:sz w:val="21"/>
          <w:szCs w:val="22"/>
        </w:rPr>
      </w:pPr>
      <w:r w:rsidRPr="00A831A8">
        <w:rPr>
          <w:rFonts w:asciiTheme="minorHAnsi" w:hAnsiTheme="minorHAnsi"/>
          <w:b/>
          <w:i/>
          <w:sz w:val="22"/>
          <w:lang w:val="en-AU"/>
        </w:rPr>
        <w:t>Figure 1</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497AC589" w14:textId="77777777" w:rsidR="00155FB9" w:rsidRDefault="00155FB9" w:rsidP="001E6305">
      <w:pPr>
        <w:spacing w:line="360" w:lineRule="auto"/>
        <w:ind w:firstLine="720"/>
        <w:rPr>
          <w:rStyle w:val="s1"/>
          <w:rFonts w:ascii="Calibri" w:eastAsiaTheme="minorEastAsia" w:hAnsi="Calibri"/>
          <w:b/>
          <w:bCs/>
          <w:color w:val="5A5A5A" w:themeColor="text1" w:themeTint="A5"/>
          <w:spacing w:val="15"/>
          <w:sz w:val="22"/>
          <w:szCs w:val="22"/>
        </w:rPr>
      </w:pPr>
    </w:p>
    <w:p w14:paraId="069A2C0C" w14:textId="4F36B460" w:rsidR="001E6305" w:rsidRDefault="001E6305" w:rsidP="00937A77">
      <w:pPr>
        <w:spacing w:line="480" w:lineRule="auto"/>
        <w:ind w:firstLine="720"/>
        <w:rPr>
          <w:rFonts w:ascii="Calibri" w:hAnsi="Calibri"/>
          <w:sz w:val="22"/>
          <w:szCs w:val="22"/>
        </w:rPr>
      </w:pPr>
      <w:r>
        <w:rPr>
          <w:rFonts w:ascii="Calibri" w:hAnsi="Calibri"/>
          <w:sz w:val="22"/>
          <w:szCs w:val="22"/>
        </w:rPr>
        <w:t xml:space="preserve">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novel latency (high = -0.122, </w:t>
      </w:r>
      <w:proofErr w:type="gramStart"/>
      <w:r>
        <w:rPr>
          <w:rFonts w:ascii="Calibri" w:hAnsi="Calibri"/>
          <w:sz w:val="22"/>
          <w:szCs w:val="22"/>
        </w:rPr>
        <w:t>CI  =</w:t>
      </w:r>
      <w:proofErr w:type="gramEnd"/>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r w:rsidR="00264585">
        <w:rPr>
          <w:rFonts w:ascii="Calibri" w:hAnsi="Calibri"/>
          <w:sz w:val="22"/>
          <w:szCs w:val="22"/>
        </w:rPr>
        <w:t>behaviour</w:t>
      </w:r>
      <w:r>
        <w:rPr>
          <w:rFonts w:ascii="Calibri" w:hAnsi="Calibri"/>
          <w:sz w:val="22"/>
          <w:szCs w:val="22"/>
        </w:rPr>
        <w:t>al syndromes exist.</w:t>
      </w:r>
    </w:p>
    <w:p w14:paraId="639870D2" w14:textId="77777777" w:rsidR="001E6305" w:rsidRPr="00683D66" w:rsidRDefault="001E6305" w:rsidP="001E6305"/>
    <w:p w14:paraId="6A2D056C" w14:textId="77777777" w:rsidR="001E6305" w:rsidRPr="000251C0" w:rsidRDefault="001E6305" w:rsidP="001E6305">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661246" w:rsidRPr="00661246" w14:paraId="2AABF436" w14:textId="77777777" w:rsidTr="00661246">
        <w:tc>
          <w:tcPr>
            <w:tcW w:w="1039" w:type="dxa"/>
          </w:tcPr>
          <w:p w14:paraId="5C35F7F8" w14:textId="77777777" w:rsidR="001E6305" w:rsidRPr="00661246" w:rsidRDefault="001E6305" w:rsidP="00117700">
            <w:pPr>
              <w:spacing w:line="360" w:lineRule="auto"/>
              <w:rPr>
                <w:rFonts w:ascii="Abadi MT Condensed Light" w:hAnsi="Abadi MT Condensed Light"/>
                <w:sz w:val="22"/>
                <w:szCs w:val="22"/>
              </w:rPr>
            </w:pPr>
          </w:p>
        </w:tc>
        <w:tc>
          <w:tcPr>
            <w:tcW w:w="2082" w:type="dxa"/>
          </w:tcPr>
          <w:p w14:paraId="1D76C8F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7108D72A"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7B3356D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7B98A98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1C8A9C49" w14:textId="77777777" w:rsidTr="00661246">
        <w:tc>
          <w:tcPr>
            <w:tcW w:w="1039" w:type="dxa"/>
          </w:tcPr>
          <w:p w14:paraId="21C48B9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0C2B0C4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6A81AD2B"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0BDD342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-2.412)</w:t>
            </w:r>
          </w:p>
        </w:tc>
        <w:tc>
          <w:tcPr>
            <w:tcW w:w="1604" w:type="dxa"/>
          </w:tcPr>
          <w:p w14:paraId="4025598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73E7BEA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661246" w:rsidRPr="00661246" w14:paraId="052964A4" w14:textId="77777777" w:rsidTr="00661246">
        <w:tc>
          <w:tcPr>
            <w:tcW w:w="1039" w:type="dxa"/>
          </w:tcPr>
          <w:p w14:paraId="0C9A613B"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0D8637C6" w14:textId="77777777" w:rsid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1990DD91" w14:textId="71165173"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6590C1F0" w14:textId="1B32F8F9" w:rsidR="001E6305" w:rsidRPr="00661246" w:rsidRDefault="00661246" w:rsidP="00117700">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001E6305" w:rsidRPr="00661246">
              <w:rPr>
                <w:rFonts w:ascii="Calibri" w:eastAsia="Times New Roman" w:hAnsi="Calibri"/>
                <w:color w:val="000000"/>
                <w:sz w:val="22"/>
                <w:szCs w:val="22"/>
              </w:rPr>
              <w:t>69409.688)</w:t>
            </w:r>
          </w:p>
        </w:tc>
        <w:tc>
          <w:tcPr>
            <w:tcW w:w="1604" w:type="dxa"/>
          </w:tcPr>
          <w:p w14:paraId="7D6D1237"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223" w:type="dxa"/>
          </w:tcPr>
          <w:p w14:paraId="5C60B5C0"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661246" w:rsidRPr="00661246" w14:paraId="442BAF55" w14:textId="77777777" w:rsidTr="00661246">
        <w:tc>
          <w:tcPr>
            <w:tcW w:w="1039" w:type="dxa"/>
          </w:tcPr>
          <w:p w14:paraId="20068B8C"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3624348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6000180"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694658E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4ACD61BF" w14:textId="77777777" w:rsidR="001E6305" w:rsidRPr="00661246" w:rsidRDefault="001E6305" w:rsidP="00117700">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661246" w:rsidRPr="00661246" w14:paraId="00D3E5B4" w14:textId="77777777" w:rsidTr="00661246">
        <w:trPr>
          <w:trHeight w:val="269"/>
        </w:trPr>
        <w:tc>
          <w:tcPr>
            <w:tcW w:w="1039" w:type="dxa"/>
          </w:tcPr>
          <w:p w14:paraId="5AF22CA4"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17A7647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0BC6481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50C8041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2452354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5C1FE13D" w14:textId="77777777" w:rsidR="001E6305" w:rsidRPr="0085437B" w:rsidRDefault="001E6305" w:rsidP="001E6305">
      <w:pPr>
        <w:spacing w:line="360" w:lineRule="auto"/>
        <w:rPr>
          <w:rFonts w:ascii="Calibri" w:hAnsi="Calibri"/>
          <w:b/>
          <w:sz w:val="18"/>
          <w:szCs w:val="22"/>
          <w:u w:val="single"/>
        </w:rPr>
      </w:pPr>
    </w:p>
    <w:p w14:paraId="4E10B980" w14:textId="77777777" w:rsidR="001E6305" w:rsidRPr="000251C0" w:rsidRDefault="001E6305" w:rsidP="001E6305">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661246" w:rsidRPr="00661246" w14:paraId="387CE553" w14:textId="77777777" w:rsidTr="00661246">
        <w:tc>
          <w:tcPr>
            <w:tcW w:w="1129" w:type="dxa"/>
          </w:tcPr>
          <w:p w14:paraId="72A94EB8" w14:textId="77777777" w:rsidR="001E6305" w:rsidRPr="00661246" w:rsidRDefault="001E6305" w:rsidP="00117700">
            <w:pPr>
              <w:spacing w:line="360" w:lineRule="auto"/>
              <w:rPr>
                <w:rFonts w:ascii="Abadi MT Condensed Light" w:hAnsi="Abadi MT Condensed Light"/>
                <w:sz w:val="22"/>
                <w:szCs w:val="22"/>
              </w:rPr>
            </w:pPr>
          </w:p>
        </w:tc>
        <w:tc>
          <w:tcPr>
            <w:tcW w:w="1736" w:type="dxa"/>
          </w:tcPr>
          <w:p w14:paraId="643DE64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35B7E7F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6B4AD51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30DD651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49BEC0A3" w14:textId="77777777" w:rsidTr="00661246">
        <w:tc>
          <w:tcPr>
            <w:tcW w:w="1129" w:type="dxa"/>
          </w:tcPr>
          <w:p w14:paraId="2A76683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1B87B46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4020D1BF"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461B6FA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2597C07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661246" w:rsidRPr="00661246" w14:paraId="316A196E" w14:textId="77777777" w:rsidTr="00661246">
        <w:tc>
          <w:tcPr>
            <w:tcW w:w="1129" w:type="dxa"/>
          </w:tcPr>
          <w:p w14:paraId="35F1044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A3E1A8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3B8D1EE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2FE7B75F"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2181" w:type="dxa"/>
          </w:tcPr>
          <w:p w14:paraId="6772927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661246" w:rsidRPr="00661246" w14:paraId="2E1C01A3" w14:textId="77777777" w:rsidTr="00661246">
        <w:tc>
          <w:tcPr>
            <w:tcW w:w="1129" w:type="dxa"/>
          </w:tcPr>
          <w:p w14:paraId="4E5E52E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139F156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5904CDB5"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285488E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4E159C5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661246" w:rsidRPr="00661246" w14:paraId="26D575A5" w14:textId="77777777" w:rsidTr="00661246">
        <w:trPr>
          <w:trHeight w:val="269"/>
        </w:trPr>
        <w:tc>
          <w:tcPr>
            <w:tcW w:w="1129" w:type="dxa"/>
          </w:tcPr>
          <w:p w14:paraId="037794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D9BB8C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7A0B8DD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284D671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3C79C70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660EF875" w14:textId="77777777" w:rsidR="001E6305" w:rsidRDefault="001E6305" w:rsidP="001E6305">
      <w:pPr>
        <w:spacing w:line="360" w:lineRule="auto"/>
        <w:ind w:firstLine="720"/>
        <w:rPr>
          <w:rFonts w:ascii="Calibri" w:hAnsi="Calibri"/>
          <w:sz w:val="22"/>
          <w:szCs w:val="22"/>
        </w:rPr>
      </w:pPr>
    </w:p>
    <w:p w14:paraId="675E7F36" w14:textId="77777777" w:rsidR="001E6305" w:rsidRPr="007B109A" w:rsidRDefault="001E6305" w:rsidP="001E6305">
      <w:pPr>
        <w:spacing w:line="360" w:lineRule="auto"/>
        <w:ind w:firstLine="720"/>
        <w:rPr>
          <w:rFonts w:ascii="Calibri" w:hAnsi="Calibri"/>
          <w:sz w:val="10"/>
          <w:szCs w:val="22"/>
        </w:rPr>
      </w:pPr>
    </w:p>
    <w:p w14:paraId="3EDE76DC" w14:textId="22B6F811" w:rsidR="001E6305" w:rsidRPr="00155FB9" w:rsidRDefault="001E6305" w:rsidP="007A7368">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r w:rsidR="00264585" w:rsidRPr="00155FB9">
        <w:rPr>
          <w:rFonts w:ascii="Calibri" w:hAnsi="Calibri"/>
          <w:b/>
          <w:i/>
          <w:sz w:val="22"/>
          <w:szCs w:val="22"/>
        </w:rPr>
        <w:t>behaviour</w:t>
      </w:r>
      <w:r w:rsidRPr="00155FB9">
        <w:rPr>
          <w:rFonts w:ascii="Calibri" w:hAnsi="Calibri"/>
          <w:b/>
          <w:i/>
          <w:sz w:val="22"/>
          <w:szCs w:val="22"/>
        </w:rPr>
        <w:t>al syndromes?</w:t>
      </w:r>
    </w:p>
    <w:p w14:paraId="7782BC7F" w14:textId="5CD8D8F1" w:rsidR="001E6305" w:rsidRDefault="001E6305" w:rsidP="00937A77">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sidR="00264585">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Pr>
          <w:rFonts w:asciiTheme="minorHAnsi" w:hAnsiTheme="minorHAnsi"/>
          <w:sz w:val="22"/>
        </w:rPr>
        <w:t>2</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 xml:space="preserve">While there was a trend for lizards on a high-quality diet to be </w:t>
      </w:r>
      <w:r w:rsidRPr="00385024">
        <w:rPr>
          <w:rFonts w:asciiTheme="minorHAnsi" w:hAnsiTheme="minorHAnsi"/>
          <w:sz w:val="22"/>
          <w:szCs w:val="22"/>
        </w:rPr>
        <w:lastRenderedPageBreak/>
        <w:t>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6D864786" w14:textId="68292B67" w:rsidR="001E6305" w:rsidRPr="00AE0550" w:rsidRDefault="001E6305" w:rsidP="00937A77">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sidR="00264585">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p>
    <w:p w14:paraId="5372D564" w14:textId="77777777" w:rsidR="001E6305" w:rsidRDefault="001E6305" w:rsidP="001E6305">
      <w:pPr>
        <w:pStyle w:val="Subtitle"/>
      </w:pPr>
    </w:p>
    <w:p w14:paraId="777144F3" w14:textId="77777777" w:rsidR="001E6305" w:rsidRPr="00C54E7B" w:rsidRDefault="001E6305" w:rsidP="001E6305">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4F6F267F" w14:textId="77777777" w:rsidR="001E6305" w:rsidRDefault="001E6305" w:rsidP="001E6305">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661246" w:rsidRPr="00661246" w14:paraId="07AFD2E6" w14:textId="77777777" w:rsidTr="00661246">
        <w:tc>
          <w:tcPr>
            <w:tcW w:w="1259" w:type="dxa"/>
          </w:tcPr>
          <w:p w14:paraId="7624B8AA" w14:textId="77777777" w:rsidR="001E6305" w:rsidRPr="00661246" w:rsidRDefault="001E6305" w:rsidP="00117700">
            <w:pPr>
              <w:spacing w:line="360" w:lineRule="auto"/>
              <w:rPr>
                <w:rFonts w:ascii="Abadi MT Condensed Light" w:hAnsi="Abadi MT Condensed Light"/>
                <w:sz w:val="22"/>
                <w:szCs w:val="22"/>
              </w:rPr>
            </w:pPr>
          </w:p>
        </w:tc>
        <w:tc>
          <w:tcPr>
            <w:tcW w:w="1851" w:type="dxa"/>
          </w:tcPr>
          <w:p w14:paraId="79CD4C7D"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53FC45A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100812D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20C6DA4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661246" w:rsidRPr="00661246" w14:paraId="72712DB1" w14:textId="77777777" w:rsidTr="00661246">
        <w:tc>
          <w:tcPr>
            <w:tcW w:w="1259" w:type="dxa"/>
          </w:tcPr>
          <w:p w14:paraId="7F3A6884"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7EC87B2C"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6C2A447D" w14:textId="77777777" w:rsidR="001E6305" w:rsidRPr="00661246" w:rsidRDefault="001E6305" w:rsidP="00117700">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C9252D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0480DD7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5EBC21F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661246" w:rsidRPr="00661246" w14:paraId="02543AB9" w14:textId="77777777" w:rsidTr="00661246">
        <w:tc>
          <w:tcPr>
            <w:tcW w:w="1259" w:type="dxa"/>
          </w:tcPr>
          <w:p w14:paraId="7AF2DB6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51D710A6"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42A6863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097905D8"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2E1D29D"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2C598BC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661246" w:rsidRPr="00661246" w14:paraId="150FB96D" w14:textId="77777777" w:rsidTr="00661246">
        <w:tc>
          <w:tcPr>
            <w:tcW w:w="1259" w:type="dxa"/>
          </w:tcPr>
          <w:p w14:paraId="745D8520"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2C90620"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FCE0F4"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644EB69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AC0E4A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661246" w:rsidRPr="00661246" w14:paraId="7E524D1D" w14:textId="77777777" w:rsidTr="00661246">
        <w:trPr>
          <w:trHeight w:val="269"/>
        </w:trPr>
        <w:tc>
          <w:tcPr>
            <w:tcW w:w="1259" w:type="dxa"/>
          </w:tcPr>
          <w:p w14:paraId="17494246"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7080295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7FBE7AA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4974D56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222B9DD2"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36654AD8" w14:textId="77777777" w:rsidR="001E6305" w:rsidRPr="00E15139" w:rsidRDefault="001E6305" w:rsidP="001E6305">
      <w:pPr>
        <w:spacing w:line="360" w:lineRule="auto"/>
        <w:rPr>
          <w:rFonts w:ascii="Calibri" w:hAnsi="Calibri"/>
          <w:i/>
          <w:sz w:val="16"/>
          <w:szCs w:val="16"/>
        </w:rPr>
      </w:pPr>
    </w:p>
    <w:p w14:paraId="66F51D4E" w14:textId="77777777" w:rsidR="001E6305" w:rsidRPr="009F1345" w:rsidRDefault="001E6305" w:rsidP="001E6305">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w:t>
      </w:r>
      <w:r w:rsidRPr="009F1345">
        <w:rPr>
          <w:rFonts w:ascii="Calibri" w:hAnsi="Calibri"/>
          <w:i/>
          <w:sz w:val="22"/>
          <w:szCs w:val="22"/>
        </w:rPr>
        <w:lastRenderedPageBreak/>
        <w:t xml:space="preserve">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1E6305" w:rsidRPr="00661246" w14:paraId="396BD024" w14:textId="77777777" w:rsidTr="00117700">
        <w:tc>
          <w:tcPr>
            <w:tcW w:w="1275" w:type="dxa"/>
          </w:tcPr>
          <w:p w14:paraId="64721532" w14:textId="77777777" w:rsidR="001E6305" w:rsidRPr="00661246" w:rsidRDefault="001E6305" w:rsidP="00117700">
            <w:pPr>
              <w:spacing w:line="360" w:lineRule="auto"/>
              <w:rPr>
                <w:rFonts w:ascii="Abadi MT Condensed Light" w:hAnsi="Abadi MT Condensed Light"/>
                <w:sz w:val="22"/>
                <w:szCs w:val="22"/>
              </w:rPr>
            </w:pPr>
          </w:p>
        </w:tc>
        <w:tc>
          <w:tcPr>
            <w:tcW w:w="1737" w:type="dxa"/>
          </w:tcPr>
          <w:p w14:paraId="07A41388"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3C8DFF41"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2E8638F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6E43C865"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1E6305" w:rsidRPr="00661246" w14:paraId="32FA627D" w14:textId="77777777" w:rsidTr="00117700">
        <w:tc>
          <w:tcPr>
            <w:tcW w:w="1275" w:type="dxa"/>
          </w:tcPr>
          <w:p w14:paraId="781CBBE2"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160BFE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77AE7227"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7A5E4AA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0E64255F"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1E6305" w:rsidRPr="00661246" w14:paraId="4D61B916" w14:textId="77777777" w:rsidTr="00117700">
        <w:tc>
          <w:tcPr>
            <w:tcW w:w="1275" w:type="dxa"/>
          </w:tcPr>
          <w:p w14:paraId="4AA118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2148C25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7F540C9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56741BA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3F54C56E"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 xml:space="preserve">-78.198 (-107.227, </w:t>
            </w:r>
          </w:p>
          <w:p w14:paraId="3226F3EA"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-63.313)</w:t>
            </w:r>
          </w:p>
        </w:tc>
        <w:tc>
          <w:tcPr>
            <w:tcW w:w="1795" w:type="dxa"/>
          </w:tcPr>
          <w:p w14:paraId="1B68218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04DA7FB3"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1E6305" w:rsidRPr="00661246" w14:paraId="70F685F8" w14:textId="77777777" w:rsidTr="00117700">
        <w:tc>
          <w:tcPr>
            <w:tcW w:w="1275" w:type="dxa"/>
          </w:tcPr>
          <w:p w14:paraId="390670A3"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471BE96B"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14D67D4C" w14:textId="77777777" w:rsidR="001E6305" w:rsidRPr="00661246" w:rsidRDefault="001E6305" w:rsidP="00117700">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039194C5"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0304F9F9"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1E6305" w:rsidRPr="00661246" w14:paraId="5FEFC01C" w14:textId="77777777" w:rsidTr="00117700">
        <w:trPr>
          <w:trHeight w:val="269"/>
        </w:trPr>
        <w:tc>
          <w:tcPr>
            <w:tcW w:w="1275" w:type="dxa"/>
          </w:tcPr>
          <w:p w14:paraId="3C7E63FF" w14:textId="77777777" w:rsidR="001E6305" w:rsidRPr="00661246" w:rsidRDefault="001E6305" w:rsidP="00117700">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7CF0394"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3BC92BB8"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2F9EFB5A"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011D6671" w14:textId="77777777" w:rsidR="001E6305" w:rsidRPr="00661246" w:rsidRDefault="001E6305" w:rsidP="00117700">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0BA9E1D2" w14:textId="77777777" w:rsidR="001E6305" w:rsidRDefault="001E6305" w:rsidP="001E6305">
      <w:pPr>
        <w:rPr>
          <w:rFonts w:ascii="Calibri" w:hAnsi="Calibri"/>
          <w:i/>
          <w:sz w:val="16"/>
          <w:szCs w:val="16"/>
        </w:rPr>
      </w:pPr>
    </w:p>
    <w:p w14:paraId="0F48E698" w14:textId="77777777" w:rsidR="001E6305" w:rsidRPr="00E15139" w:rsidRDefault="001E6305" w:rsidP="001E6305"/>
    <w:p w14:paraId="7AC31C9F" w14:textId="77777777" w:rsidR="001E6305" w:rsidRPr="00E15139" w:rsidRDefault="001E6305" w:rsidP="001E6305"/>
    <w:p w14:paraId="2A2E03F0" w14:textId="5125FAC4" w:rsidR="001E6305" w:rsidRDefault="001E6305" w:rsidP="00937A77">
      <w:pPr>
        <w:spacing w:line="480" w:lineRule="auto"/>
        <w:ind w:firstLine="720"/>
        <w:rPr>
          <w:rFonts w:ascii="Calibri" w:hAnsi="Calibri"/>
          <w:sz w:val="22"/>
          <w:szCs w:val="22"/>
        </w:rPr>
      </w:pPr>
      <w:r>
        <w:rPr>
          <w:rFonts w:ascii="Calibri" w:hAnsi="Calibri"/>
          <w:sz w:val="22"/>
          <w:szCs w:val="22"/>
        </w:rPr>
        <w:t xml:space="preserve">Correlations between </w:t>
      </w:r>
      <w:r w:rsidR="00264585">
        <w:rPr>
          <w:rFonts w:ascii="Calibri" w:hAnsi="Calibri"/>
          <w:sz w:val="22"/>
          <w:szCs w:val="22"/>
        </w:rPr>
        <w:t>behaviour</w:t>
      </w:r>
      <w:r>
        <w:rPr>
          <w:rFonts w:ascii="Calibri" w:hAnsi="Calibri"/>
          <w:sz w:val="22"/>
          <w:szCs w:val="22"/>
        </w:rPr>
        <w:t xml:space="preserve">al traits (i.e. </w:t>
      </w:r>
      <w:r w:rsidR="00264585">
        <w:rPr>
          <w:rFonts w:ascii="Calibri" w:hAnsi="Calibri"/>
          <w:sz w:val="22"/>
          <w:szCs w:val="22"/>
        </w:rPr>
        <w:t>behaviour</w:t>
      </w:r>
      <w:r>
        <w:rPr>
          <w:rFonts w:ascii="Calibri" w:hAnsi="Calibri"/>
          <w:sz w:val="22"/>
          <w:szCs w:val="22"/>
        </w:rPr>
        <w:t xml:space="preserve">al syndromes) were similar for high and low-quality diets (Tables 2-5). Both between individual and within-individual correlations were unaffected by diet treatment (Figure 1). Mantel tests comparing the </w:t>
      </w:r>
      <w:r w:rsidR="00264585">
        <w:rPr>
          <w:rFonts w:ascii="Calibri" w:hAnsi="Calibri"/>
          <w:sz w:val="22"/>
          <w:szCs w:val="22"/>
        </w:rPr>
        <w:t>behaviour</w:t>
      </w:r>
      <w:r>
        <w:rPr>
          <w:rFonts w:ascii="Calibri" w:hAnsi="Calibri"/>
          <w:sz w:val="22"/>
          <w:szCs w:val="22"/>
        </w:rPr>
        <w:t>al correlations within 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546DCE2C" w14:textId="030F5802" w:rsidR="001E6305" w:rsidRPr="00484F7F" w:rsidRDefault="001E6305" w:rsidP="00937A77">
      <w:pPr>
        <w:spacing w:line="480" w:lineRule="auto"/>
        <w:ind w:firstLine="720"/>
        <w:rPr>
          <w:rFonts w:ascii="Calibri" w:eastAsia="Times New Roman" w:hAnsi="Calibri"/>
          <w:color w:val="000000"/>
          <w:sz w:val="22"/>
          <w:szCs w:val="22"/>
        </w:rPr>
      </w:pPr>
      <w:r>
        <w:rPr>
          <w:rFonts w:ascii="Calibri" w:hAnsi="Calibri"/>
          <w:sz w:val="22"/>
          <w:szCs w:val="22"/>
        </w:rPr>
        <w:t xml:space="preserve">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w:t>
      </w:r>
      <w:r>
        <w:rPr>
          <w:rFonts w:ascii="Calibri" w:hAnsi="Calibri"/>
          <w:sz w:val="22"/>
          <w:szCs w:val="22"/>
        </w:rPr>
        <w:lastRenderedPageBreak/>
        <w:t>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138B3EE9" w14:textId="77777777" w:rsidR="001E6305" w:rsidRPr="007C150B" w:rsidRDefault="001E6305" w:rsidP="001E6305">
      <w:pPr>
        <w:rPr>
          <w:rFonts w:asciiTheme="minorHAnsi" w:hAnsiTheme="minorHAnsi"/>
          <w:i/>
          <w:sz w:val="15"/>
        </w:rPr>
      </w:pPr>
    </w:p>
    <w:p w14:paraId="5FF92AB6" w14:textId="77777777" w:rsidR="001E6305" w:rsidRDefault="001E6305" w:rsidP="001E6305">
      <w:pPr>
        <w:rPr>
          <w:noProof/>
        </w:rPr>
      </w:pPr>
      <w:r w:rsidRPr="00DF1FAB">
        <w:rPr>
          <w:noProof/>
        </w:rPr>
        <w:t xml:space="preserve"> </w:t>
      </w:r>
      <w:r w:rsidRPr="00AF5E7F">
        <w:rPr>
          <w:noProof/>
        </w:rPr>
        <w:t xml:space="preserve">  </w:t>
      </w:r>
    </w:p>
    <w:p w14:paraId="74E87F8D" w14:textId="77777777" w:rsidR="001E6305" w:rsidRDefault="001E6305" w:rsidP="001E6305">
      <w:pPr>
        <w:rPr>
          <w:rFonts w:asciiTheme="minorHAnsi" w:hAnsiTheme="minorHAnsi"/>
          <w:noProof/>
          <w:sz w:val="22"/>
        </w:rPr>
      </w:pPr>
      <w:r w:rsidRPr="009F1345">
        <w:rPr>
          <w:rFonts w:asciiTheme="minorHAnsi" w:hAnsiTheme="minorHAnsi"/>
          <w:noProof/>
          <w:sz w:val="22"/>
          <w:lang w:val="en-GB" w:eastAsia="en-GB"/>
        </w:rPr>
        <w:drawing>
          <wp:anchor distT="0" distB="0" distL="114300" distR="114300" simplePos="0" relativeHeight="251659264" behindDoc="0" locked="0" layoutInCell="1" allowOverlap="1" wp14:anchorId="78C2CC62" wp14:editId="6427C06A">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lang w:val="en-GB" w:eastAsia="en-GB"/>
        </w:rPr>
        <w:drawing>
          <wp:anchor distT="0" distB="0" distL="114300" distR="114300" simplePos="0" relativeHeight="251666432" behindDoc="0" locked="0" layoutInCell="1" allowOverlap="1" wp14:anchorId="640D833D" wp14:editId="7570A81A">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lang w:val="en-GB" w:eastAsia="en-GB"/>
        </w:rPr>
        <w:drawing>
          <wp:anchor distT="0" distB="0" distL="114300" distR="114300" simplePos="0" relativeHeight="251667456" behindDoc="0" locked="0" layoutInCell="1" allowOverlap="1" wp14:anchorId="7DEDF1B1" wp14:editId="2C5E0412">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16723298" w14:textId="77777777" w:rsidR="001E6305" w:rsidRDefault="001E6305" w:rsidP="001E6305">
      <w:pPr>
        <w:rPr>
          <w:rFonts w:asciiTheme="minorHAnsi" w:hAnsiTheme="minorHAnsi"/>
          <w:noProof/>
          <w:sz w:val="22"/>
        </w:rPr>
      </w:pPr>
      <w:r w:rsidRPr="009F1345">
        <w:rPr>
          <w:rFonts w:asciiTheme="minorHAnsi" w:hAnsiTheme="minorHAnsi"/>
          <w:noProof/>
          <w:lang w:val="en-GB" w:eastAsia="en-GB"/>
        </w:rPr>
        <w:drawing>
          <wp:anchor distT="0" distB="0" distL="114300" distR="114300" simplePos="0" relativeHeight="251660288" behindDoc="0" locked="0" layoutInCell="1" allowOverlap="1" wp14:anchorId="2DCEE841" wp14:editId="75B0C48D">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360BBA20" w14:textId="77777777" w:rsidR="001E6305" w:rsidRDefault="001E6305" w:rsidP="001E6305">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AF02D58" w14:textId="77777777" w:rsidR="001E6305" w:rsidRDefault="001E6305" w:rsidP="001E6305">
      <w:pPr>
        <w:rPr>
          <w:rFonts w:asciiTheme="minorHAnsi" w:hAnsiTheme="minorHAnsi"/>
          <w:noProof/>
        </w:rPr>
      </w:pPr>
    </w:p>
    <w:p w14:paraId="6B08935C" w14:textId="77777777" w:rsidR="001E6305" w:rsidRPr="005043C8" w:rsidRDefault="001E6305" w:rsidP="001E6305">
      <w:pPr>
        <w:rPr>
          <w:rFonts w:asciiTheme="minorHAnsi" w:hAnsiTheme="minorHAnsi"/>
          <w:i/>
          <w:sz w:val="21"/>
          <w:lang w:val="en-AU"/>
        </w:rPr>
      </w:pPr>
      <w:r w:rsidRPr="005043C8">
        <w:rPr>
          <w:rFonts w:asciiTheme="minorHAnsi" w:hAnsiTheme="minorHAnsi"/>
          <w:b/>
          <w:i/>
          <w:sz w:val="21"/>
          <w:lang w:val="en-AU"/>
        </w:rPr>
        <w:t>Figure 2:</w:t>
      </w:r>
      <w:r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Pr>
          <w:rFonts w:asciiTheme="minorHAnsi" w:hAnsiTheme="minorHAnsi"/>
          <w:i/>
          <w:sz w:val="21"/>
          <w:lang w:val="en-AU"/>
        </w:rPr>
        <w:t>Df</w:t>
      </w:r>
      <w:proofErr w:type="spellEnd"/>
      <w:r>
        <w:rPr>
          <w:rFonts w:asciiTheme="minorHAnsi" w:hAnsiTheme="minorHAnsi"/>
          <w:i/>
          <w:sz w:val="21"/>
          <w:lang w:val="en-AU"/>
        </w:rPr>
        <w:t xml:space="preserve"> for all figures = 62. </w:t>
      </w:r>
      <w:r w:rsidRPr="005043C8">
        <w:rPr>
          <w:rFonts w:asciiTheme="minorHAnsi" w:hAnsiTheme="minorHAnsi"/>
          <w:i/>
          <w:sz w:val="21"/>
          <w:lang w:val="en-AU"/>
        </w:rPr>
        <w:t xml:space="preserve">No significant results. </w:t>
      </w:r>
    </w:p>
    <w:p w14:paraId="430A1D25" w14:textId="36374A35" w:rsidR="001E6305" w:rsidRPr="009F1345" w:rsidRDefault="001E6305" w:rsidP="001E6305">
      <w:pPr>
        <w:rPr>
          <w:rFonts w:asciiTheme="minorHAnsi" w:hAnsiTheme="minorHAnsi"/>
          <w:noProof/>
        </w:rPr>
      </w:pPr>
    </w:p>
    <w:p w14:paraId="760CDD7E" w14:textId="77777777" w:rsidR="001E6305" w:rsidRDefault="001E6305" w:rsidP="001E6305">
      <w:pPr>
        <w:spacing w:line="360" w:lineRule="auto"/>
        <w:rPr>
          <w:rFonts w:asciiTheme="minorHAnsi" w:hAnsiTheme="minorHAnsi"/>
          <w:sz w:val="22"/>
        </w:rPr>
      </w:pPr>
    </w:p>
    <w:p w14:paraId="669A2ECC" w14:textId="77777777" w:rsidR="001E6305" w:rsidRDefault="001E6305" w:rsidP="001E6305">
      <w:pPr>
        <w:spacing w:line="360" w:lineRule="auto"/>
        <w:jc w:val="center"/>
        <w:rPr>
          <w:rFonts w:asciiTheme="minorHAnsi" w:hAnsiTheme="minorHAnsi"/>
          <w:sz w:val="22"/>
        </w:rPr>
      </w:pPr>
      <w:r w:rsidRPr="00CB7200">
        <w:rPr>
          <w:rFonts w:ascii="Calibri" w:hAnsi="Calibri"/>
          <w:b/>
          <w:noProof/>
          <w:sz w:val="22"/>
          <w:szCs w:val="22"/>
          <w:u w:val="single"/>
          <w:lang w:val="en-GB" w:eastAsia="en-GB"/>
        </w:rPr>
        <w:lastRenderedPageBreak/>
        <w:drawing>
          <wp:inline distT="0" distB="0" distL="0" distR="0" wp14:anchorId="1971453E" wp14:editId="297A2448">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4402240C" w14:textId="77777777" w:rsidR="001E6305" w:rsidRPr="005043C8" w:rsidRDefault="001E6305" w:rsidP="001E6305">
      <w:pPr>
        <w:jc w:val="center"/>
        <w:rPr>
          <w:rFonts w:asciiTheme="minorHAnsi" w:hAnsiTheme="minorHAnsi"/>
          <w:i/>
          <w:sz w:val="22"/>
          <w:szCs w:val="22"/>
        </w:rPr>
      </w:pPr>
      <w:r w:rsidRPr="005043C8">
        <w:rPr>
          <w:rFonts w:asciiTheme="minorHAnsi" w:hAnsiTheme="minorHAnsi"/>
          <w:b/>
          <w:i/>
          <w:sz w:val="22"/>
          <w:szCs w:val="22"/>
        </w:rPr>
        <w:t xml:space="preserve">Figure 3. </w:t>
      </w:r>
      <w:r w:rsidRPr="005043C8">
        <w:rPr>
          <w:rFonts w:asciiTheme="minorHAnsi" w:hAnsiTheme="minorHAnsi"/>
          <w:i/>
          <w:sz w:val="22"/>
          <w:szCs w:val="22"/>
        </w:rPr>
        <w:t>Forest plot visually representing Repeatability for each assay across both High and Low treatment groups based on values from Table 1</w:t>
      </w:r>
    </w:p>
    <w:p w14:paraId="3B32596B" w14:textId="77777777" w:rsidR="001E6305" w:rsidRPr="00FA5811" w:rsidRDefault="001E6305" w:rsidP="001E6305">
      <w:pPr>
        <w:spacing w:line="360" w:lineRule="auto"/>
        <w:rPr>
          <w:rFonts w:asciiTheme="minorHAnsi" w:eastAsia="Times New Roman" w:hAnsiTheme="minorHAnsi"/>
          <w:color w:val="000000"/>
          <w:sz w:val="21"/>
        </w:rPr>
      </w:pPr>
    </w:p>
    <w:p w14:paraId="6A0179BD" w14:textId="77777777" w:rsidR="00937A77" w:rsidRDefault="00937A77">
      <w:pPr>
        <w:rPr>
          <w:rFonts w:eastAsiaTheme="minorEastAsia"/>
          <w:color w:val="5A5A5A" w:themeColor="text1" w:themeTint="A5"/>
          <w:spacing w:val="15"/>
          <w:sz w:val="22"/>
          <w:szCs w:val="22"/>
        </w:rPr>
      </w:pPr>
      <w:r>
        <w:br w:type="page"/>
      </w:r>
    </w:p>
    <w:p w14:paraId="159D285A" w14:textId="36F1817D" w:rsidR="001E6305" w:rsidRDefault="001E6305" w:rsidP="00155FB9">
      <w:pPr>
        <w:pStyle w:val="Subtitle"/>
      </w:pPr>
      <w:r w:rsidRPr="00FA5811">
        <w:lastRenderedPageBreak/>
        <w:t>DISCUSSION</w:t>
      </w:r>
      <w:r>
        <w:t xml:space="preserve"> </w:t>
      </w:r>
    </w:p>
    <w:p w14:paraId="0979701A" w14:textId="655C7CAD" w:rsidR="001E6305" w:rsidRPr="00C93DAD" w:rsidRDefault="001E6305" w:rsidP="00A0151A">
      <w:pPr>
        <w:spacing w:line="480" w:lineRule="auto"/>
        <w:ind w:firstLine="720"/>
        <w:rPr>
          <w:rFonts w:ascii="Calibri" w:hAnsi="Calibri"/>
          <w:sz w:val="22"/>
          <w:szCs w:val="22"/>
        </w:rPr>
      </w:pPr>
      <w:del w:id="9" w:author="Daniel Noble" w:date="2017-10-19T10:45:00Z">
        <w:r w:rsidRPr="00FA5811" w:rsidDel="00A03AF1">
          <w:rPr>
            <w:rFonts w:asciiTheme="minorHAnsi" w:hAnsiTheme="minorHAnsi"/>
            <w:sz w:val="22"/>
          </w:rPr>
          <w:delText>The results</w:delText>
        </w:r>
      </w:del>
      <w:ins w:id="10" w:author="Daniel Noble" w:date="2017-10-19T10:45:00Z">
        <w:r w:rsidR="00A03AF1">
          <w:rPr>
            <w:rFonts w:asciiTheme="minorHAnsi" w:hAnsiTheme="minorHAnsi"/>
            <w:sz w:val="22"/>
          </w:rPr>
          <w:t>Overall, my results</w:t>
        </w:r>
      </w:ins>
      <w:r w:rsidRPr="00FA5811">
        <w:rPr>
          <w:rFonts w:asciiTheme="minorHAnsi" w:hAnsiTheme="minorHAnsi"/>
          <w:sz w:val="22"/>
        </w:rPr>
        <w:t xml:space="preserve"> show that</w:t>
      </w:r>
      <w:del w:id="11" w:author="Daniel Noble" w:date="2017-10-19T10:45:00Z">
        <w:r w:rsidRPr="00FA5811" w:rsidDel="00A03AF1">
          <w:rPr>
            <w:rFonts w:asciiTheme="minorHAnsi" w:hAnsiTheme="minorHAnsi"/>
            <w:sz w:val="22"/>
          </w:rPr>
          <w:delText xml:space="preserve"> </w:delText>
        </w:r>
        <w:r w:rsidDel="00A03AF1">
          <w:rPr>
            <w:rFonts w:asciiTheme="minorHAnsi" w:hAnsiTheme="minorHAnsi"/>
            <w:sz w:val="22"/>
          </w:rPr>
          <w:delText>while</w:delText>
        </w:r>
      </w:del>
      <w:r>
        <w:rPr>
          <w:rFonts w:asciiTheme="minorHAnsi" w:hAnsiTheme="minorHAnsi"/>
          <w:sz w:val="22"/>
        </w:rPr>
        <w:t xml:space="preserve"> </w:t>
      </w:r>
      <w:ins w:id="12" w:author="Daniel Noble" w:date="2017-10-19T10:45:00Z">
        <w:r w:rsidR="00A03AF1">
          <w:rPr>
            <w:rFonts w:asciiTheme="minorHAnsi" w:hAnsiTheme="minorHAnsi"/>
            <w:sz w:val="22"/>
          </w:rPr>
          <w:t xml:space="preserve">personality and </w:t>
        </w:r>
      </w:ins>
      <w:r w:rsidR="00264585">
        <w:rPr>
          <w:rFonts w:asciiTheme="minorHAnsi" w:hAnsiTheme="minorHAnsi"/>
          <w:sz w:val="22"/>
        </w:rPr>
        <w:t>behaviour</w:t>
      </w:r>
      <w:r>
        <w:rPr>
          <w:rFonts w:asciiTheme="minorHAnsi" w:hAnsiTheme="minorHAnsi"/>
          <w:sz w:val="22"/>
        </w:rPr>
        <w:t xml:space="preserve">al syndromes </w:t>
      </w:r>
      <w:ins w:id="13" w:author="Daniel Noble" w:date="2017-10-19T10:46:00Z">
        <w:r w:rsidR="00A03AF1">
          <w:rPr>
            <w:rFonts w:asciiTheme="minorHAnsi" w:hAnsiTheme="minorHAnsi"/>
            <w:sz w:val="22"/>
          </w:rPr>
          <w:t xml:space="preserve">in </w:t>
        </w:r>
      </w:ins>
      <w:del w:id="14" w:author="Daniel Noble" w:date="2017-10-19T10:46:00Z">
        <w:r w:rsidDel="00A03AF1">
          <w:rPr>
            <w:rFonts w:asciiTheme="minorHAnsi" w:hAnsiTheme="minorHAnsi"/>
            <w:sz w:val="22"/>
          </w:rPr>
          <w:delText xml:space="preserve">exist in </w:delText>
        </w:r>
      </w:del>
      <w:r>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sz w:val="22"/>
        </w:rPr>
        <w:t xml:space="preserve">, </w:t>
      </w:r>
      <w:del w:id="15" w:author="Daniel Noble" w:date="2017-10-19T10:45:00Z">
        <w:r w:rsidDel="00A03AF1">
          <w:rPr>
            <w:rFonts w:asciiTheme="minorHAnsi" w:hAnsiTheme="minorHAnsi"/>
            <w:sz w:val="22"/>
          </w:rPr>
          <w:delText xml:space="preserve">they </w:delText>
        </w:r>
      </w:del>
      <w:r>
        <w:rPr>
          <w:rFonts w:asciiTheme="minorHAnsi" w:hAnsiTheme="minorHAnsi"/>
          <w:sz w:val="22"/>
        </w:rPr>
        <w:t>are not significantly impacted by diet. As expected,</w:t>
      </w:r>
      <w:ins w:id="16" w:author="Daniel Noble" w:date="2017-10-19T10:44:00Z">
        <w:r w:rsidR="00A03AF1">
          <w:rPr>
            <w:rFonts w:asciiTheme="minorHAnsi" w:hAnsiTheme="minorHAnsi"/>
            <w:sz w:val="22"/>
          </w:rPr>
          <w:t xml:space="preserve"> </w:t>
        </w:r>
      </w:ins>
      <w:del w:id="17" w:author="Daniel Noble" w:date="2017-10-19T10:44:00Z">
        <w:r w:rsidDel="00A03AF1">
          <w:rPr>
            <w:rFonts w:asciiTheme="minorHAnsi" w:hAnsiTheme="minorHAnsi"/>
            <w:sz w:val="22"/>
          </w:rPr>
          <w:delText xml:space="preserve"> </w:delText>
        </w:r>
      </w:del>
      <w:r>
        <w:rPr>
          <w:rFonts w:asciiTheme="minorHAnsi" w:hAnsiTheme="minorHAnsi"/>
          <w:sz w:val="22"/>
        </w:rPr>
        <w:t xml:space="preserve">exploratory individuals were more social and less neophobic. These correlations were consistent </w:t>
      </w:r>
      <w:ins w:id="18" w:author="Daniel Noble" w:date="2017-10-19T10:44:00Z">
        <w:r w:rsidR="00A03AF1">
          <w:rPr>
            <w:rFonts w:asciiTheme="minorHAnsi" w:hAnsiTheme="minorHAnsi"/>
            <w:sz w:val="22"/>
          </w:rPr>
          <w:t>at</w:t>
        </w:r>
      </w:ins>
      <w:del w:id="19" w:author="Daniel Noble" w:date="2017-10-19T10:44:00Z">
        <w:r w:rsidR="00A03AF1" w:rsidDel="00A03AF1">
          <w:rPr>
            <w:rFonts w:asciiTheme="minorHAnsi" w:hAnsiTheme="minorHAnsi"/>
            <w:sz w:val="22"/>
          </w:rPr>
          <w:delText>at</w:delText>
        </w:r>
      </w:del>
      <w:r>
        <w:rPr>
          <w:rFonts w:asciiTheme="minorHAnsi" w:hAnsiTheme="minorHAnsi"/>
          <w:sz w:val="22"/>
        </w:rPr>
        <w:t xml:space="preserve"> both </w:t>
      </w:r>
      <w:ins w:id="20" w:author="Daniel Noble" w:date="2017-10-19T10:47:00Z">
        <w:r w:rsidR="00A03AF1">
          <w:rPr>
            <w:rFonts w:asciiTheme="minorHAnsi" w:hAnsiTheme="minorHAnsi"/>
            <w:sz w:val="22"/>
          </w:rPr>
          <w:t>the</w:t>
        </w:r>
      </w:ins>
      <w:del w:id="21" w:author="Daniel Noble" w:date="2017-10-19T10:47:00Z">
        <w:r w:rsidDel="00A03AF1">
          <w:rPr>
            <w:rFonts w:asciiTheme="minorHAnsi" w:hAnsiTheme="minorHAnsi"/>
            <w:sz w:val="22"/>
          </w:rPr>
          <w:delText>a</w:delText>
        </w:r>
      </w:del>
      <w:r>
        <w:rPr>
          <w:rFonts w:asciiTheme="minorHAnsi" w:hAnsiTheme="minorHAnsi"/>
          <w:sz w:val="22"/>
        </w:rPr>
        <w:t xml:space="preserve"> within- and between-individual level</w:t>
      </w:r>
      <w:del w:id="22" w:author="Daniel Noble" w:date="2017-10-19T10:47:00Z">
        <w:r w:rsidDel="00A03AF1">
          <w:rPr>
            <w:rFonts w:asciiTheme="minorHAnsi" w:hAnsiTheme="minorHAnsi"/>
            <w:sz w:val="22"/>
          </w:rPr>
          <w:delText xml:space="preserve"> and therefore confirms</w:delText>
        </w:r>
      </w:del>
      <w:ins w:id="23" w:author="Daniel Noble" w:date="2017-10-19T10:47:00Z">
        <w:r w:rsidR="00A03AF1">
          <w:rPr>
            <w:rFonts w:asciiTheme="minorHAnsi" w:hAnsiTheme="minorHAnsi"/>
            <w:sz w:val="22"/>
          </w:rPr>
          <w:t>, confirming the presence</w:t>
        </w:r>
      </w:ins>
      <w:del w:id="24" w:author="Daniel Noble" w:date="2017-10-19T10:47:00Z">
        <w:r w:rsidDel="00A03AF1">
          <w:rPr>
            <w:rFonts w:asciiTheme="minorHAnsi" w:hAnsiTheme="minorHAnsi"/>
            <w:sz w:val="22"/>
          </w:rPr>
          <w:delText xml:space="preserve"> </w:delText>
        </w:r>
      </w:del>
      <w:ins w:id="25" w:author="Daniel Noble" w:date="2017-10-19T10:46:00Z">
        <w:r w:rsidR="00A03AF1">
          <w:rPr>
            <w:rFonts w:asciiTheme="minorHAnsi" w:hAnsiTheme="minorHAnsi"/>
            <w:sz w:val="22"/>
          </w:rPr>
          <w:t xml:space="preserve"> of </w:t>
        </w:r>
      </w:ins>
      <w:r w:rsidR="00264585">
        <w:rPr>
          <w:rFonts w:asciiTheme="minorHAnsi" w:hAnsiTheme="minorHAnsi"/>
          <w:sz w:val="22"/>
        </w:rPr>
        <w:t>behaviour</w:t>
      </w:r>
      <w:r>
        <w:rPr>
          <w:rFonts w:asciiTheme="minorHAnsi" w:hAnsiTheme="minorHAnsi"/>
          <w:sz w:val="22"/>
        </w:rPr>
        <w:t xml:space="preserve">al syndromes and personality in </w:t>
      </w:r>
      <w:r>
        <w:rPr>
          <w:rFonts w:asciiTheme="minorHAnsi" w:hAnsiTheme="minorHAnsi"/>
          <w:i/>
          <w:sz w:val="22"/>
        </w:rPr>
        <w:t xml:space="preserve">L. delicata. </w:t>
      </w:r>
      <w:del w:id="26" w:author="Daniel Noble" w:date="2017-10-19T10:46:00Z">
        <w:r w:rsidDel="00A03AF1">
          <w:rPr>
            <w:rFonts w:asciiTheme="minorHAnsi" w:hAnsiTheme="minorHAnsi"/>
            <w:sz w:val="22"/>
          </w:rPr>
          <w:delText>Within</w:delText>
        </w:r>
      </w:del>
      <w:ins w:id="27" w:author="Daniel Noble" w:date="2017-10-19T10:47:00Z">
        <w:r w:rsidR="00A03AF1">
          <w:rPr>
            <w:rFonts w:asciiTheme="minorHAnsi" w:hAnsiTheme="minorHAnsi"/>
            <w:sz w:val="22"/>
          </w:rPr>
          <w:t>Within</w:t>
        </w:r>
      </w:ins>
      <w:r>
        <w:rPr>
          <w:rFonts w:asciiTheme="minorHAnsi" w:hAnsiTheme="minorHAnsi"/>
          <w:sz w:val="22"/>
        </w:rPr>
        <w:t xml:space="preserve">-individual correlations show that </w:t>
      </w:r>
      <w:ins w:id="28" w:author="Daniel Noble" w:date="2017-10-19T10:48:00Z">
        <w:r w:rsidR="00A03AF1">
          <w:rPr>
            <w:rFonts w:asciiTheme="minorHAnsi" w:hAnsiTheme="minorHAnsi"/>
            <w:sz w:val="22"/>
          </w:rPr>
          <w:t xml:space="preserve">on any given day lizards remain constrained in their </w:t>
        </w:r>
      </w:ins>
      <w:proofErr w:type="spellStart"/>
      <w:ins w:id="29" w:author="Daniel Noble" w:date="2017-10-19T10:54:00Z">
        <w:r w:rsidR="00C22934">
          <w:rPr>
            <w:rFonts w:asciiTheme="minorHAnsi" w:hAnsiTheme="minorHAnsi"/>
            <w:sz w:val="22"/>
          </w:rPr>
          <w:t>behaviour</w:t>
        </w:r>
        <w:proofErr w:type="spellEnd"/>
        <w:r w:rsidR="00C22934">
          <w:rPr>
            <w:rFonts w:asciiTheme="minorHAnsi" w:hAnsiTheme="minorHAnsi"/>
            <w:sz w:val="22"/>
          </w:rPr>
          <w:t xml:space="preserve">, days with high </w:t>
        </w:r>
      </w:ins>
      <w:ins w:id="30" w:author="Daniel Noble" w:date="2017-10-19T10:55:00Z">
        <w:r w:rsidR="00C22934">
          <w:rPr>
            <w:rFonts w:asciiTheme="minorHAnsi" w:hAnsiTheme="minorHAnsi"/>
            <w:sz w:val="22"/>
          </w:rPr>
          <w:t>activity</w:t>
        </w:r>
      </w:ins>
      <w:ins w:id="31" w:author="Daniel Noble" w:date="2017-10-19T10:54:00Z">
        <w:r w:rsidR="00C22934">
          <w:rPr>
            <w:rFonts w:asciiTheme="minorHAnsi" w:hAnsiTheme="minorHAnsi"/>
            <w:sz w:val="22"/>
          </w:rPr>
          <w:t xml:space="preserve"> </w:t>
        </w:r>
      </w:ins>
      <w:ins w:id="32" w:author="Daniel Noble" w:date="2017-10-19T10:55:00Z">
        <w:r w:rsidR="00C22934">
          <w:rPr>
            <w:rFonts w:asciiTheme="minorHAnsi" w:hAnsiTheme="minorHAnsi"/>
            <w:sz w:val="22"/>
          </w:rPr>
          <w:t>also meant lizards were more social and neophobic. Nonetheless,</w:t>
        </w:r>
      </w:ins>
      <w:ins w:id="33" w:author="Daniel Noble" w:date="2017-10-19T10:48:00Z">
        <w:r w:rsidR="00A03AF1">
          <w:rPr>
            <w:rFonts w:asciiTheme="minorHAnsi" w:hAnsiTheme="minorHAnsi"/>
            <w:sz w:val="22"/>
          </w:rPr>
          <w:t xml:space="preserve"> </w:t>
        </w:r>
      </w:ins>
      <w:r>
        <w:rPr>
          <w:rFonts w:asciiTheme="minorHAnsi" w:hAnsiTheme="minorHAnsi"/>
          <w:sz w:val="22"/>
        </w:rPr>
        <w:t xml:space="preserve">individuals </w:t>
      </w:r>
      <w:ins w:id="34" w:author="Daniel Noble" w:date="2017-10-19T10:55:00Z">
        <w:r w:rsidR="00C22934">
          <w:rPr>
            <w:rFonts w:asciiTheme="minorHAnsi" w:hAnsiTheme="minorHAnsi"/>
            <w:sz w:val="22"/>
          </w:rPr>
          <w:t xml:space="preserve">also </w:t>
        </w:r>
      </w:ins>
      <w:r>
        <w:rPr>
          <w:rFonts w:asciiTheme="minorHAnsi" w:hAnsiTheme="minorHAnsi"/>
          <w:sz w:val="22"/>
        </w:rPr>
        <w:t xml:space="preserve">behave consistently over time </w:t>
      </w:r>
      <w:del w:id="35" w:author="Daniel Noble" w:date="2017-10-19T10:55:00Z">
        <w:r w:rsidDel="00C22934">
          <w:rPr>
            <w:rFonts w:asciiTheme="minorHAnsi" w:hAnsiTheme="minorHAnsi"/>
            <w:sz w:val="22"/>
          </w:rPr>
          <w:delText>and the repeated pattern between-individuals demonstrates a</w:delText>
        </w:r>
      </w:del>
      <w:ins w:id="36" w:author="Daniel Noble" w:date="2017-10-19T10:55:00Z">
        <w:r w:rsidR="00C22934">
          <w:rPr>
            <w:rFonts w:asciiTheme="minorHAnsi" w:hAnsiTheme="minorHAnsi"/>
            <w:sz w:val="22"/>
          </w:rPr>
          <w:t xml:space="preserve">showing evidence that lizards demonstrate personality and that these </w:t>
        </w:r>
      </w:ins>
      <w:ins w:id="37" w:author="Daniel Noble" w:date="2017-10-19T10:56:00Z">
        <w:r w:rsidR="00C22934">
          <w:rPr>
            <w:rFonts w:asciiTheme="minorHAnsi" w:hAnsiTheme="minorHAnsi"/>
            <w:sz w:val="22"/>
          </w:rPr>
          <w:t>personality</w:t>
        </w:r>
      </w:ins>
      <w:ins w:id="38" w:author="Daniel Noble" w:date="2017-10-19T10:55:00Z">
        <w:r w:rsidR="00C22934">
          <w:rPr>
            <w:rFonts w:asciiTheme="minorHAnsi" w:hAnsiTheme="minorHAnsi"/>
            <w:sz w:val="22"/>
          </w:rPr>
          <w:t xml:space="preserve"> </w:t>
        </w:r>
      </w:ins>
      <w:ins w:id="39" w:author="Daniel Noble" w:date="2017-10-19T10:56:00Z">
        <w:r w:rsidR="00C22934">
          <w:rPr>
            <w:rFonts w:asciiTheme="minorHAnsi" w:hAnsiTheme="minorHAnsi"/>
            <w:sz w:val="22"/>
          </w:rPr>
          <w:t>traits form a</w:t>
        </w:r>
      </w:ins>
      <w:r>
        <w:rPr>
          <w:rFonts w:asciiTheme="minorHAnsi" w:hAnsiTheme="minorHAnsi"/>
          <w:sz w:val="22"/>
        </w:rPr>
        <w:t xml:space="preserve"> behavioural syndrome </w:t>
      </w:r>
      <w:del w:id="40" w:author="Daniel Noble" w:date="2017-10-19T10:56:00Z">
        <w:r w:rsidDel="00C22934">
          <w:rPr>
            <w:rFonts w:asciiTheme="minorHAnsi" w:hAnsiTheme="minorHAnsi"/>
            <w:sz w:val="22"/>
          </w:rPr>
          <w:delText>across the entire</w:delText>
        </w:r>
      </w:del>
      <w:ins w:id="41" w:author="Daniel Noble" w:date="2017-10-19T10:56:00Z">
        <w:r w:rsidR="00C22934">
          <w:rPr>
            <w:rFonts w:asciiTheme="minorHAnsi" w:hAnsiTheme="minorHAnsi"/>
            <w:sz w:val="22"/>
          </w:rPr>
          <w:t>within the</w:t>
        </w:r>
      </w:ins>
      <w:r>
        <w:rPr>
          <w:rFonts w:asciiTheme="minorHAnsi" w:hAnsiTheme="minorHAnsi"/>
          <w:sz w:val="22"/>
        </w:rPr>
        <w:t xml:space="preserve"> population. </w:t>
      </w:r>
      <w:del w:id="42" w:author="Daniel Noble" w:date="2017-10-19T10:57:00Z">
        <w:r w:rsidDel="00233ABC">
          <w:rPr>
            <w:rFonts w:asciiTheme="minorHAnsi" w:hAnsiTheme="minorHAnsi"/>
            <w:sz w:val="22"/>
          </w:rPr>
          <w:delText xml:space="preserve">However, </w:delText>
        </w:r>
        <w:r w:rsidR="00910220" w:rsidDel="00233ABC">
          <w:rPr>
            <w:rFonts w:asciiTheme="minorHAnsi" w:hAnsiTheme="minorHAnsi"/>
            <w:sz w:val="22"/>
          </w:rPr>
          <w:delText xml:space="preserve">pMCMC values and mantel tests show that behavioural syndromes were unaffected by diet quality. Further, </w:delText>
        </w:r>
        <w:r w:rsidDel="00233ABC">
          <w:rPr>
            <w:rFonts w:asciiTheme="minorHAnsi" w:hAnsiTheme="minorHAnsi"/>
            <w:sz w:val="22"/>
          </w:rPr>
          <w:delText xml:space="preserve">t.test results revealed that diet quality, unexpectedly, did not impact sociability, neophobia or exploratory behaviour of the delicate skink. </w:delText>
        </w:r>
      </w:del>
    </w:p>
    <w:p w14:paraId="77720468" w14:textId="77777777" w:rsidR="00155FB9" w:rsidRDefault="00155FB9" w:rsidP="001E6305">
      <w:pPr>
        <w:spacing w:line="360" w:lineRule="auto"/>
        <w:rPr>
          <w:rStyle w:val="SubtitleChar"/>
        </w:rPr>
      </w:pPr>
    </w:p>
    <w:p w14:paraId="12CE5969" w14:textId="4403E262" w:rsidR="001E6305" w:rsidRPr="00206103" w:rsidRDefault="00155FB9" w:rsidP="00155FB9">
      <w:pPr>
        <w:pStyle w:val="Subtitle"/>
        <w:rPr>
          <w:rFonts w:asciiTheme="minorHAnsi" w:hAnsiTheme="minorHAnsi"/>
          <w:b/>
          <w:i/>
        </w:rPr>
      </w:pPr>
      <w:commentRangeStart w:id="43"/>
      <w:r>
        <w:rPr>
          <w:rStyle w:val="s1"/>
          <w:rFonts w:ascii="Calibri" w:hAnsi="Calibri"/>
          <w:b/>
          <w:bCs/>
        </w:rPr>
        <w:t>BEHAVIOURAL SYNDROMES</w:t>
      </w:r>
      <w:r w:rsidR="001E6305">
        <w:rPr>
          <w:rFonts w:asciiTheme="minorHAnsi" w:hAnsiTheme="minorHAnsi"/>
          <w:b/>
          <w:i/>
        </w:rPr>
        <w:t xml:space="preserve"> </w:t>
      </w:r>
      <w:commentRangeEnd w:id="43"/>
      <w:r w:rsidR="00B101F4">
        <w:rPr>
          <w:rStyle w:val="CommentReference"/>
          <w:rFonts w:eastAsiaTheme="minorHAnsi"/>
          <w:color w:val="auto"/>
          <w:spacing w:val="0"/>
        </w:rPr>
        <w:commentReference w:id="43"/>
      </w:r>
    </w:p>
    <w:p w14:paraId="1148BAF5" w14:textId="79D3CB4C" w:rsidR="001E6305" w:rsidRPr="00DF1B74" w:rsidRDefault="001E6305" w:rsidP="00A0151A">
      <w:pPr>
        <w:spacing w:line="480" w:lineRule="auto"/>
        <w:ind w:firstLine="720"/>
        <w:rPr>
          <w:rFonts w:asciiTheme="minorHAnsi" w:hAnsiTheme="minorHAnsi"/>
          <w:sz w:val="22"/>
        </w:rPr>
      </w:pPr>
      <w:commentRangeStart w:id="44"/>
      <w:r>
        <w:rPr>
          <w:rFonts w:asciiTheme="minorHAnsi" w:hAnsiTheme="minorHAnsi"/>
          <w:sz w:val="22"/>
        </w:rPr>
        <w:t xml:space="preserve">Behavioural syndromes were observed with correlations between sociability, exploration and </w:t>
      </w:r>
      <w:proofErr w:type="spellStart"/>
      <w:r>
        <w:rPr>
          <w:rFonts w:asciiTheme="minorHAnsi" w:hAnsiTheme="minorHAnsi"/>
          <w:sz w:val="22"/>
        </w:rPr>
        <w:t>neophobia</w:t>
      </w:r>
      <w:proofErr w:type="spellEnd"/>
      <w:r>
        <w:rPr>
          <w:rFonts w:asciiTheme="minorHAnsi" w:hAnsiTheme="minorHAnsi"/>
          <w:sz w:val="22"/>
        </w:rPr>
        <w:t xml:space="preserve"> increasing individuals’ </w:t>
      </w:r>
      <w:commentRangeStart w:id="45"/>
      <w:r>
        <w:rPr>
          <w:rFonts w:asciiTheme="minorHAnsi" w:hAnsiTheme="minorHAnsi"/>
          <w:sz w:val="22"/>
        </w:rPr>
        <w:t xml:space="preserve">ability to exploit novel environments, explaining the success of </w:t>
      </w:r>
      <w:r>
        <w:rPr>
          <w:rFonts w:asciiTheme="minorHAnsi" w:hAnsiTheme="minorHAnsi"/>
          <w:i/>
          <w:sz w:val="22"/>
        </w:rPr>
        <w:t>L. delicata</w:t>
      </w:r>
      <w:r>
        <w:rPr>
          <w:rFonts w:asciiTheme="minorHAnsi" w:hAnsiTheme="minorHAnsi"/>
          <w:sz w:val="22"/>
        </w:rPr>
        <w:t xml:space="preserve"> </w:t>
      </w:r>
      <w:r w:rsidRPr="005C3CA9">
        <w:rPr>
          <w:rFonts w:asciiTheme="minorHAnsi" w:hAnsiTheme="minorHAnsi"/>
          <w:sz w:val="22"/>
        </w:rPr>
        <w:t>as an invasive species</w:t>
      </w:r>
      <w:commentRangeEnd w:id="45"/>
      <w:r w:rsidR="00233ABC">
        <w:rPr>
          <w:rStyle w:val="CommentReference"/>
        </w:rPr>
        <w:commentReference w:id="45"/>
      </w:r>
      <w:commentRangeEnd w:id="44"/>
      <w:r w:rsidR="00233ABC">
        <w:rPr>
          <w:rStyle w:val="CommentReference"/>
        </w:rPr>
        <w:commentReference w:id="44"/>
      </w:r>
      <w:r>
        <w:rPr>
          <w:rFonts w:asciiTheme="minorHAnsi" w:hAnsiTheme="minorHAnsi"/>
          <w:i/>
          <w:sz w:val="22"/>
        </w:rPr>
        <w:t xml:space="preserve">. </w:t>
      </w:r>
      <w:r>
        <w:rPr>
          <w:rFonts w:asciiTheme="minorHAnsi" w:hAnsiTheme="minorHAnsi"/>
          <w:sz w:val="22"/>
        </w:rPr>
        <w:t>This study found strong evidence for behaviour</w:t>
      </w:r>
      <w:r w:rsidR="00106769">
        <w:rPr>
          <w:rFonts w:asciiTheme="minorHAnsi" w:hAnsiTheme="minorHAnsi"/>
          <w:sz w:val="22"/>
        </w:rPr>
        <w:t>al</w:t>
      </w:r>
      <w:r>
        <w:rPr>
          <w:rFonts w:asciiTheme="minorHAnsi" w:hAnsiTheme="minorHAnsi"/>
          <w:sz w:val="22"/>
        </w:rPr>
        <w:t xml:space="preserve"> syndromes that have already been observe</w:t>
      </w:r>
      <w:r w:rsidR="00106769">
        <w:rPr>
          <w:rFonts w:asciiTheme="minorHAnsi" w:hAnsiTheme="minorHAnsi"/>
          <w:sz w:val="22"/>
        </w:rPr>
        <w:t xml:space="preserve">d in many </w:t>
      </w:r>
      <w:r w:rsidR="00786574">
        <w:rPr>
          <w:rFonts w:asciiTheme="minorHAnsi" w:hAnsiTheme="minorHAnsi"/>
          <w:sz w:val="22"/>
        </w:rPr>
        <w:t>species (</w:t>
      </w:r>
      <w:proofErr w:type="spellStart"/>
      <w:r w:rsidR="00786574">
        <w:rPr>
          <w:rFonts w:asciiTheme="minorHAnsi" w:hAnsiTheme="minorHAnsi"/>
          <w:sz w:val="22"/>
        </w:rPr>
        <w:t>Dingemanse</w:t>
      </w:r>
      <w:proofErr w:type="spellEnd"/>
      <w:r w:rsidR="00786574">
        <w:rPr>
          <w:rFonts w:asciiTheme="minorHAnsi" w:hAnsiTheme="minorHAnsi"/>
          <w:sz w:val="22"/>
        </w:rPr>
        <w:t xml:space="preserve"> et al. 2009, </w:t>
      </w:r>
      <w:r w:rsidR="00D60596">
        <w:rPr>
          <w:rFonts w:asciiTheme="minorHAnsi" w:hAnsiTheme="minorHAnsi"/>
          <w:sz w:val="22"/>
        </w:rPr>
        <w:t xml:space="preserve">Han and </w:t>
      </w:r>
      <w:proofErr w:type="spellStart"/>
      <w:r w:rsidR="00D60596">
        <w:rPr>
          <w:rFonts w:asciiTheme="minorHAnsi" w:hAnsiTheme="minorHAnsi"/>
          <w:sz w:val="22"/>
        </w:rPr>
        <w:t>Dingemanse</w:t>
      </w:r>
      <w:proofErr w:type="spellEnd"/>
      <w:r w:rsidR="00D60596">
        <w:rPr>
          <w:rFonts w:asciiTheme="minorHAnsi" w:hAnsiTheme="minorHAnsi"/>
          <w:sz w:val="22"/>
        </w:rPr>
        <w:t xml:space="preserve"> 2017, </w:t>
      </w:r>
      <w:r w:rsidR="00BE6A9A">
        <w:rPr>
          <w:rFonts w:asciiTheme="minorHAnsi" w:hAnsiTheme="minorHAnsi"/>
          <w:sz w:val="22"/>
        </w:rPr>
        <w:t xml:space="preserve">Wolf and </w:t>
      </w:r>
      <w:proofErr w:type="spellStart"/>
      <w:r w:rsidR="00BE6A9A">
        <w:rPr>
          <w:rFonts w:asciiTheme="minorHAnsi" w:hAnsiTheme="minorHAnsi"/>
          <w:sz w:val="22"/>
        </w:rPr>
        <w:t>Weissing</w:t>
      </w:r>
      <w:proofErr w:type="spellEnd"/>
      <w:r w:rsidR="00BE6A9A">
        <w:rPr>
          <w:rFonts w:asciiTheme="minorHAnsi" w:hAnsiTheme="minorHAnsi"/>
          <w:sz w:val="22"/>
        </w:rPr>
        <w:t xml:space="preserve"> 2012</w:t>
      </w:r>
      <w:r w:rsidR="00106769">
        <w:rPr>
          <w:rFonts w:asciiTheme="minorHAnsi" w:hAnsiTheme="minorHAnsi"/>
          <w:sz w:val="22"/>
        </w:rPr>
        <w:t>), including</w:t>
      </w:r>
      <w:r>
        <w:rPr>
          <w:rFonts w:asciiTheme="minorHAnsi" w:hAnsiTheme="minorHAnsi"/>
          <w:sz w:val="22"/>
        </w:rPr>
        <w:t xml:space="preserve"> </w:t>
      </w:r>
      <w:r>
        <w:rPr>
          <w:rFonts w:asciiTheme="minorHAnsi" w:hAnsiTheme="minorHAnsi"/>
          <w:i/>
          <w:sz w:val="22"/>
        </w:rPr>
        <w:t xml:space="preserve">L. </w:t>
      </w:r>
      <w:proofErr w:type="spellStart"/>
      <w:r w:rsidRPr="00AD482D">
        <w:rPr>
          <w:rFonts w:asciiTheme="minorHAnsi" w:hAnsiTheme="minorHAnsi"/>
          <w:i/>
          <w:sz w:val="22"/>
        </w:rPr>
        <w:t>delicata</w:t>
      </w:r>
      <w:proofErr w:type="spellEnd"/>
      <w:r>
        <w:rPr>
          <w:rFonts w:asciiTheme="minorHAnsi" w:hAnsiTheme="minorHAnsi"/>
          <w:sz w:val="22"/>
        </w:rPr>
        <w:t xml:space="preserve"> (</w:t>
      </w:r>
      <w:proofErr w:type="spellStart"/>
      <w:r w:rsidR="00106769">
        <w:rPr>
          <w:rFonts w:asciiTheme="minorHAnsi" w:hAnsiTheme="minorHAnsi"/>
          <w:sz w:val="22"/>
        </w:rPr>
        <w:t>Michelangeli</w:t>
      </w:r>
      <w:proofErr w:type="spellEnd"/>
      <w:r w:rsidR="00106769">
        <w:rPr>
          <w:rFonts w:asciiTheme="minorHAnsi" w:hAnsiTheme="minorHAnsi"/>
          <w:sz w:val="22"/>
        </w:rPr>
        <w:t xml:space="preserve"> 2015</w:t>
      </w:r>
      <w:r>
        <w:rPr>
          <w:rFonts w:asciiTheme="minorHAnsi" w:hAnsiTheme="minorHAnsi"/>
          <w:sz w:val="22"/>
        </w:rPr>
        <w:t>)</w:t>
      </w:r>
      <w:ins w:id="46" w:author="Daniel Noble" w:date="2017-10-19T11:00:00Z">
        <w:r w:rsidR="00B101F4">
          <w:rPr>
            <w:rFonts w:asciiTheme="minorHAnsi" w:hAnsiTheme="minorHAnsi"/>
            <w:sz w:val="22"/>
          </w:rPr>
          <w:t xml:space="preserve">. </w:t>
        </w:r>
      </w:ins>
      <w:ins w:id="47" w:author="Daniel Noble" w:date="2017-10-19T11:03:00Z">
        <w:r w:rsidR="00B101F4">
          <w:rPr>
            <w:rFonts w:asciiTheme="minorHAnsi" w:hAnsiTheme="minorHAnsi"/>
            <w:sz w:val="22"/>
          </w:rPr>
          <w:t>My</w:t>
        </w:r>
      </w:ins>
      <w:ins w:id="48" w:author="Daniel Noble" w:date="2017-10-19T11:00:00Z">
        <w:r w:rsidR="00B101F4">
          <w:rPr>
            <w:rFonts w:asciiTheme="minorHAnsi" w:hAnsiTheme="minorHAnsi"/>
            <w:sz w:val="22"/>
          </w:rPr>
          <w:t xml:space="preserve"> study design allowed </w:t>
        </w:r>
      </w:ins>
      <w:ins w:id="49" w:author="Daniel Noble" w:date="2017-10-19T11:03:00Z">
        <w:r w:rsidR="00B101F4">
          <w:rPr>
            <w:rFonts w:asciiTheme="minorHAnsi" w:hAnsiTheme="minorHAnsi"/>
            <w:sz w:val="22"/>
          </w:rPr>
          <w:t>me</w:t>
        </w:r>
      </w:ins>
      <w:ins w:id="50" w:author="Daniel Noble" w:date="2017-10-19T11:00:00Z">
        <w:r w:rsidR="00B101F4">
          <w:rPr>
            <w:rFonts w:asciiTheme="minorHAnsi" w:hAnsiTheme="minorHAnsi"/>
            <w:sz w:val="22"/>
          </w:rPr>
          <w:t xml:space="preserve"> to more precisely estimate </w:t>
        </w:r>
      </w:ins>
      <w:ins w:id="51" w:author="Daniel Noble" w:date="2017-10-19T11:01:00Z">
        <w:r w:rsidR="00B101F4">
          <w:rPr>
            <w:rFonts w:asciiTheme="minorHAnsi" w:hAnsiTheme="minorHAnsi"/>
            <w:sz w:val="22"/>
          </w:rPr>
          <w:t xml:space="preserve">the </w:t>
        </w:r>
      </w:ins>
      <w:ins w:id="52" w:author="Daniel Noble" w:date="2017-10-19T11:00:00Z">
        <w:r w:rsidR="00B101F4">
          <w:rPr>
            <w:rFonts w:asciiTheme="minorHAnsi" w:hAnsiTheme="minorHAnsi"/>
            <w:sz w:val="22"/>
          </w:rPr>
          <w:t xml:space="preserve">repeatability </w:t>
        </w:r>
      </w:ins>
      <w:ins w:id="53" w:author="Daniel Noble" w:date="2017-10-19T11:03:00Z">
        <w:r w:rsidR="00B101F4">
          <w:rPr>
            <w:rFonts w:asciiTheme="minorHAnsi" w:hAnsiTheme="minorHAnsi"/>
            <w:sz w:val="22"/>
          </w:rPr>
          <w:t xml:space="preserve">and correlation between </w:t>
        </w:r>
      </w:ins>
      <w:ins w:id="54" w:author="Daniel Noble" w:date="2017-10-19T11:00:00Z">
        <w:r w:rsidR="00B101F4">
          <w:rPr>
            <w:rFonts w:asciiTheme="minorHAnsi" w:hAnsiTheme="minorHAnsi"/>
            <w:sz w:val="22"/>
          </w:rPr>
          <w:t xml:space="preserve">traits </w:t>
        </w:r>
      </w:ins>
      <w:ins w:id="55" w:author="Daniel Noble" w:date="2017-10-19T11:01:00Z">
        <w:r w:rsidR="00B101F4">
          <w:rPr>
            <w:rFonts w:asciiTheme="minorHAnsi" w:hAnsiTheme="minorHAnsi"/>
            <w:sz w:val="22"/>
          </w:rPr>
          <w:t xml:space="preserve">in </w:t>
        </w:r>
        <w:r w:rsidR="00B101F4" w:rsidRPr="00B101F4">
          <w:rPr>
            <w:rFonts w:asciiTheme="minorHAnsi" w:hAnsiTheme="minorHAnsi"/>
            <w:i/>
            <w:sz w:val="22"/>
          </w:rPr>
          <w:t xml:space="preserve">L. </w:t>
        </w:r>
      </w:ins>
      <w:proofErr w:type="spellStart"/>
      <w:ins w:id="56" w:author="Daniel Noble" w:date="2017-10-19T11:03:00Z">
        <w:r w:rsidR="00B101F4">
          <w:rPr>
            <w:rFonts w:asciiTheme="minorHAnsi" w:hAnsiTheme="minorHAnsi"/>
            <w:i/>
            <w:sz w:val="22"/>
          </w:rPr>
          <w:t>delicata</w:t>
        </w:r>
        <w:proofErr w:type="spellEnd"/>
        <w:r w:rsidR="00B101F4">
          <w:rPr>
            <w:rFonts w:asciiTheme="minorHAnsi" w:hAnsiTheme="minorHAnsi"/>
            <w:i/>
            <w:sz w:val="22"/>
          </w:rPr>
          <w:t>,</w:t>
        </w:r>
      </w:ins>
      <w:ins w:id="57" w:author="Daniel Noble" w:date="2017-10-19T11:01:00Z">
        <w:r w:rsidR="00B101F4">
          <w:rPr>
            <w:rFonts w:asciiTheme="minorHAnsi" w:hAnsiTheme="minorHAnsi"/>
            <w:sz w:val="22"/>
          </w:rPr>
          <w:t xml:space="preserve"> </w:t>
        </w:r>
      </w:ins>
      <w:ins w:id="58" w:author="Daniel Noble" w:date="2017-10-19T11:04:00Z">
        <w:r w:rsidR="00B101F4">
          <w:rPr>
            <w:rFonts w:asciiTheme="minorHAnsi" w:hAnsiTheme="minorHAnsi"/>
            <w:sz w:val="22"/>
          </w:rPr>
          <w:t xml:space="preserve">by portioning variation in </w:t>
        </w:r>
        <w:proofErr w:type="spellStart"/>
        <w:r w:rsidR="00B101F4">
          <w:rPr>
            <w:rFonts w:asciiTheme="minorHAnsi" w:hAnsiTheme="minorHAnsi"/>
            <w:sz w:val="22"/>
          </w:rPr>
          <w:t>behaviour</w:t>
        </w:r>
        <w:proofErr w:type="spellEnd"/>
        <w:r w:rsidR="00B101F4">
          <w:rPr>
            <w:rFonts w:asciiTheme="minorHAnsi" w:hAnsiTheme="minorHAnsi"/>
            <w:sz w:val="22"/>
          </w:rPr>
          <w:t xml:space="preserve"> into</w:t>
        </w:r>
      </w:ins>
      <w:ins w:id="59" w:author="Daniel Noble" w:date="2017-10-19T11:02:00Z">
        <w:r w:rsidR="00B101F4">
          <w:rPr>
            <w:rFonts w:asciiTheme="minorHAnsi" w:hAnsiTheme="minorHAnsi"/>
            <w:sz w:val="22"/>
          </w:rPr>
          <w:t xml:space="preserve"> within-individual </w:t>
        </w:r>
      </w:ins>
      <w:ins w:id="60" w:author="Daniel Noble" w:date="2017-10-19T11:04:00Z">
        <w:r w:rsidR="00B101F4">
          <w:rPr>
            <w:rFonts w:asciiTheme="minorHAnsi" w:hAnsiTheme="minorHAnsi"/>
            <w:sz w:val="22"/>
          </w:rPr>
          <w:t xml:space="preserve">and </w:t>
        </w:r>
      </w:ins>
      <w:ins w:id="61" w:author="Daniel Noble" w:date="2017-10-19T11:02:00Z">
        <w:r w:rsidR="00B101F4">
          <w:rPr>
            <w:rFonts w:asciiTheme="minorHAnsi" w:hAnsiTheme="minorHAnsi"/>
            <w:sz w:val="22"/>
          </w:rPr>
          <w:t>between individual differences</w:t>
        </w:r>
      </w:ins>
      <w:ins w:id="62" w:author="Daniel Noble" w:date="2017-10-19T11:04:00Z">
        <w:r w:rsidR="00B101F4">
          <w:rPr>
            <w:rFonts w:asciiTheme="minorHAnsi" w:hAnsiTheme="minorHAnsi"/>
            <w:sz w:val="22"/>
          </w:rPr>
          <w:t xml:space="preserve">. Such a design </w:t>
        </w:r>
      </w:ins>
      <w:ins w:id="63" w:author="Daniel Noble" w:date="2017-10-19T11:02:00Z">
        <w:r w:rsidR="00B101F4">
          <w:rPr>
            <w:rFonts w:asciiTheme="minorHAnsi" w:hAnsiTheme="minorHAnsi"/>
            <w:sz w:val="22"/>
          </w:rPr>
          <w:t xml:space="preserve">is recognized an being essential for accurate estimates of </w:t>
        </w:r>
      </w:ins>
      <w:ins w:id="64" w:author="Daniel Noble" w:date="2017-10-19T11:04:00Z">
        <w:r w:rsidR="00B101F4">
          <w:rPr>
            <w:rFonts w:asciiTheme="minorHAnsi" w:hAnsiTheme="minorHAnsi"/>
            <w:sz w:val="22"/>
          </w:rPr>
          <w:t xml:space="preserve">behavioural trait </w:t>
        </w:r>
        <w:proofErr w:type="spellStart"/>
        <w:r w:rsidR="00B101F4">
          <w:rPr>
            <w:rFonts w:asciiTheme="minorHAnsi" w:hAnsiTheme="minorHAnsi"/>
            <w:sz w:val="22"/>
          </w:rPr>
          <w:t>covariances</w:t>
        </w:r>
        <w:proofErr w:type="spellEnd"/>
        <w:r w:rsidR="00B101F4">
          <w:rPr>
            <w:rFonts w:asciiTheme="minorHAnsi" w:hAnsiTheme="minorHAnsi"/>
            <w:sz w:val="22"/>
          </w:rPr>
          <w:t xml:space="preserve"> (</w:t>
        </w:r>
        <w:proofErr w:type="spellStart"/>
        <w:r w:rsidR="00B101F4">
          <w:rPr>
            <w:rFonts w:asciiTheme="minorHAnsi" w:hAnsiTheme="minorHAnsi"/>
            <w:sz w:val="22"/>
          </w:rPr>
          <w:t>Careau&amp;Wilson</w:t>
        </w:r>
        <w:proofErr w:type="spellEnd"/>
        <w:r w:rsidR="00B101F4">
          <w:rPr>
            <w:rFonts w:asciiTheme="minorHAnsi" w:hAnsiTheme="minorHAnsi"/>
            <w:sz w:val="22"/>
          </w:rPr>
          <w:t>, 2017-Integrative and Comparative Biology)</w:t>
        </w:r>
      </w:ins>
      <w:del w:id="65" w:author="Daniel Noble" w:date="2017-10-19T11:00:00Z">
        <w:r w:rsidDel="00B101F4">
          <w:rPr>
            <w:rFonts w:asciiTheme="minorHAnsi" w:hAnsiTheme="minorHAnsi"/>
            <w:sz w:val="22"/>
          </w:rPr>
          <w:delText>.</w:delText>
        </w:r>
      </w:del>
      <w:del w:id="66" w:author="Daniel Noble" w:date="2017-10-19T11:02:00Z">
        <w:r w:rsidDel="00B101F4">
          <w:rPr>
            <w:rFonts w:asciiTheme="minorHAnsi" w:hAnsiTheme="minorHAnsi"/>
            <w:sz w:val="22"/>
          </w:rPr>
          <w:delText xml:space="preserve"> By performing these assays in a lab, we could create a more sophisticated method to measure within-individual differences as well as between.</w:delText>
        </w:r>
      </w:del>
      <w:r>
        <w:rPr>
          <w:rFonts w:asciiTheme="minorHAnsi" w:hAnsiTheme="minorHAnsi"/>
          <w:sz w:val="22"/>
        </w:rPr>
        <w:t xml:space="preserve"> </w:t>
      </w:r>
      <w:commentRangeStart w:id="67"/>
      <w:r>
        <w:rPr>
          <w:rFonts w:asciiTheme="minorHAnsi" w:hAnsiTheme="minorHAnsi"/>
          <w:sz w:val="22"/>
        </w:rPr>
        <w:t>We were therefore able to ascertain that the observations made across the population were consistent with those made within individuals</w:t>
      </w:r>
      <w:commentRangeEnd w:id="67"/>
      <w:r w:rsidR="00233ABC">
        <w:rPr>
          <w:rStyle w:val="CommentReference"/>
        </w:rPr>
        <w:commentReference w:id="67"/>
      </w:r>
      <w:r>
        <w:rPr>
          <w:rFonts w:asciiTheme="minorHAnsi" w:hAnsiTheme="minorHAnsi"/>
          <w:sz w:val="22"/>
        </w:rPr>
        <w:t xml:space="preserve">. </w:t>
      </w:r>
    </w:p>
    <w:p w14:paraId="2E390A1E" w14:textId="566B97BC" w:rsidR="001E6305" w:rsidRPr="00E06D2E" w:rsidRDefault="001E6305" w:rsidP="00A0151A">
      <w:pPr>
        <w:spacing w:line="480" w:lineRule="auto"/>
        <w:ind w:firstLine="720"/>
        <w:rPr>
          <w:rFonts w:asciiTheme="minorHAnsi" w:hAnsiTheme="minorHAnsi"/>
          <w:sz w:val="22"/>
        </w:rPr>
      </w:pPr>
      <w:r w:rsidRPr="00AD482D">
        <w:rPr>
          <w:rFonts w:asciiTheme="minorHAnsi" w:hAnsiTheme="minorHAnsi"/>
          <w:sz w:val="22"/>
        </w:rPr>
        <w:t>More</w:t>
      </w:r>
      <w:r>
        <w:rPr>
          <w:rFonts w:asciiTheme="minorHAnsi" w:hAnsiTheme="minorHAnsi"/>
          <w:sz w:val="22"/>
        </w:rPr>
        <w:t xml:space="preserve"> exploratory individuals </w:t>
      </w:r>
      <w:del w:id="68" w:author="Daniel Noble" w:date="2017-10-19T11:05:00Z">
        <w:r w:rsidDel="00B101F4">
          <w:rPr>
            <w:rFonts w:asciiTheme="minorHAnsi" w:hAnsiTheme="minorHAnsi"/>
            <w:sz w:val="22"/>
          </w:rPr>
          <w:delText>a</w:delText>
        </w:r>
        <w:r w:rsidR="00993206" w:rsidDel="00B101F4">
          <w:rPr>
            <w:rFonts w:asciiTheme="minorHAnsi" w:hAnsiTheme="minorHAnsi"/>
            <w:sz w:val="22"/>
          </w:rPr>
          <w:delText>lso tend</w:delText>
        </w:r>
      </w:del>
      <w:ins w:id="69" w:author="Daniel Noble" w:date="2017-10-19T11:05:00Z">
        <w:r w:rsidR="00B101F4">
          <w:rPr>
            <w:rFonts w:asciiTheme="minorHAnsi" w:hAnsiTheme="minorHAnsi"/>
            <w:sz w:val="22"/>
          </w:rPr>
          <w:t>tended</w:t>
        </w:r>
      </w:ins>
      <w:r w:rsidR="00993206">
        <w:rPr>
          <w:rFonts w:asciiTheme="minorHAnsi" w:hAnsiTheme="minorHAnsi"/>
          <w:sz w:val="22"/>
        </w:rPr>
        <w:t xml:space="preserve"> to be more social and less neophobic </w:t>
      </w:r>
      <w:ins w:id="70" w:author="Daniel Noble" w:date="2017-10-19T11:05:00Z">
        <w:r w:rsidR="00B101F4">
          <w:rPr>
            <w:rFonts w:asciiTheme="minorHAnsi" w:hAnsiTheme="minorHAnsi"/>
            <w:sz w:val="22"/>
          </w:rPr>
          <w:t xml:space="preserve">in accordance with previous studies on this species </w:t>
        </w:r>
      </w:ins>
      <w:r w:rsidR="00993206">
        <w:rPr>
          <w:rFonts w:asciiTheme="minorHAnsi" w:hAnsiTheme="minorHAnsi"/>
          <w:sz w:val="22"/>
        </w:rPr>
        <w:t>(</w:t>
      </w:r>
      <w:ins w:id="71" w:author="Daniel Noble" w:date="2017-10-19T11:05:00Z">
        <w:r w:rsidR="00B101F4">
          <w:rPr>
            <w:rFonts w:asciiTheme="minorHAnsi" w:hAnsiTheme="minorHAnsi"/>
            <w:sz w:val="22"/>
          </w:rPr>
          <w:t xml:space="preserve">e.g., </w:t>
        </w:r>
      </w:ins>
      <w:proofErr w:type="spellStart"/>
      <w:r w:rsidR="00993206">
        <w:rPr>
          <w:rFonts w:asciiTheme="minorHAnsi" w:hAnsiTheme="minorHAnsi"/>
          <w:sz w:val="22"/>
        </w:rPr>
        <w:t>Michelangeli</w:t>
      </w:r>
      <w:proofErr w:type="spellEnd"/>
      <w:r w:rsidR="00993206">
        <w:rPr>
          <w:rFonts w:asciiTheme="minorHAnsi" w:hAnsiTheme="minorHAnsi"/>
          <w:sz w:val="22"/>
        </w:rPr>
        <w:t xml:space="preserve"> 2015)</w:t>
      </w:r>
      <w:r>
        <w:rPr>
          <w:rFonts w:asciiTheme="minorHAnsi" w:hAnsiTheme="minorHAnsi"/>
          <w:sz w:val="22"/>
        </w:rPr>
        <w:t xml:space="preserve"> which can be highly beneficial if they are in the right environmental contexts (</w:t>
      </w:r>
      <w:proofErr w:type="spellStart"/>
      <w:r>
        <w:rPr>
          <w:rFonts w:asciiTheme="minorHAnsi" w:hAnsiTheme="minorHAnsi"/>
          <w:sz w:val="22"/>
        </w:rPr>
        <w:t>Sih</w:t>
      </w:r>
      <w:proofErr w:type="spellEnd"/>
      <w:r>
        <w:rPr>
          <w:rFonts w:asciiTheme="minorHAnsi" w:hAnsiTheme="minorHAnsi"/>
          <w:sz w:val="22"/>
        </w:rPr>
        <w:t xml:space="preserve"> et al. 2012). Bolder individuals, for example, tend to make costly decisions unnecessarily, wasting precious resources and risking early mortality in more hostile environments (</w:t>
      </w:r>
      <w:proofErr w:type="spellStart"/>
      <w:r>
        <w:rPr>
          <w:rFonts w:asciiTheme="minorHAnsi" w:hAnsiTheme="minorHAnsi"/>
          <w:sz w:val="22"/>
        </w:rPr>
        <w:t>Sih</w:t>
      </w:r>
      <w:proofErr w:type="spellEnd"/>
      <w:r>
        <w:rPr>
          <w:rFonts w:asciiTheme="minorHAnsi" w:hAnsiTheme="minorHAnsi"/>
          <w:sz w:val="22"/>
        </w:rPr>
        <w:t xml:space="preserve"> et al 2003). However, more exploratory and </w:t>
      </w:r>
      <w:proofErr w:type="spellStart"/>
      <w:r>
        <w:rPr>
          <w:rFonts w:asciiTheme="minorHAnsi" w:hAnsiTheme="minorHAnsi"/>
          <w:sz w:val="22"/>
        </w:rPr>
        <w:t>neophilic</w:t>
      </w:r>
      <w:proofErr w:type="spellEnd"/>
      <w:r>
        <w:rPr>
          <w:rFonts w:asciiTheme="minorHAnsi" w:hAnsiTheme="minorHAnsi"/>
          <w:sz w:val="22"/>
        </w:rPr>
        <w:t xml:space="preserve"> individuals tend to </w:t>
      </w:r>
      <w:r>
        <w:rPr>
          <w:rFonts w:asciiTheme="minorHAnsi" w:hAnsiTheme="minorHAnsi"/>
          <w:sz w:val="22"/>
        </w:rPr>
        <w:lastRenderedPageBreak/>
        <w:t>be more successful in novel environments as they are more likely to effectively feed on novel prey (</w:t>
      </w:r>
      <w:proofErr w:type="spellStart"/>
      <w:r>
        <w:rPr>
          <w:rFonts w:asciiTheme="minorHAnsi" w:hAnsiTheme="minorHAnsi"/>
          <w:sz w:val="22"/>
        </w:rPr>
        <w:t>Sih</w:t>
      </w:r>
      <w:proofErr w:type="spellEnd"/>
      <w:r>
        <w:rPr>
          <w:rFonts w:asciiTheme="minorHAnsi" w:hAnsiTheme="minorHAnsi"/>
          <w:sz w:val="22"/>
        </w:rPr>
        <w:t xml:space="preserve"> et al. 2012). </w:t>
      </w:r>
      <w:r>
        <w:rPr>
          <w:rFonts w:asciiTheme="minorHAnsi" w:hAnsiTheme="minorHAnsi"/>
          <w:i/>
          <w:sz w:val="22"/>
        </w:rPr>
        <w:t xml:space="preserve">L. delicata </w:t>
      </w:r>
      <w:r>
        <w:rPr>
          <w:rFonts w:asciiTheme="minorHAnsi" w:hAnsiTheme="minorHAnsi"/>
          <w:sz w:val="22"/>
        </w:rPr>
        <w:t xml:space="preserve">is </w:t>
      </w:r>
      <w:r w:rsidR="007C13AD">
        <w:rPr>
          <w:rFonts w:asciiTheme="minorHAnsi" w:hAnsiTheme="minorHAnsi"/>
          <w:sz w:val="22"/>
        </w:rPr>
        <w:t>an invasive species (Chapple et al. 2011</w:t>
      </w:r>
      <w:r>
        <w:rPr>
          <w:rFonts w:asciiTheme="minorHAnsi" w:hAnsiTheme="minorHAnsi"/>
          <w:sz w:val="22"/>
        </w:rPr>
        <w:t xml:space="preserve">) that would need to exploit new environments. </w:t>
      </w:r>
      <w:ins w:id="72" w:author="Daniel Noble" w:date="2017-10-19T11:06:00Z">
        <w:r w:rsidR="00B101F4">
          <w:rPr>
            <w:rFonts w:asciiTheme="minorHAnsi" w:hAnsiTheme="minorHAnsi"/>
            <w:sz w:val="22"/>
          </w:rPr>
          <w:t xml:space="preserve">The presence of </w:t>
        </w:r>
      </w:ins>
      <w:del w:id="73" w:author="Daniel Noble" w:date="2017-10-19T11:06:00Z">
        <w:r w:rsidDel="00B101F4">
          <w:rPr>
            <w:rFonts w:asciiTheme="minorHAnsi" w:hAnsiTheme="minorHAnsi"/>
            <w:sz w:val="22"/>
          </w:rPr>
          <w:delText xml:space="preserve">Behavioural </w:delText>
        </w:r>
      </w:del>
      <w:ins w:id="74" w:author="Daniel Noble" w:date="2017-10-19T11:06:00Z">
        <w:r w:rsidR="00B101F4">
          <w:rPr>
            <w:rFonts w:asciiTheme="minorHAnsi" w:hAnsiTheme="minorHAnsi"/>
            <w:sz w:val="22"/>
          </w:rPr>
          <w:t>b</w:t>
        </w:r>
        <w:r w:rsidR="00B101F4">
          <w:rPr>
            <w:rFonts w:asciiTheme="minorHAnsi" w:hAnsiTheme="minorHAnsi"/>
            <w:sz w:val="22"/>
          </w:rPr>
          <w:t xml:space="preserve">ehavioural </w:t>
        </w:r>
      </w:ins>
      <w:r>
        <w:rPr>
          <w:rFonts w:asciiTheme="minorHAnsi" w:hAnsiTheme="minorHAnsi"/>
          <w:sz w:val="22"/>
        </w:rPr>
        <w:t xml:space="preserve">syndromes </w:t>
      </w:r>
      <w:ins w:id="75" w:author="Daniel Noble" w:date="2017-10-19T11:06:00Z">
        <w:r w:rsidR="00B101F4">
          <w:rPr>
            <w:rFonts w:asciiTheme="minorHAnsi" w:hAnsiTheme="minorHAnsi"/>
            <w:sz w:val="22"/>
          </w:rPr>
          <w:t xml:space="preserve">may </w:t>
        </w:r>
      </w:ins>
      <w:r>
        <w:rPr>
          <w:rFonts w:asciiTheme="minorHAnsi" w:hAnsiTheme="minorHAnsi"/>
          <w:sz w:val="22"/>
        </w:rPr>
        <w:t xml:space="preserve">explain the evolutionary success of </w:t>
      </w:r>
      <w:r>
        <w:rPr>
          <w:rFonts w:asciiTheme="minorHAnsi" w:hAnsiTheme="minorHAnsi"/>
          <w:i/>
          <w:sz w:val="22"/>
        </w:rPr>
        <w:t xml:space="preserve">L. delicata </w:t>
      </w:r>
      <w:r>
        <w:rPr>
          <w:rFonts w:asciiTheme="minorHAnsi" w:hAnsiTheme="minorHAnsi"/>
          <w:sz w:val="22"/>
        </w:rPr>
        <w:t xml:space="preserve">as an invasive species, revealing more about their ecological implications. </w:t>
      </w:r>
    </w:p>
    <w:p w14:paraId="782C46E7" w14:textId="77777777" w:rsidR="001E6305" w:rsidRDefault="001E6305" w:rsidP="001E6305">
      <w:pPr>
        <w:spacing w:line="360" w:lineRule="auto"/>
        <w:rPr>
          <w:rFonts w:asciiTheme="minorHAnsi" w:hAnsiTheme="minorHAnsi"/>
          <w:sz w:val="22"/>
        </w:rPr>
      </w:pPr>
    </w:p>
    <w:p w14:paraId="5DCCB18B" w14:textId="4937A7CB" w:rsidR="00D50191" w:rsidRPr="00206103" w:rsidRDefault="00D50191" w:rsidP="00D50191">
      <w:pPr>
        <w:pStyle w:val="Subtitle"/>
        <w:rPr>
          <w:rFonts w:asciiTheme="minorHAnsi" w:hAnsiTheme="minorHAnsi"/>
          <w:b/>
          <w:i/>
        </w:rPr>
      </w:pPr>
      <w:r>
        <w:rPr>
          <w:rStyle w:val="s1"/>
          <w:rFonts w:ascii="Calibri" w:hAnsi="Calibri"/>
          <w:b/>
          <w:bCs/>
        </w:rPr>
        <w:t>IMPACTS OF DIET</w:t>
      </w:r>
      <w:r>
        <w:rPr>
          <w:rFonts w:asciiTheme="minorHAnsi" w:hAnsiTheme="minorHAnsi"/>
          <w:b/>
          <w:i/>
        </w:rPr>
        <w:t xml:space="preserve"> </w:t>
      </w:r>
    </w:p>
    <w:p w14:paraId="2A0B12F7" w14:textId="4160A910" w:rsidR="00D2131B" w:rsidRDefault="00397BA4" w:rsidP="00FC7EB2">
      <w:pPr>
        <w:spacing w:line="480" w:lineRule="auto"/>
        <w:ind w:firstLine="720"/>
        <w:rPr>
          <w:rFonts w:asciiTheme="minorHAnsi" w:hAnsiTheme="minorHAnsi"/>
          <w:sz w:val="22"/>
        </w:rPr>
      </w:pPr>
      <w:commentRangeStart w:id="76"/>
      <w:r>
        <w:rPr>
          <w:rFonts w:asciiTheme="minorHAnsi" w:hAnsiTheme="minorHAnsi"/>
          <w:sz w:val="22"/>
        </w:rPr>
        <w:t xml:space="preserve">Both </w:t>
      </w:r>
      <w:del w:id="77" w:author="Daniel Noble" w:date="2017-10-19T11:09:00Z">
        <w:r w:rsidDel="00B101F4">
          <w:rPr>
            <w:rFonts w:asciiTheme="minorHAnsi" w:hAnsiTheme="minorHAnsi"/>
            <w:sz w:val="22"/>
          </w:rPr>
          <w:delText xml:space="preserve">behavioural </w:delText>
        </w:r>
        <w:r w:rsidR="003A3B59" w:rsidDel="00B101F4">
          <w:rPr>
            <w:rFonts w:asciiTheme="minorHAnsi" w:hAnsiTheme="minorHAnsi"/>
            <w:sz w:val="22"/>
          </w:rPr>
          <w:delText>types</w:delText>
        </w:r>
      </w:del>
      <w:ins w:id="78" w:author="Daniel Noble" w:date="2017-10-19T11:09:00Z">
        <w:r w:rsidR="00B101F4">
          <w:rPr>
            <w:rFonts w:asciiTheme="minorHAnsi" w:hAnsiTheme="minorHAnsi"/>
            <w:sz w:val="22"/>
          </w:rPr>
          <w:t>personality</w:t>
        </w:r>
        <w:commentRangeEnd w:id="76"/>
        <w:r w:rsidR="00B101F4">
          <w:rPr>
            <w:rStyle w:val="CommentReference"/>
          </w:rPr>
          <w:commentReference w:id="76"/>
        </w:r>
      </w:ins>
      <w:r w:rsidR="003A3B59">
        <w:rPr>
          <w:rFonts w:asciiTheme="minorHAnsi" w:hAnsiTheme="minorHAnsi"/>
          <w:sz w:val="22"/>
        </w:rPr>
        <w:t xml:space="preserve"> and </w:t>
      </w:r>
      <w:r>
        <w:rPr>
          <w:rFonts w:asciiTheme="minorHAnsi" w:hAnsiTheme="minorHAnsi"/>
          <w:sz w:val="22"/>
        </w:rPr>
        <w:t xml:space="preserve">syndromes </w:t>
      </w:r>
      <w:r w:rsidR="00EE11F1">
        <w:rPr>
          <w:rFonts w:asciiTheme="minorHAnsi" w:hAnsiTheme="minorHAnsi"/>
          <w:sz w:val="22"/>
        </w:rPr>
        <w:t>were</w:t>
      </w:r>
      <w:r>
        <w:rPr>
          <w:rFonts w:asciiTheme="minorHAnsi" w:hAnsiTheme="minorHAnsi"/>
          <w:sz w:val="22"/>
        </w:rPr>
        <w:t xml:space="preserve"> unaffected by diet quality</w:t>
      </w:r>
      <w:r w:rsidR="00A0151A">
        <w:rPr>
          <w:rFonts w:asciiTheme="minorHAnsi" w:hAnsiTheme="minorHAnsi"/>
          <w:sz w:val="22"/>
        </w:rPr>
        <w:t xml:space="preserve">, suggesting the </w:t>
      </w:r>
      <w:commentRangeStart w:id="79"/>
      <w:r w:rsidR="00A0151A">
        <w:rPr>
          <w:rFonts w:asciiTheme="minorHAnsi" w:hAnsiTheme="minorHAnsi"/>
          <w:sz w:val="22"/>
        </w:rPr>
        <w:t xml:space="preserve">developmental stage and </w:t>
      </w:r>
      <w:commentRangeStart w:id="80"/>
      <w:r w:rsidR="00A0151A">
        <w:rPr>
          <w:rFonts w:asciiTheme="minorHAnsi" w:hAnsiTheme="minorHAnsi"/>
          <w:sz w:val="22"/>
        </w:rPr>
        <w:t xml:space="preserve">specifics </w:t>
      </w:r>
      <w:commentRangeEnd w:id="80"/>
      <w:r w:rsidR="00CA0AE8">
        <w:rPr>
          <w:rStyle w:val="CommentReference"/>
        </w:rPr>
        <w:commentReference w:id="80"/>
      </w:r>
      <w:r w:rsidR="00A0151A">
        <w:rPr>
          <w:rFonts w:asciiTheme="minorHAnsi" w:hAnsiTheme="minorHAnsi"/>
          <w:sz w:val="22"/>
        </w:rPr>
        <w:t>of diet manipulation are important to the effects of diet quality</w:t>
      </w:r>
      <w:commentRangeEnd w:id="79"/>
      <w:r w:rsidR="00CA0AE8">
        <w:rPr>
          <w:rStyle w:val="CommentReference"/>
        </w:rPr>
        <w:commentReference w:id="79"/>
      </w:r>
      <w:r w:rsidR="001C73B6">
        <w:rPr>
          <w:rFonts w:asciiTheme="minorHAnsi" w:hAnsiTheme="minorHAnsi"/>
          <w:sz w:val="22"/>
        </w:rPr>
        <w:t xml:space="preserve">. </w:t>
      </w:r>
      <w:r w:rsidR="0039212C">
        <w:rPr>
          <w:rFonts w:asciiTheme="minorHAnsi" w:hAnsiTheme="minorHAnsi"/>
          <w:sz w:val="22"/>
        </w:rPr>
        <w:t>The</w:t>
      </w:r>
      <w:r w:rsidR="00937A77">
        <w:rPr>
          <w:rFonts w:asciiTheme="minorHAnsi" w:hAnsiTheme="minorHAnsi"/>
          <w:sz w:val="22"/>
        </w:rPr>
        <w:t xml:space="preserve"> results were unexpected considering the </w:t>
      </w:r>
      <w:commentRangeStart w:id="81"/>
      <w:r w:rsidR="00937A77">
        <w:rPr>
          <w:rFonts w:asciiTheme="minorHAnsi" w:hAnsiTheme="minorHAnsi"/>
          <w:sz w:val="22"/>
        </w:rPr>
        <w:t xml:space="preserve">overwhelming </w:t>
      </w:r>
      <w:commentRangeEnd w:id="81"/>
      <w:r w:rsidR="00CA0AE8">
        <w:rPr>
          <w:rStyle w:val="CommentReference"/>
        </w:rPr>
        <w:commentReference w:id="81"/>
      </w:r>
      <w:r w:rsidR="00937A77">
        <w:rPr>
          <w:rFonts w:asciiTheme="minorHAnsi" w:hAnsiTheme="minorHAnsi"/>
          <w:sz w:val="22"/>
        </w:rPr>
        <w:t>evidence that b</w:t>
      </w:r>
      <w:r w:rsidR="00EE11F1">
        <w:rPr>
          <w:rFonts w:asciiTheme="minorHAnsi" w:hAnsiTheme="minorHAnsi"/>
          <w:sz w:val="22"/>
        </w:rPr>
        <w:t xml:space="preserve">ehavioural types </w:t>
      </w:r>
      <w:ins w:id="82" w:author="Daniel Noble" w:date="2017-10-19T11:12:00Z">
        <w:r w:rsidR="00CA0AE8">
          <w:rPr>
            <w:rFonts w:asciiTheme="minorHAnsi" w:hAnsiTheme="minorHAnsi"/>
            <w:sz w:val="22"/>
          </w:rPr>
          <w:t xml:space="preserve">and personality </w:t>
        </w:r>
      </w:ins>
      <w:del w:id="83" w:author="Daniel Noble" w:date="2017-10-19T11:12:00Z">
        <w:r w:rsidR="00937A77" w:rsidDel="00CA0AE8">
          <w:rPr>
            <w:rFonts w:asciiTheme="minorHAnsi" w:hAnsiTheme="minorHAnsi"/>
            <w:sz w:val="22"/>
          </w:rPr>
          <w:delText>are</w:delText>
        </w:r>
        <w:r w:rsidR="00EE11F1" w:rsidDel="00CA0AE8">
          <w:rPr>
            <w:rFonts w:asciiTheme="minorHAnsi" w:hAnsiTheme="minorHAnsi"/>
            <w:sz w:val="22"/>
          </w:rPr>
          <w:delText xml:space="preserve"> </w:delText>
        </w:r>
      </w:del>
      <w:ins w:id="84" w:author="Daniel Noble" w:date="2017-10-19T11:12:00Z">
        <w:r w:rsidR="00CA0AE8">
          <w:rPr>
            <w:rFonts w:asciiTheme="minorHAnsi" w:hAnsiTheme="minorHAnsi"/>
            <w:sz w:val="22"/>
          </w:rPr>
          <w:t>can be</w:t>
        </w:r>
        <w:r w:rsidR="00CA0AE8">
          <w:rPr>
            <w:rFonts w:asciiTheme="minorHAnsi" w:hAnsiTheme="minorHAnsi"/>
            <w:sz w:val="22"/>
          </w:rPr>
          <w:t xml:space="preserve"> </w:t>
        </w:r>
      </w:ins>
      <w:r w:rsidR="00EE11F1">
        <w:rPr>
          <w:rFonts w:asciiTheme="minorHAnsi" w:hAnsiTheme="minorHAnsi"/>
          <w:sz w:val="22"/>
        </w:rPr>
        <w:t xml:space="preserve">influenced by diet quality (Han and </w:t>
      </w:r>
      <w:proofErr w:type="spellStart"/>
      <w:r w:rsidR="00EE11F1">
        <w:rPr>
          <w:rFonts w:asciiTheme="minorHAnsi" w:hAnsiTheme="minorHAnsi"/>
          <w:sz w:val="22"/>
        </w:rPr>
        <w:t>Dingemanse</w:t>
      </w:r>
      <w:proofErr w:type="spellEnd"/>
      <w:r w:rsidR="00EE11F1">
        <w:rPr>
          <w:rFonts w:asciiTheme="minorHAnsi" w:hAnsiTheme="minorHAnsi"/>
          <w:sz w:val="22"/>
        </w:rPr>
        <w:t xml:space="preserve"> 2017</w:t>
      </w:r>
      <w:r w:rsidR="008270A4">
        <w:rPr>
          <w:rFonts w:asciiTheme="minorHAnsi" w:hAnsiTheme="minorHAnsi"/>
          <w:sz w:val="22"/>
        </w:rPr>
        <w:t xml:space="preserve">, </w:t>
      </w:r>
      <w:proofErr w:type="spellStart"/>
      <w:r w:rsidR="008270A4">
        <w:rPr>
          <w:rFonts w:asciiTheme="minorHAnsi" w:hAnsiTheme="minorHAnsi"/>
          <w:sz w:val="22"/>
        </w:rPr>
        <w:t>Mettke</w:t>
      </w:r>
      <w:proofErr w:type="spellEnd"/>
      <w:r w:rsidR="008270A4">
        <w:rPr>
          <w:rFonts w:asciiTheme="minorHAnsi" w:hAnsiTheme="minorHAnsi"/>
          <w:sz w:val="22"/>
        </w:rPr>
        <w:t>-Hoffman 2002</w:t>
      </w:r>
      <w:r w:rsidR="00EE11F1">
        <w:rPr>
          <w:rFonts w:asciiTheme="minorHAnsi" w:hAnsiTheme="minorHAnsi"/>
          <w:sz w:val="22"/>
        </w:rPr>
        <w:t xml:space="preserve">). </w:t>
      </w:r>
      <w:commentRangeStart w:id="85"/>
      <w:r w:rsidR="00937A77">
        <w:rPr>
          <w:rFonts w:asciiTheme="minorHAnsi" w:hAnsiTheme="minorHAnsi"/>
          <w:sz w:val="22"/>
        </w:rPr>
        <w:t>Previous studies show that e</w:t>
      </w:r>
      <w:r w:rsidR="005604FF">
        <w:rPr>
          <w:rFonts w:asciiTheme="minorHAnsi" w:hAnsiTheme="minorHAnsi"/>
          <w:sz w:val="22"/>
        </w:rPr>
        <w:t>xploration</w:t>
      </w:r>
      <w:r w:rsidR="00EE11F1">
        <w:rPr>
          <w:rFonts w:asciiTheme="minorHAnsi" w:hAnsiTheme="minorHAnsi"/>
          <w:sz w:val="22"/>
        </w:rPr>
        <w:t xml:space="preserve"> increases </w:t>
      </w:r>
      <w:r w:rsidR="005604FF">
        <w:rPr>
          <w:rFonts w:asciiTheme="minorHAnsi" w:hAnsiTheme="minorHAnsi"/>
          <w:sz w:val="22"/>
        </w:rPr>
        <w:t>in response to a nutrient rich diet in ins</w:t>
      </w:r>
      <w:r w:rsidR="00937A77">
        <w:rPr>
          <w:rFonts w:asciiTheme="minorHAnsi" w:hAnsiTheme="minorHAnsi"/>
          <w:sz w:val="22"/>
        </w:rPr>
        <w:t>ects (</w:t>
      </w:r>
      <w:proofErr w:type="spellStart"/>
      <w:r w:rsidR="00937A77">
        <w:rPr>
          <w:rFonts w:asciiTheme="minorHAnsi" w:hAnsiTheme="minorHAnsi"/>
          <w:sz w:val="22"/>
        </w:rPr>
        <w:t>Tremmel</w:t>
      </w:r>
      <w:proofErr w:type="spellEnd"/>
      <w:r w:rsidR="00937A77">
        <w:rPr>
          <w:rFonts w:asciiTheme="minorHAnsi" w:hAnsiTheme="minorHAnsi"/>
          <w:sz w:val="22"/>
        </w:rPr>
        <w:t xml:space="preserve"> and Mueller 2013, </w:t>
      </w:r>
      <w:proofErr w:type="spellStart"/>
      <w:r w:rsidR="00937A77">
        <w:rPr>
          <w:rFonts w:asciiTheme="minorHAnsi" w:hAnsiTheme="minorHAnsi"/>
          <w:sz w:val="22"/>
        </w:rPr>
        <w:t>Dingemanse</w:t>
      </w:r>
      <w:proofErr w:type="spellEnd"/>
      <w:r w:rsidR="00937A77">
        <w:rPr>
          <w:rFonts w:asciiTheme="minorHAnsi" w:hAnsiTheme="minorHAnsi"/>
          <w:sz w:val="22"/>
        </w:rPr>
        <w:t xml:space="preserve"> and Wolf 2010) and</w:t>
      </w:r>
      <w:r w:rsidR="005604FF">
        <w:rPr>
          <w:rFonts w:asciiTheme="minorHAnsi" w:hAnsiTheme="minorHAnsi"/>
          <w:sz w:val="22"/>
        </w:rPr>
        <w:t xml:space="preserve"> </w:t>
      </w:r>
      <w:r w:rsidR="00937A77">
        <w:rPr>
          <w:rFonts w:asciiTheme="minorHAnsi" w:hAnsiTheme="minorHAnsi"/>
          <w:sz w:val="22"/>
        </w:rPr>
        <w:t>cattle become bolder (less neophobic) in dietary constrained seasons (</w:t>
      </w:r>
      <w:proofErr w:type="spellStart"/>
      <w:r w:rsidR="00937A77">
        <w:rPr>
          <w:rFonts w:asciiTheme="minorHAnsi" w:hAnsiTheme="minorHAnsi"/>
          <w:sz w:val="22"/>
        </w:rPr>
        <w:t>Bouvier</w:t>
      </w:r>
      <w:proofErr w:type="spellEnd"/>
      <w:r w:rsidR="00937A77">
        <w:rPr>
          <w:rFonts w:asciiTheme="minorHAnsi" w:hAnsiTheme="minorHAnsi"/>
          <w:sz w:val="22"/>
        </w:rPr>
        <w:t xml:space="preserve"> and </w:t>
      </w:r>
      <w:proofErr w:type="spellStart"/>
      <w:r w:rsidR="00937A77">
        <w:rPr>
          <w:rFonts w:asciiTheme="minorHAnsi" w:hAnsiTheme="minorHAnsi"/>
          <w:sz w:val="22"/>
        </w:rPr>
        <w:t>Hylander</w:t>
      </w:r>
      <w:proofErr w:type="spellEnd"/>
      <w:r w:rsidR="00937A77">
        <w:rPr>
          <w:rFonts w:asciiTheme="minorHAnsi" w:hAnsiTheme="minorHAnsi"/>
          <w:sz w:val="22"/>
        </w:rPr>
        <w:t xml:space="preserve"> 1982). Sociability, in particular</w:t>
      </w:r>
      <w:r w:rsidR="000760CC">
        <w:rPr>
          <w:rFonts w:asciiTheme="minorHAnsi" w:hAnsiTheme="minorHAnsi"/>
          <w:sz w:val="22"/>
        </w:rPr>
        <w:t>,</w:t>
      </w:r>
      <w:r w:rsidR="00937A77">
        <w:rPr>
          <w:rFonts w:asciiTheme="minorHAnsi" w:hAnsiTheme="minorHAnsi"/>
          <w:sz w:val="22"/>
        </w:rPr>
        <w:t xml:space="preserve"> appears to be closely tied to diet quality as neurological mechanisms </w:t>
      </w:r>
      <w:r w:rsidR="00AC5EB7">
        <w:rPr>
          <w:rFonts w:asciiTheme="minorHAnsi" w:hAnsiTheme="minorHAnsi"/>
          <w:sz w:val="22"/>
        </w:rPr>
        <w:t xml:space="preserve">that influence social </w:t>
      </w:r>
      <w:proofErr w:type="spellStart"/>
      <w:r w:rsidR="00AC5EB7">
        <w:rPr>
          <w:rFonts w:asciiTheme="minorHAnsi" w:hAnsiTheme="minorHAnsi"/>
          <w:sz w:val="22"/>
        </w:rPr>
        <w:t>behaviour</w:t>
      </w:r>
      <w:proofErr w:type="spellEnd"/>
      <w:r w:rsidR="00AC5EB7">
        <w:rPr>
          <w:rFonts w:asciiTheme="minorHAnsi" w:hAnsiTheme="minorHAnsi"/>
          <w:sz w:val="22"/>
        </w:rPr>
        <w:t xml:space="preserve"> </w:t>
      </w:r>
      <w:r w:rsidR="00937A77">
        <w:rPr>
          <w:rFonts w:asciiTheme="minorHAnsi" w:hAnsiTheme="minorHAnsi"/>
          <w:sz w:val="22"/>
        </w:rPr>
        <w:t xml:space="preserve">are </w:t>
      </w:r>
      <w:r w:rsidR="00AC5EB7">
        <w:rPr>
          <w:rFonts w:asciiTheme="minorHAnsi" w:hAnsiTheme="minorHAnsi"/>
          <w:sz w:val="22"/>
        </w:rPr>
        <w:t xml:space="preserve">regulated </w:t>
      </w:r>
      <w:r w:rsidR="00937A77">
        <w:rPr>
          <w:rFonts w:asciiTheme="minorHAnsi" w:hAnsiTheme="minorHAnsi"/>
          <w:sz w:val="22"/>
        </w:rPr>
        <w:t>by diet (</w:t>
      </w:r>
      <w:proofErr w:type="spellStart"/>
      <w:r w:rsidR="00937A77">
        <w:rPr>
          <w:rFonts w:asciiTheme="minorHAnsi" w:hAnsiTheme="minorHAnsi"/>
          <w:sz w:val="22"/>
        </w:rPr>
        <w:t>Soares</w:t>
      </w:r>
      <w:proofErr w:type="spellEnd"/>
      <w:r w:rsidR="00937A77">
        <w:rPr>
          <w:rFonts w:asciiTheme="minorHAnsi" w:hAnsiTheme="minorHAnsi"/>
          <w:sz w:val="22"/>
        </w:rPr>
        <w:t xml:space="preserve"> et al 2010, </w:t>
      </w:r>
      <w:proofErr w:type="spellStart"/>
      <w:r w:rsidR="00937A77">
        <w:rPr>
          <w:rFonts w:asciiTheme="minorHAnsi" w:hAnsiTheme="minorHAnsi"/>
          <w:sz w:val="22"/>
        </w:rPr>
        <w:t>Akman</w:t>
      </w:r>
      <w:proofErr w:type="spellEnd"/>
      <w:r w:rsidR="00937A77">
        <w:rPr>
          <w:rFonts w:asciiTheme="minorHAnsi" w:hAnsiTheme="minorHAnsi"/>
          <w:sz w:val="22"/>
        </w:rPr>
        <w:t xml:space="preserve"> et al 2012). </w:t>
      </w:r>
      <w:r w:rsidR="009927D6">
        <w:rPr>
          <w:rFonts w:asciiTheme="minorHAnsi" w:hAnsiTheme="minorHAnsi"/>
          <w:sz w:val="22"/>
        </w:rPr>
        <w:t>Cooperative</w:t>
      </w:r>
      <w:r w:rsidR="00937A77">
        <w:rPr>
          <w:rFonts w:asciiTheme="minorHAnsi" w:hAnsiTheme="minorHAnsi"/>
          <w:sz w:val="22"/>
        </w:rPr>
        <w:t xml:space="preserve"> </w:t>
      </w:r>
      <w:proofErr w:type="spellStart"/>
      <w:r w:rsidR="00937A77">
        <w:rPr>
          <w:rFonts w:asciiTheme="minorHAnsi" w:hAnsiTheme="minorHAnsi"/>
          <w:sz w:val="22"/>
        </w:rPr>
        <w:t>behaviour</w:t>
      </w:r>
      <w:proofErr w:type="spellEnd"/>
      <w:r w:rsidR="00937A77">
        <w:rPr>
          <w:rFonts w:asciiTheme="minorHAnsi" w:hAnsiTheme="minorHAnsi"/>
          <w:sz w:val="22"/>
        </w:rPr>
        <w:t xml:space="preserve"> </w:t>
      </w:r>
      <w:r w:rsidR="009927D6">
        <w:rPr>
          <w:rFonts w:asciiTheme="minorHAnsi" w:hAnsiTheme="minorHAnsi"/>
          <w:sz w:val="22"/>
        </w:rPr>
        <w:t xml:space="preserve">also </w:t>
      </w:r>
      <w:r w:rsidR="00937A77">
        <w:rPr>
          <w:rFonts w:asciiTheme="minorHAnsi" w:hAnsiTheme="minorHAnsi"/>
          <w:sz w:val="22"/>
        </w:rPr>
        <w:t>benefit</w:t>
      </w:r>
      <w:r w:rsidR="00A85D1F">
        <w:rPr>
          <w:rFonts w:asciiTheme="minorHAnsi" w:hAnsiTheme="minorHAnsi"/>
          <w:sz w:val="22"/>
        </w:rPr>
        <w:t xml:space="preserve">s individuals </w:t>
      </w:r>
      <w:r w:rsidR="009927D6">
        <w:rPr>
          <w:rFonts w:asciiTheme="minorHAnsi" w:hAnsiTheme="minorHAnsi"/>
          <w:sz w:val="22"/>
        </w:rPr>
        <w:t>s</w:t>
      </w:r>
      <w:r w:rsidR="00937A77">
        <w:rPr>
          <w:rFonts w:asciiTheme="minorHAnsi" w:hAnsiTheme="minorHAnsi"/>
          <w:sz w:val="22"/>
        </w:rPr>
        <w:t>haring</w:t>
      </w:r>
      <w:r w:rsidR="00A85D1F">
        <w:rPr>
          <w:rFonts w:asciiTheme="minorHAnsi" w:hAnsiTheme="minorHAnsi"/>
          <w:sz w:val="22"/>
        </w:rPr>
        <w:t xml:space="preserve"> </w:t>
      </w:r>
      <w:r w:rsidR="00937A77">
        <w:rPr>
          <w:rFonts w:asciiTheme="minorHAnsi" w:hAnsiTheme="minorHAnsi"/>
          <w:sz w:val="22"/>
        </w:rPr>
        <w:t>foraging information</w:t>
      </w:r>
      <w:r w:rsidR="00A85D1F">
        <w:rPr>
          <w:rFonts w:asciiTheme="minorHAnsi" w:hAnsiTheme="minorHAnsi"/>
          <w:sz w:val="22"/>
        </w:rPr>
        <w:t>, as seen in guppy populations (</w:t>
      </w:r>
      <w:proofErr w:type="spellStart"/>
      <w:r w:rsidR="00A85D1F">
        <w:rPr>
          <w:rFonts w:asciiTheme="minorHAnsi" w:hAnsiTheme="minorHAnsi"/>
          <w:sz w:val="22"/>
        </w:rPr>
        <w:t>Trompf</w:t>
      </w:r>
      <w:proofErr w:type="spellEnd"/>
      <w:r w:rsidR="00A85D1F">
        <w:rPr>
          <w:rFonts w:asciiTheme="minorHAnsi" w:hAnsiTheme="minorHAnsi"/>
          <w:sz w:val="22"/>
        </w:rPr>
        <w:t xml:space="preserve"> and Brown 2014). </w:t>
      </w:r>
      <w:commentRangeEnd w:id="85"/>
      <w:r w:rsidR="00CA0AE8">
        <w:rPr>
          <w:rStyle w:val="CommentReference"/>
        </w:rPr>
        <w:commentReference w:id="85"/>
      </w:r>
      <w:del w:id="86" w:author="Daniel Noble" w:date="2017-10-19T11:15:00Z">
        <w:r w:rsidR="00A85D1F" w:rsidDel="00CA0AE8">
          <w:rPr>
            <w:rFonts w:asciiTheme="minorHAnsi" w:hAnsiTheme="minorHAnsi"/>
            <w:sz w:val="22"/>
          </w:rPr>
          <w:delText xml:space="preserve">The social </w:delText>
        </w:r>
      </w:del>
      <w:ins w:id="87" w:author="Daniel Noble" w:date="2017-10-19T11:15:00Z">
        <w:r w:rsidR="00CA0AE8">
          <w:rPr>
            <w:rFonts w:asciiTheme="minorHAnsi" w:hAnsiTheme="minorHAnsi"/>
            <w:sz w:val="22"/>
          </w:rPr>
          <w:t xml:space="preserve">Given that </w:t>
        </w:r>
        <w:r w:rsidR="00CA0AE8" w:rsidRPr="00CA0AE8">
          <w:rPr>
            <w:rFonts w:asciiTheme="minorHAnsi" w:hAnsiTheme="minorHAnsi"/>
            <w:i/>
            <w:sz w:val="22"/>
            <w:rPrChange w:id="88" w:author="Daniel Noble" w:date="2017-10-19T11:16:00Z">
              <w:rPr>
                <w:rFonts w:asciiTheme="minorHAnsi" w:hAnsiTheme="minorHAnsi"/>
                <w:sz w:val="22"/>
              </w:rPr>
            </w:rPrChange>
          </w:rPr>
          <w:t xml:space="preserve">L. </w:t>
        </w:r>
        <w:proofErr w:type="spellStart"/>
        <w:r w:rsidR="00CA0AE8" w:rsidRPr="00CA0AE8">
          <w:rPr>
            <w:rFonts w:asciiTheme="minorHAnsi" w:hAnsiTheme="minorHAnsi"/>
            <w:i/>
            <w:sz w:val="22"/>
            <w:rPrChange w:id="89" w:author="Daniel Noble" w:date="2017-10-19T11:16:00Z">
              <w:rPr>
                <w:rFonts w:asciiTheme="minorHAnsi" w:hAnsiTheme="minorHAnsi"/>
                <w:sz w:val="22"/>
              </w:rPr>
            </w:rPrChange>
          </w:rPr>
          <w:t>delicata</w:t>
        </w:r>
        <w:proofErr w:type="spellEnd"/>
        <w:r w:rsidR="00CA0AE8">
          <w:rPr>
            <w:rFonts w:asciiTheme="minorHAnsi" w:hAnsiTheme="minorHAnsi"/>
            <w:sz w:val="22"/>
          </w:rPr>
          <w:t xml:space="preserve"> can reach high densities and exhibit highly social </w:t>
        </w:r>
      </w:ins>
      <w:del w:id="90" w:author="Daniel Noble" w:date="2017-10-19T11:14:00Z">
        <w:r w:rsidR="00A85D1F" w:rsidDel="00CA0AE8">
          <w:rPr>
            <w:rFonts w:asciiTheme="minorHAnsi" w:hAnsiTheme="minorHAnsi"/>
            <w:sz w:val="22"/>
          </w:rPr>
          <w:delText xml:space="preserve">structures </w:delText>
        </w:r>
      </w:del>
      <w:proofErr w:type="spellStart"/>
      <w:ins w:id="91" w:author="Daniel Noble" w:date="2017-10-19T11:14:00Z">
        <w:r w:rsidR="00CA0AE8">
          <w:rPr>
            <w:rFonts w:asciiTheme="minorHAnsi" w:hAnsiTheme="minorHAnsi"/>
            <w:sz w:val="22"/>
          </w:rPr>
          <w:t>behaviour</w:t>
        </w:r>
      </w:ins>
      <w:ins w:id="92" w:author="Daniel Noble" w:date="2017-10-19T11:15:00Z">
        <w:r w:rsidR="00CA0AE8">
          <w:rPr>
            <w:rFonts w:asciiTheme="minorHAnsi" w:hAnsiTheme="minorHAnsi"/>
            <w:sz w:val="22"/>
          </w:rPr>
          <w:t>s</w:t>
        </w:r>
      </w:ins>
      <w:proofErr w:type="spellEnd"/>
      <w:ins w:id="93" w:author="Daniel Noble" w:date="2017-10-19T11:16:00Z">
        <w:r w:rsidR="00CA0AE8">
          <w:rPr>
            <w:rFonts w:asciiTheme="minorHAnsi" w:hAnsiTheme="minorHAnsi"/>
            <w:sz w:val="22"/>
          </w:rPr>
          <w:t xml:space="preserve"> </w:t>
        </w:r>
        <w:r w:rsidR="00CA0AE8">
          <w:rPr>
            <w:rFonts w:asciiTheme="minorHAnsi" w:hAnsiTheme="minorHAnsi"/>
            <w:sz w:val="22"/>
          </w:rPr>
          <w:t xml:space="preserve">(Chapple 2003, Duffield and Bull 2001) </w:t>
        </w:r>
      </w:ins>
      <w:ins w:id="94" w:author="Daniel Noble" w:date="2017-10-19T11:14:00Z">
        <w:r w:rsidR="00CA0AE8">
          <w:rPr>
            <w:rFonts w:asciiTheme="minorHAnsi" w:hAnsiTheme="minorHAnsi"/>
            <w:sz w:val="22"/>
          </w:rPr>
          <w:t xml:space="preserve"> </w:t>
        </w:r>
      </w:ins>
      <w:del w:id="95" w:author="Daniel Noble" w:date="2017-10-19T11:15:00Z">
        <w:r w:rsidR="00A85D1F" w:rsidDel="00CA0AE8">
          <w:rPr>
            <w:rFonts w:asciiTheme="minorHAnsi" w:hAnsiTheme="minorHAnsi"/>
            <w:sz w:val="22"/>
          </w:rPr>
          <w:delText>observed in delicate skinks would suggest that this</w:delText>
        </w:r>
      </w:del>
      <w:ins w:id="96" w:author="Daniel Noble" w:date="2017-10-19T11:15:00Z">
        <w:r w:rsidR="00CA0AE8">
          <w:rPr>
            <w:rFonts w:asciiTheme="minorHAnsi" w:hAnsiTheme="minorHAnsi"/>
            <w:sz w:val="22"/>
          </w:rPr>
          <w:t>it was expected</w:t>
        </w:r>
      </w:ins>
      <w:r w:rsidR="00A85D1F">
        <w:rPr>
          <w:rFonts w:asciiTheme="minorHAnsi" w:hAnsiTheme="minorHAnsi"/>
          <w:sz w:val="22"/>
        </w:rPr>
        <w:t xml:space="preserve"> </w:t>
      </w:r>
      <w:del w:id="97" w:author="Daniel Noble" w:date="2017-10-19T11:15:00Z">
        <w:r w:rsidR="00A85D1F" w:rsidDel="00CA0AE8">
          <w:rPr>
            <w:rFonts w:asciiTheme="minorHAnsi" w:hAnsiTheme="minorHAnsi"/>
            <w:sz w:val="22"/>
          </w:rPr>
          <w:delText>species would also</w:delText>
        </w:r>
      </w:del>
      <w:ins w:id="98" w:author="Daniel Noble" w:date="2017-10-19T11:15:00Z">
        <w:r w:rsidR="00CA0AE8">
          <w:rPr>
            <w:rFonts w:asciiTheme="minorHAnsi" w:hAnsiTheme="minorHAnsi"/>
            <w:sz w:val="22"/>
          </w:rPr>
          <w:t xml:space="preserve">to </w:t>
        </w:r>
      </w:ins>
      <w:del w:id="99" w:author="Daniel Noble" w:date="2017-10-19T11:16:00Z">
        <w:r w:rsidR="00A85D1F" w:rsidDel="00CA0AE8">
          <w:rPr>
            <w:rFonts w:asciiTheme="minorHAnsi" w:hAnsiTheme="minorHAnsi"/>
            <w:sz w:val="22"/>
          </w:rPr>
          <w:delText xml:space="preserve"> </w:delText>
        </w:r>
      </w:del>
      <w:r w:rsidR="00A85D1F">
        <w:rPr>
          <w:rFonts w:asciiTheme="minorHAnsi" w:hAnsiTheme="minorHAnsi"/>
          <w:sz w:val="22"/>
        </w:rPr>
        <w:t xml:space="preserve">follow similar patterns </w:t>
      </w:r>
      <w:del w:id="100" w:author="Daniel Noble" w:date="2017-10-19T11:16:00Z">
        <w:r w:rsidR="00A85D1F" w:rsidDel="00CA0AE8">
          <w:rPr>
            <w:rFonts w:asciiTheme="minorHAnsi" w:hAnsiTheme="minorHAnsi"/>
            <w:sz w:val="22"/>
          </w:rPr>
          <w:delText>(Chapple 2003, Duffield and Bull 2001)</w:delText>
        </w:r>
        <w:r w:rsidR="009927D6" w:rsidDel="00CA0AE8">
          <w:rPr>
            <w:rFonts w:asciiTheme="minorHAnsi" w:hAnsiTheme="minorHAnsi"/>
            <w:sz w:val="22"/>
          </w:rPr>
          <w:delText xml:space="preserve"> yet this was not the case</w:delText>
        </w:r>
      </w:del>
      <w:ins w:id="101" w:author="Daniel Noble" w:date="2017-10-19T11:16:00Z">
        <w:r w:rsidR="00CA0AE8">
          <w:rPr>
            <w:rFonts w:asciiTheme="minorHAnsi" w:hAnsiTheme="minorHAnsi"/>
            <w:sz w:val="22"/>
          </w:rPr>
          <w:t>as that seen in other highly social species</w:t>
        </w:r>
      </w:ins>
      <w:r w:rsidR="00A85D1F">
        <w:rPr>
          <w:rFonts w:asciiTheme="minorHAnsi" w:hAnsiTheme="minorHAnsi"/>
          <w:sz w:val="22"/>
        </w:rPr>
        <w:t>.</w:t>
      </w:r>
      <w:r w:rsidR="000760CC">
        <w:rPr>
          <w:rFonts w:asciiTheme="minorHAnsi" w:hAnsiTheme="minorHAnsi"/>
          <w:sz w:val="22"/>
        </w:rPr>
        <w:t xml:space="preserve"> </w:t>
      </w:r>
      <w:r w:rsidR="00D2131B">
        <w:rPr>
          <w:rFonts w:asciiTheme="minorHAnsi" w:hAnsiTheme="minorHAnsi"/>
          <w:sz w:val="22"/>
        </w:rPr>
        <w:t xml:space="preserve">The discrepancies between our results and current literature could be due to the study species, </w:t>
      </w:r>
      <w:r w:rsidR="00575F99">
        <w:rPr>
          <w:rFonts w:asciiTheme="minorHAnsi" w:hAnsiTheme="minorHAnsi"/>
          <w:sz w:val="22"/>
        </w:rPr>
        <w:t xml:space="preserve">the </w:t>
      </w:r>
      <w:r w:rsidR="00D2131B">
        <w:rPr>
          <w:rFonts w:asciiTheme="minorHAnsi" w:hAnsiTheme="minorHAnsi"/>
          <w:sz w:val="22"/>
        </w:rPr>
        <w:t>specific details of the diet manipulation</w:t>
      </w:r>
      <w:r w:rsidR="00575F99">
        <w:rPr>
          <w:rFonts w:asciiTheme="minorHAnsi" w:hAnsiTheme="minorHAnsi"/>
          <w:sz w:val="22"/>
        </w:rPr>
        <w:t xml:space="preserve"> or the developmental stage of the subjects</w:t>
      </w:r>
      <w:r w:rsidR="00D2131B">
        <w:rPr>
          <w:rFonts w:asciiTheme="minorHAnsi" w:hAnsiTheme="minorHAnsi"/>
          <w:sz w:val="22"/>
        </w:rPr>
        <w:t>.</w:t>
      </w:r>
    </w:p>
    <w:p w14:paraId="28A856F3" w14:textId="34429046" w:rsidR="006F0303" w:rsidRDefault="008270A4" w:rsidP="00FC7EB2">
      <w:pPr>
        <w:spacing w:line="480" w:lineRule="auto"/>
        <w:ind w:firstLine="720"/>
        <w:rPr>
          <w:rFonts w:asciiTheme="minorHAnsi" w:hAnsiTheme="minorHAnsi"/>
          <w:sz w:val="22"/>
        </w:rPr>
      </w:pPr>
      <w:r>
        <w:rPr>
          <w:rFonts w:asciiTheme="minorHAnsi" w:hAnsiTheme="minorHAnsi"/>
          <w:sz w:val="22"/>
        </w:rPr>
        <w:t>As most</w:t>
      </w:r>
      <w:r w:rsidR="00D50191">
        <w:rPr>
          <w:rFonts w:asciiTheme="minorHAnsi" w:hAnsiTheme="minorHAnsi"/>
          <w:sz w:val="22"/>
        </w:rPr>
        <w:t xml:space="preserve"> previous studies have been done on ot</w:t>
      </w:r>
      <w:r w:rsidR="006F74CB">
        <w:rPr>
          <w:rFonts w:asciiTheme="minorHAnsi" w:hAnsiTheme="minorHAnsi"/>
          <w:sz w:val="22"/>
        </w:rPr>
        <w:t>her species, i</w:t>
      </w:r>
      <w:r w:rsidR="00D50191">
        <w:rPr>
          <w:rFonts w:asciiTheme="minorHAnsi" w:hAnsiTheme="minorHAnsi"/>
          <w:sz w:val="22"/>
        </w:rPr>
        <w:t xml:space="preserve">t is possible that </w:t>
      </w:r>
      <w:r w:rsidR="00D50191">
        <w:rPr>
          <w:rFonts w:asciiTheme="minorHAnsi" w:hAnsiTheme="minorHAnsi"/>
          <w:i/>
          <w:sz w:val="22"/>
        </w:rPr>
        <w:t xml:space="preserve">L. </w:t>
      </w:r>
      <w:bookmarkStart w:id="102" w:name="_GoBack"/>
      <w:bookmarkEnd w:id="102"/>
      <w:r w:rsidR="00D50191">
        <w:rPr>
          <w:rFonts w:asciiTheme="minorHAnsi" w:hAnsiTheme="minorHAnsi"/>
          <w:i/>
          <w:sz w:val="22"/>
        </w:rPr>
        <w:t>delicata</w:t>
      </w:r>
      <w:r w:rsidR="00D50191">
        <w:rPr>
          <w:rFonts w:asciiTheme="minorHAnsi" w:hAnsiTheme="minorHAnsi"/>
          <w:sz w:val="22"/>
        </w:rPr>
        <w:t xml:space="preserve"> do not have distinct behavioural responses to dietary limitations. </w:t>
      </w:r>
      <w:r>
        <w:rPr>
          <w:rFonts w:asciiTheme="minorHAnsi" w:hAnsiTheme="minorHAnsi"/>
          <w:sz w:val="22"/>
        </w:rPr>
        <w:t>Much of the research</w:t>
      </w:r>
      <w:r w:rsidR="00367C99">
        <w:rPr>
          <w:rFonts w:asciiTheme="minorHAnsi" w:hAnsiTheme="minorHAnsi"/>
          <w:sz w:val="22"/>
        </w:rPr>
        <w:t xml:space="preserve"> </w:t>
      </w:r>
      <w:r>
        <w:rPr>
          <w:rFonts w:asciiTheme="minorHAnsi" w:hAnsiTheme="minorHAnsi"/>
          <w:sz w:val="22"/>
        </w:rPr>
        <w:t xml:space="preserve">on the relationship between diet and </w:t>
      </w:r>
      <w:proofErr w:type="spellStart"/>
      <w:r>
        <w:rPr>
          <w:rFonts w:asciiTheme="minorHAnsi" w:hAnsiTheme="minorHAnsi"/>
          <w:sz w:val="22"/>
        </w:rPr>
        <w:t>beha</w:t>
      </w:r>
      <w:r w:rsidR="00367C99">
        <w:rPr>
          <w:rFonts w:asciiTheme="minorHAnsi" w:hAnsiTheme="minorHAnsi"/>
          <w:sz w:val="22"/>
        </w:rPr>
        <w:t>viour</w:t>
      </w:r>
      <w:proofErr w:type="spellEnd"/>
      <w:r w:rsidR="00367C99">
        <w:rPr>
          <w:rFonts w:asciiTheme="minorHAnsi" w:hAnsiTheme="minorHAnsi"/>
          <w:sz w:val="22"/>
        </w:rPr>
        <w:t xml:space="preserve"> has</w:t>
      </w:r>
      <w:r>
        <w:rPr>
          <w:rFonts w:asciiTheme="minorHAnsi" w:hAnsiTheme="minorHAnsi"/>
          <w:sz w:val="22"/>
        </w:rPr>
        <w:t xml:space="preserve"> been carried </w:t>
      </w:r>
      <w:r w:rsidR="00367C99">
        <w:rPr>
          <w:rFonts w:asciiTheme="minorHAnsi" w:hAnsiTheme="minorHAnsi"/>
          <w:sz w:val="22"/>
        </w:rPr>
        <w:t xml:space="preserve">out </w:t>
      </w:r>
      <w:r>
        <w:rPr>
          <w:rFonts w:asciiTheme="minorHAnsi" w:hAnsiTheme="minorHAnsi"/>
          <w:sz w:val="22"/>
        </w:rPr>
        <w:t>on invertebrates and birds (</w:t>
      </w:r>
      <w:r w:rsidR="004F04F4">
        <w:rPr>
          <w:rFonts w:asciiTheme="minorHAnsi" w:hAnsiTheme="minorHAnsi"/>
          <w:sz w:val="22"/>
        </w:rPr>
        <w:t xml:space="preserve">Han and </w:t>
      </w:r>
      <w:proofErr w:type="spellStart"/>
      <w:r w:rsidR="004F04F4">
        <w:rPr>
          <w:rFonts w:asciiTheme="minorHAnsi" w:hAnsiTheme="minorHAnsi"/>
          <w:sz w:val="22"/>
        </w:rPr>
        <w:t>Dingemanse</w:t>
      </w:r>
      <w:proofErr w:type="spellEnd"/>
      <w:r w:rsidR="004F04F4">
        <w:rPr>
          <w:rFonts w:asciiTheme="minorHAnsi" w:hAnsiTheme="minorHAnsi"/>
          <w:sz w:val="22"/>
        </w:rPr>
        <w:t xml:space="preserve"> 2014, </w:t>
      </w:r>
      <w:proofErr w:type="spellStart"/>
      <w:r w:rsidR="004F04F4">
        <w:rPr>
          <w:rFonts w:asciiTheme="minorHAnsi" w:hAnsiTheme="minorHAnsi"/>
          <w:sz w:val="22"/>
        </w:rPr>
        <w:t>Mettke</w:t>
      </w:r>
      <w:proofErr w:type="spellEnd"/>
      <w:r w:rsidR="004F04F4">
        <w:rPr>
          <w:rFonts w:asciiTheme="minorHAnsi" w:hAnsiTheme="minorHAnsi"/>
          <w:sz w:val="22"/>
        </w:rPr>
        <w:t xml:space="preserve">-Hoffman 2002). </w:t>
      </w:r>
      <w:commentRangeStart w:id="103"/>
      <w:r w:rsidR="00287BC8">
        <w:rPr>
          <w:rFonts w:asciiTheme="minorHAnsi" w:hAnsiTheme="minorHAnsi"/>
          <w:sz w:val="22"/>
        </w:rPr>
        <w:t>The stability of the delicate skink’s behaviour</w:t>
      </w:r>
      <w:r w:rsidR="0001298F">
        <w:rPr>
          <w:rFonts w:asciiTheme="minorHAnsi" w:hAnsiTheme="minorHAnsi"/>
          <w:sz w:val="22"/>
        </w:rPr>
        <w:t>a</w:t>
      </w:r>
      <w:ins w:id="104" w:author="Daniel Noble" w:date="2017-10-19T11:17:00Z">
        <w:r w:rsidR="00CA0AE8">
          <w:rPr>
            <w:rFonts w:asciiTheme="minorHAnsi" w:hAnsiTheme="minorHAnsi"/>
            <w:sz w:val="22"/>
          </w:rPr>
          <w:t>l</w:t>
        </w:r>
      </w:ins>
      <w:del w:id="105" w:author="Daniel Noble" w:date="2017-10-19T11:17:00Z">
        <w:r w:rsidR="0001298F" w:rsidDel="00CA0AE8">
          <w:rPr>
            <w:rFonts w:asciiTheme="minorHAnsi" w:hAnsiTheme="minorHAnsi"/>
            <w:sz w:val="22"/>
          </w:rPr>
          <w:delText>;</w:delText>
        </w:r>
      </w:del>
      <w:r w:rsidR="0001298F">
        <w:rPr>
          <w:rFonts w:asciiTheme="minorHAnsi" w:hAnsiTheme="minorHAnsi"/>
          <w:sz w:val="22"/>
        </w:rPr>
        <w:t xml:space="preserve"> syn</w:t>
      </w:r>
      <w:del w:id="106" w:author="Daniel Noble" w:date="2017-10-19T11:17:00Z">
        <w:r w:rsidR="0001298F" w:rsidDel="00CA0AE8">
          <w:rPr>
            <w:rFonts w:asciiTheme="minorHAnsi" w:hAnsiTheme="minorHAnsi"/>
            <w:sz w:val="22"/>
          </w:rPr>
          <w:delText>n</w:delText>
        </w:r>
      </w:del>
      <w:r w:rsidR="0001298F">
        <w:rPr>
          <w:rFonts w:asciiTheme="minorHAnsi" w:hAnsiTheme="minorHAnsi"/>
          <w:sz w:val="22"/>
        </w:rPr>
        <w:t>drome</w:t>
      </w:r>
      <w:r w:rsidR="00287BC8">
        <w:rPr>
          <w:rFonts w:asciiTheme="minorHAnsi" w:hAnsiTheme="minorHAnsi"/>
          <w:sz w:val="22"/>
        </w:rPr>
        <w:t xml:space="preserve"> would explain its success as an invasive species. Invaders entering into a novel environment are often met w</w:t>
      </w:r>
      <w:r w:rsidR="00861549">
        <w:rPr>
          <w:rFonts w:asciiTheme="minorHAnsi" w:hAnsiTheme="minorHAnsi"/>
          <w:sz w:val="22"/>
        </w:rPr>
        <w:t xml:space="preserve">ith initial </w:t>
      </w:r>
      <w:r w:rsidR="007A0D74">
        <w:rPr>
          <w:rFonts w:asciiTheme="minorHAnsi" w:hAnsiTheme="minorHAnsi"/>
          <w:sz w:val="22"/>
        </w:rPr>
        <w:t xml:space="preserve">environmental (including </w:t>
      </w:r>
      <w:r w:rsidR="00861549">
        <w:rPr>
          <w:rFonts w:asciiTheme="minorHAnsi" w:hAnsiTheme="minorHAnsi"/>
          <w:sz w:val="22"/>
        </w:rPr>
        <w:t>dietary</w:t>
      </w:r>
      <w:r w:rsidR="007A0D74">
        <w:rPr>
          <w:rFonts w:asciiTheme="minorHAnsi" w:hAnsiTheme="minorHAnsi"/>
          <w:sz w:val="22"/>
        </w:rPr>
        <w:t>)</w:t>
      </w:r>
      <w:r w:rsidR="00861549">
        <w:rPr>
          <w:rFonts w:asciiTheme="minorHAnsi" w:hAnsiTheme="minorHAnsi"/>
          <w:sz w:val="22"/>
        </w:rPr>
        <w:t xml:space="preserve"> constraints </w:t>
      </w:r>
      <w:r w:rsidR="00DC1560">
        <w:rPr>
          <w:rFonts w:asciiTheme="minorHAnsi" w:hAnsiTheme="minorHAnsi"/>
          <w:sz w:val="22"/>
        </w:rPr>
        <w:t>(</w:t>
      </w:r>
      <w:r w:rsidR="007A0D74">
        <w:rPr>
          <w:rFonts w:asciiTheme="minorHAnsi" w:hAnsiTheme="minorHAnsi"/>
          <w:sz w:val="22"/>
        </w:rPr>
        <w:t>Lee 2002)</w:t>
      </w:r>
      <w:commentRangeEnd w:id="103"/>
      <w:r w:rsidR="00CA0AE8">
        <w:rPr>
          <w:rStyle w:val="CommentReference"/>
        </w:rPr>
        <w:commentReference w:id="103"/>
      </w:r>
    </w:p>
    <w:p w14:paraId="1A6BF340" w14:textId="5D1C7885" w:rsidR="00B00590" w:rsidRDefault="00D50191" w:rsidP="00FC7EB2">
      <w:pPr>
        <w:spacing w:line="480" w:lineRule="auto"/>
        <w:ind w:firstLine="720"/>
        <w:rPr>
          <w:rFonts w:asciiTheme="minorHAnsi" w:hAnsiTheme="minorHAnsi"/>
          <w:sz w:val="22"/>
        </w:rPr>
      </w:pPr>
      <w:r>
        <w:rPr>
          <w:rFonts w:asciiTheme="minorHAnsi" w:hAnsiTheme="minorHAnsi"/>
          <w:sz w:val="22"/>
        </w:rPr>
        <w:lastRenderedPageBreak/>
        <w:t xml:space="preserve">We must also take into consideration, </w:t>
      </w:r>
      <w:r w:rsidR="00545E66">
        <w:rPr>
          <w:rFonts w:asciiTheme="minorHAnsi" w:hAnsiTheme="minorHAnsi"/>
          <w:sz w:val="22"/>
        </w:rPr>
        <w:t>however, that most other projects</w:t>
      </w:r>
      <w:r>
        <w:rPr>
          <w:rFonts w:asciiTheme="minorHAnsi" w:hAnsiTheme="minorHAnsi"/>
          <w:sz w:val="22"/>
        </w:rPr>
        <w:t xml:space="preserve"> manipulated or studied a specific macronutrient </w:t>
      </w:r>
      <w:r w:rsidR="00FC7EB2">
        <w:rPr>
          <w:rFonts w:asciiTheme="minorHAnsi" w:hAnsiTheme="minorHAnsi"/>
          <w:sz w:val="22"/>
        </w:rPr>
        <w:t xml:space="preserve">like </w:t>
      </w:r>
      <w:proofErr w:type="spellStart"/>
      <w:proofErr w:type="gramStart"/>
      <w:r w:rsidR="00FC7EB2">
        <w:rPr>
          <w:rFonts w:asciiTheme="minorHAnsi" w:hAnsiTheme="minorHAnsi"/>
          <w:sz w:val="22"/>
        </w:rPr>
        <w:t>protein:carbohydrate</w:t>
      </w:r>
      <w:proofErr w:type="spellEnd"/>
      <w:proofErr w:type="gramEnd"/>
      <w:r w:rsidR="00FC7EB2">
        <w:rPr>
          <w:rFonts w:asciiTheme="minorHAnsi" w:hAnsiTheme="minorHAnsi"/>
          <w:sz w:val="22"/>
        </w:rPr>
        <w:t xml:space="preserve"> ratios (Han and </w:t>
      </w:r>
      <w:proofErr w:type="spellStart"/>
      <w:r w:rsidR="00FC7EB2">
        <w:rPr>
          <w:rFonts w:asciiTheme="minorHAnsi" w:hAnsiTheme="minorHAnsi"/>
          <w:sz w:val="22"/>
        </w:rPr>
        <w:t>Dingemanse</w:t>
      </w:r>
      <w:proofErr w:type="spellEnd"/>
      <w:r w:rsidR="00FC7EB2">
        <w:rPr>
          <w:rFonts w:asciiTheme="minorHAnsi" w:hAnsiTheme="minorHAnsi"/>
          <w:sz w:val="22"/>
        </w:rPr>
        <w:t xml:space="preserve"> 2017). </w:t>
      </w:r>
    </w:p>
    <w:p w14:paraId="79591AEA" w14:textId="43B80311" w:rsidR="00A0151A" w:rsidRPr="00543B6E" w:rsidRDefault="00A0151A" w:rsidP="00A0151A">
      <w:pPr>
        <w:spacing w:line="480" w:lineRule="auto"/>
        <w:ind w:firstLine="720"/>
        <w:rPr>
          <w:rFonts w:asciiTheme="minorHAnsi" w:hAnsiTheme="minorHAnsi"/>
          <w:sz w:val="22"/>
        </w:rPr>
      </w:pPr>
      <w:r>
        <w:rPr>
          <w:rFonts w:asciiTheme="minorHAnsi" w:hAnsiTheme="minorHAnsi"/>
          <w:sz w:val="22"/>
        </w:rPr>
        <w:t xml:space="preserve">The results were unexpected as diet has been found to significantly impact behavioural syndromes (Han and </w:t>
      </w:r>
      <w:proofErr w:type="spellStart"/>
      <w:r>
        <w:rPr>
          <w:rFonts w:asciiTheme="minorHAnsi" w:hAnsiTheme="minorHAnsi"/>
          <w:sz w:val="22"/>
        </w:rPr>
        <w:t>Dingemanse</w:t>
      </w:r>
      <w:proofErr w:type="spellEnd"/>
      <w:r w:rsidR="004075D1">
        <w:rPr>
          <w:rFonts w:asciiTheme="minorHAnsi" w:hAnsiTheme="minorHAnsi"/>
          <w:sz w:val="22"/>
        </w:rPr>
        <w:t xml:space="preserve"> 2015</w:t>
      </w:r>
      <w:r>
        <w:rPr>
          <w:rFonts w:asciiTheme="minorHAnsi" w:hAnsiTheme="minorHAnsi"/>
          <w:sz w:val="22"/>
        </w:rPr>
        <w:t xml:space="preserve">, Senior et al REF).  Diet may be more important in the development of behavioural syndromes in juveniles, rather than </w:t>
      </w:r>
      <w:commentRangeStart w:id="107"/>
      <w:r>
        <w:rPr>
          <w:rFonts w:asciiTheme="minorHAnsi" w:hAnsiTheme="minorHAnsi"/>
          <w:sz w:val="22"/>
        </w:rPr>
        <w:t>adults</w:t>
      </w:r>
      <w:commentRangeEnd w:id="107"/>
      <w:r w:rsidR="00B101F4">
        <w:rPr>
          <w:rStyle w:val="CommentReference"/>
        </w:rPr>
        <w:commentReference w:id="107"/>
      </w:r>
      <w:r>
        <w:rPr>
          <w:rFonts w:asciiTheme="minorHAnsi" w:hAnsiTheme="minorHAnsi"/>
          <w:sz w:val="22"/>
        </w:rPr>
        <w:t xml:space="preserve">. </w:t>
      </w:r>
    </w:p>
    <w:p w14:paraId="56FB14C8" w14:textId="77777777" w:rsidR="00A0151A" w:rsidRPr="00B00590" w:rsidRDefault="00A0151A" w:rsidP="00A0151A">
      <w:pPr>
        <w:spacing w:line="480" w:lineRule="auto"/>
        <w:rPr>
          <w:rFonts w:asciiTheme="minorHAnsi" w:hAnsiTheme="minorHAnsi"/>
          <w:sz w:val="22"/>
        </w:rPr>
      </w:pPr>
    </w:p>
    <w:p w14:paraId="50D597EC" w14:textId="1F525DE5" w:rsidR="001E6305" w:rsidRDefault="0026458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Behaviour</w:t>
      </w:r>
      <w:proofErr w:type="spellEnd"/>
      <w:r w:rsidR="001E6305">
        <w:rPr>
          <w:rFonts w:asciiTheme="minorHAnsi" w:hAnsiTheme="minorHAnsi"/>
          <w:sz w:val="22"/>
        </w:rPr>
        <w:t xml:space="preserve"> was surprisingly unaffected by diet quality and those results regarding relationship between diet and </w:t>
      </w:r>
      <w:proofErr w:type="spellStart"/>
      <w:r>
        <w:rPr>
          <w:rFonts w:asciiTheme="minorHAnsi" w:hAnsiTheme="minorHAnsi"/>
          <w:sz w:val="22"/>
        </w:rPr>
        <w:t>behaviour</w:t>
      </w:r>
      <w:proofErr w:type="spellEnd"/>
      <w:r w:rsidR="001E6305">
        <w:rPr>
          <w:rFonts w:asciiTheme="minorHAnsi" w:hAnsiTheme="minorHAnsi"/>
          <w:sz w:val="22"/>
        </w:rPr>
        <w:t xml:space="preserve">. (Gosling 2001, </w:t>
      </w:r>
      <w:proofErr w:type="spellStart"/>
      <w:r w:rsidR="001E6305">
        <w:rPr>
          <w:rFonts w:asciiTheme="minorHAnsi" w:hAnsiTheme="minorHAnsi"/>
          <w:sz w:val="22"/>
        </w:rPr>
        <w:t>Sih</w:t>
      </w:r>
      <w:proofErr w:type="spellEnd"/>
      <w:r w:rsidR="001E6305">
        <w:rPr>
          <w:rFonts w:asciiTheme="minorHAnsi" w:hAnsiTheme="minorHAnsi"/>
          <w:sz w:val="22"/>
        </w:rPr>
        <w:t xml:space="preserve"> and Bell 2008, </w:t>
      </w:r>
      <w:proofErr w:type="spellStart"/>
      <w:r w:rsidR="001E6305">
        <w:rPr>
          <w:rFonts w:asciiTheme="minorHAnsi" w:hAnsiTheme="minorHAnsi"/>
          <w:sz w:val="22"/>
        </w:rPr>
        <w:t>Sih</w:t>
      </w:r>
      <w:proofErr w:type="spellEnd"/>
      <w:r w:rsidR="001E6305">
        <w:rPr>
          <w:rFonts w:asciiTheme="minorHAnsi" w:hAnsiTheme="minorHAnsi"/>
          <w:sz w:val="22"/>
        </w:rPr>
        <w:t xml:space="preserve"> et al 2004)</w:t>
      </w:r>
    </w:p>
    <w:p w14:paraId="76723263"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Developmental stages </w:t>
      </w:r>
      <w:r w:rsidRPr="00DF09E7">
        <w:rPr>
          <w:rFonts w:asciiTheme="minorHAnsi" w:hAnsiTheme="minorHAnsi"/>
          <w:sz w:val="22"/>
        </w:rPr>
        <w:sym w:font="Wingdings" w:char="F0DF"/>
      </w:r>
      <w:r>
        <w:rPr>
          <w:rFonts w:asciiTheme="minorHAnsi" w:hAnsiTheme="minorHAnsi"/>
          <w:sz w:val="22"/>
        </w:rPr>
        <w:t xml:space="preserve"> search specifically (developmental vs adult) </w:t>
      </w:r>
    </w:p>
    <w:p w14:paraId="1B3ABCEF" w14:textId="42518653" w:rsidR="001E6305" w:rsidRDefault="00264585" w:rsidP="001E6305">
      <w:pPr>
        <w:pStyle w:val="ListParagraph"/>
        <w:numPr>
          <w:ilvl w:val="0"/>
          <w:numId w:val="6"/>
        </w:numPr>
        <w:spacing w:line="360" w:lineRule="auto"/>
        <w:rPr>
          <w:rFonts w:asciiTheme="minorHAnsi" w:hAnsiTheme="minorHAnsi"/>
          <w:sz w:val="22"/>
        </w:rPr>
      </w:pPr>
      <w:r>
        <w:rPr>
          <w:rFonts w:asciiTheme="minorHAnsi" w:hAnsiTheme="minorHAnsi"/>
          <w:sz w:val="22"/>
        </w:rPr>
        <w:t>Behaviour</w:t>
      </w:r>
      <w:r w:rsidR="001E6305">
        <w:rPr>
          <w:rFonts w:asciiTheme="minorHAnsi" w:hAnsiTheme="minorHAnsi"/>
          <w:sz w:val="22"/>
        </w:rPr>
        <w:t xml:space="preserve">al syndromes did not differ between high and low quality treatment groups, contrary to studies done by Han &amp; </w:t>
      </w:r>
      <w:proofErr w:type="spellStart"/>
      <w:r w:rsidR="001E6305">
        <w:rPr>
          <w:rFonts w:asciiTheme="minorHAnsi" w:hAnsiTheme="minorHAnsi"/>
          <w:sz w:val="22"/>
        </w:rPr>
        <w:t>Dingemanse</w:t>
      </w:r>
      <w:proofErr w:type="spellEnd"/>
      <w:r w:rsidR="001E6305">
        <w:rPr>
          <w:rFonts w:asciiTheme="minorHAnsi" w:hAnsiTheme="minorHAnsi"/>
          <w:sz w:val="22"/>
        </w:rPr>
        <w:t>, Senior et al etc.</w:t>
      </w:r>
    </w:p>
    <w:p w14:paraId="376EE249"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Looking at repeatability and correlations, there is potential that altering the experiment could actually generate differences. Context of differences found in other papers were specific macronutrients being limited (Carbs for activity/exploration, protein for sociality/reproduction). </w:t>
      </w:r>
    </w:p>
    <w:p w14:paraId="33EBCC9B"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 xml:space="preserve">Gut microbe community </w:t>
      </w:r>
      <w:r w:rsidRPr="00AC2AD3">
        <w:rPr>
          <w:rFonts w:asciiTheme="minorHAnsi" w:hAnsiTheme="minorHAnsi"/>
          <w:sz w:val="22"/>
        </w:rPr>
        <w:sym w:font="Wingdings" w:char="F0E0"/>
      </w:r>
      <w:r>
        <w:rPr>
          <w:rFonts w:asciiTheme="minorHAnsi" w:hAnsiTheme="minorHAnsi"/>
          <w:sz w:val="22"/>
        </w:rPr>
        <w:t xml:space="preserve"> what does it take for this to change? Include Diaz and Troyer papers. Diet treatment may not have been substantial enough to trigger microbe community changes. </w:t>
      </w:r>
    </w:p>
    <w:p w14:paraId="78153816" w14:textId="77777777" w:rsidR="001E6305" w:rsidRDefault="001E6305" w:rsidP="001E6305">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Hypercorrelations</w:t>
      </w:r>
      <w:proofErr w:type="spellEnd"/>
      <w:r>
        <w:rPr>
          <w:rFonts w:asciiTheme="minorHAnsi" w:hAnsiTheme="minorHAnsi"/>
          <w:sz w:val="22"/>
        </w:rPr>
        <w:t xml:space="preserve"> – the fact that measurements were on the same day, it’s inevitable. If some individual feels particularly active on a given day, all assays that follow will also be active. </w:t>
      </w:r>
    </w:p>
    <w:p w14:paraId="6115A5C4" w14:textId="77777777" w:rsidR="001E6305" w:rsidRDefault="001E6305" w:rsidP="001E6305">
      <w:pPr>
        <w:spacing w:line="360" w:lineRule="auto"/>
        <w:rPr>
          <w:rFonts w:asciiTheme="minorHAnsi" w:hAnsiTheme="minorHAnsi"/>
          <w:sz w:val="22"/>
        </w:rPr>
      </w:pPr>
    </w:p>
    <w:p w14:paraId="1685411F" w14:textId="77777777" w:rsidR="001E6305" w:rsidRDefault="001E6305" w:rsidP="001E6305">
      <w:pPr>
        <w:spacing w:line="360" w:lineRule="auto"/>
        <w:rPr>
          <w:rFonts w:asciiTheme="minorHAnsi" w:hAnsiTheme="minorHAnsi"/>
          <w:b/>
          <w:i/>
          <w:sz w:val="22"/>
        </w:rPr>
      </w:pPr>
      <w:r>
        <w:rPr>
          <w:rFonts w:asciiTheme="minorHAnsi" w:hAnsiTheme="minorHAnsi"/>
          <w:b/>
          <w:i/>
          <w:sz w:val="22"/>
        </w:rPr>
        <w:t>Conclusion</w:t>
      </w:r>
    </w:p>
    <w:p w14:paraId="112011D7" w14:textId="77777777" w:rsidR="001E6305" w:rsidRDefault="001E6305" w:rsidP="001E6305">
      <w:pPr>
        <w:pStyle w:val="ListParagraph"/>
        <w:numPr>
          <w:ilvl w:val="0"/>
          <w:numId w:val="6"/>
        </w:numPr>
        <w:spacing w:line="360" w:lineRule="auto"/>
        <w:rPr>
          <w:rFonts w:asciiTheme="minorHAnsi" w:hAnsiTheme="minorHAnsi"/>
          <w:sz w:val="22"/>
        </w:rPr>
      </w:pPr>
      <w:r>
        <w:rPr>
          <w:rFonts w:asciiTheme="minorHAnsi" w:hAnsiTheme="minorHAnsi"/>
          <w:sz w:val="22"/>
        </w:rPr>
        <w:t>Wider ecological/evolutionary context –</w:t>
      </w:r>
    </w:p>
    <w:p w14:paraId="165914D6" w14:textId="77777777" w:rsidR="001E6305" w:rsidRDefault="001E6305" w:rsidP="00937A77">
      <w:pPr>
        <w:spacing w:line="480" w:lineRule="auto"/>
        <w:ind w:firstLine="720"/>
        <w:rPr>
          <w:rFonts w:asciiTheme="minorHAnsi" w:hAnsiTheme="minorHAnsi"/>
          <w:sz w:val="22"/>
        </w:rPr>
      </w:pPr>
      <w:r>
        <w:rPr>
          <w:rFonts w:asciiTheme="minorHAnsi" w:hAnsiTheme="minorHAnsi"/>
          <w:sz w:val="22"/>
        </w:rPr>
        <w:t>Discovering the effect of diet changes on the delicate skink has further contributed to the understanding of organisms’ ability to adapt to changing environments. Human-induced rapid environmental change is fast becoming a source of evolutionary novelty (</w:t>
      </w:r>
      <w:proofErr w:type="spellStart"/>
      <w:r>
        <w:rPr>
          <w:rFonts w:asciiTheme="minorHAnsi" w:hAnsiTheme="minorHAnsi"/>
          <w:sz w:val="22"/>
        </w:rPr>
        <w:t>Sih</w:t>
      </w:r>
      <w:proofErr w:type="spellEnd"/>
      <w:r>
        <w:rPr>
          <w:rFonts w:asciiTheme="minorHAnsi" w:hAnsiTheme="minorHAnsi"/>
          <w:sz w:val="22"/>
        </w:rPr>
        <w:t xml:space="preserve"> et al. 2011). Species vary greatly in their ability to adequately respond to such rapid change, even within the same genus (</w:t>
      </w:r>
      <w:proofErr w:type="spellStart"/>
      <w:r>
        <w:rPr>
          <w:rFonts w:asciiTheme="minorHAnsi" w:hAnsiTheme="minorHAnsi"/>
          <w:sz w:val="22"/>
        </w:rPr>
        <w:t>Sih</w:t>
      </w:r>
      <w:proofErr w:type="spellEnd"/>
      <w:r>
        <w:rPr>
          <w:rFonts w:asciiTheme="minorHAnsi" w:hAnsiTheme="minorHAnsi"/>
          <w:sz w:val="22"/>
        </w:rPr>
        <w:t xml:space="preserve"> et al. 2012). </w:t>
      </w:r>
    </w:p>
    <w:p w14:paraId="72812444" w14:textId="6B415EC1" w:rsidR="001E6305" w:rsidRDefault="00264585" w:rsidP="00937A77">
      <w:pPr>
        <w:spacing w:line="480" w:lineRule="auto"/>
        <w:ind w:firstLine="720"/>
        <w:rPr>
          <w:rFonts w:asciiTheme="minorHAnsi" w:hAnsiTheme="minorHAnsi"/>
          <w:sz w:val="22"/>
        </w:rPr>
      </w:pPr>
      <w:r>
        <w:rPr>
          <w:rFonts w:asciiTheme="minorHAnsi" w:hAnsiTheme="minorHAnsi"/>
          <w:sz w:val="22"/>
        </w:rPr>
        <w:lastRenderedPageBreak/>
        <w:t>Behaviour</w:t>
      </w:r>
      <w:r w:rsidR="001E6305">
        <w:rPr>
          <w:rFonts w:asciiTheme="minorHAnsi" w:hAnsiTheme="minorHAnsi"/>
          <w:sz w:val="22"/>
        </w:rPr>
        <w:t xml:space="preserve">al syndromes can also explain why some individuals are better at adapting to rapid environmental change. Different environment types can </w:t>
      </w:r>
      <w:proofErr w:type="spellStart"/>
      <w:r w:rsidR="001E6305">
        <w:rPr>
          <w:rFonts w:asciiTheme="minorHAnsi" w:hAnsiTheme="minorHAnsi"/>
          <w:sz w:val="22"/>
        </w:rPr>
        <w:t>favour</w:t>
      </w:r>
      <w:proofErr w:type="spellEnd"/>
      <w:r w:rsidR="001E6305">
        <w:rPr>
          <w:rFonts w:asciiTheme="minorHAnsi" w:hAnsiTheme="minorHAnsi"/>
          <w:sz w:val="22"/>
        </w:rPr>
        <w:t xml:space="preserve"> certain </w:t>
      </w:r>
      <w:proofErr w:type="spellStart"/>
      <w:r>
        <w:rPr>
          <w:rFonts w:asciiTheme="minorHAnsi" w:hAnsiTheme="minorHAnsi"/>
          <w:sz w:val="22"/>
        </w:rPr>
        <w:t>behaviour</w:t>
      </w:r>
      <w:r w:rsidR="001E6305">
        <w:rPr>
          <w:rFonts w:asciiTheme="minorHAnsi" w:hAnsiTheme="minorHAnsi"/>
          <w:sz w:val="22"/>
        </w:rPr>
        <w:t>s</w:t>
      </w:r>
      <w:proofErr w:type="spellEnd"/>
      <w:r w:rsidR="001E6305">
        <w:rPr>
          <w:rFonts w:asciiTheme="minorHAnsi" w:hAnsiTheme="minorHAnsi"/>
          <w:sz w:val="22"/>
        </w:rPr>
        <w:t xml:space="preserve"> that will therefore place selection pressures on the population with some </w:t>
      </w:r>
      <w:r>
        <w:rPr>
          <w:rFonts w:asciiTheme="minorHAnsi" w:hAnsiTheme="minorHAnsi"/>
          <w:sz w:val="22"/>
        </w:rPr>
        <w:t>behaviour</w:t>
      </w:r>
      <w:r w:rsidR="001E6305">
        <w:rPr>
          <w:rFonts w:asciiTheme="minorHAnsi" w:hAnsiTheme="minorHAnsi"/>
          <w:sz w:val="22"/>
        </w:rPr>
        <w:t xml:space="preserve">al syndromes affecting an individual’s fitness (Biro and Stamps 2008). When environmental changes are detrimental to bolder individuals, the correlations associated with that </w:t>
      </w:r>
      <w:proofErr w:type="spellStart"/>
      <w:r>
        <w:rPr>
          <w:rFonts w:asciiTheme="minorHAnsi" w:hAnsiTheme="minorHAnsi"/>
          <w:sz w:val="22"/>
        </w:rPr>
        <w:t>behaviour</w:t>
      </w:r>
      <w:proofErr w:type="spellEnd"/>
      <w:r w:rsidR="001E6305">
        <w:rPr>
          <w:rFonts w:asciiTheme="minorHAnsi" w:hAnsiTheme="minorHAnsi"/>
          <w:sz w:val="22"/>
        </w:rPr>
        <w:t xml:space="preserve"> are also impacted, leaving behind a shyer, more cautious population (</w:t>
      </w:r>
      <w:proofErr w:type="spellStart"/>
      <w:r w:rsidR="001E6305">
        <w:rPr>
          <w:rFonts w:asciiTheme="minorHAnsi" w:hAnsiTheme="minorHAnsi"/>
          <w:sz w:val="22"/>
        </w:rPr>
        <w:t>Sih</w:t>
      </w:r>
      <w:proofErr w:type="spellEnd"/>
      <w:r w:rsidR="001E6305">
        <w:rPr>
          <w:rFonts w:asciiTheme="minorHAnsi" w:hAnsiTheme="minorHAnsi"/>
          <w:sz w:val="22"/>
        </w:rPr>
        <w:t xml:space="preserve"> et al. 2012).  </w:t>
      </w:r>
    </w:p>
    <w:p w14:paraId="5F592C54" w14:textId="77777777" w:rsidR="001E6305" w:rsidRPr="00CF0B20" w:rsidRDefault="001E6305" w:rsidP="001E6305">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Caveats: </w:t>
      </w:r>
    </w:p>
    <w:p w14:paraId="7B067472" w14:textId="77777777" w:rsidR="001E6305" w:rsidRPr="00CF0B20" w:rsidRDefault="001E6305" w:rsidP="001E6305">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41AE22C3" w14:textId="77777777" w:rsidR="001E6305" w:rsidRPr="00CF0B20" w:rsidRDefault="001E6305" w:rsidP="001E6305">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50787BAA" w14:textId="77777777" w:rsidR="001E6305" w:rsidRPr="00B459FF" w:rsidRDefault="001E6305" w:rsidP="001E6305">
      <w:pPr>
        <w:spacing w:line="360" w:lineRule="auto"/>
        <w:rPr>
          <w:rFonts w:asciiTheme="minorHAnsi" w:hAnsiTheme="minorHAnsi"/>
          <w:b/>
          <w:u w:val="single"/>
        </w:rPr>
      </w:pPr>
      <w:r w:rsidRPr="00CF0B20">
        <w:rPr>
          <w:rFonts w:ascii="Calibri" w:hAnsi="Calibri"/>
          <w:sz w:val="22"/>
          <w:szCs w:val="22"/>
        </w:rPr>
        <w:t>Conclusion: Broader importance</w:t>
      </w:r>
    </w:p>
    <w:p w14:paraId="392D0705" w14:textId="77777777" w:rsidR="001E6305" w:rsidRPr="00A078E3" w:rsidRDefault="001E6305" w:rsidP="001E6305"/>
    <w:p w14:paraId="2D5358B5" w14:textId="77777777" w:rsidR="008307AE" w:rsidRPr="001E6305" w:rsidRDefault="008307AE" w:rsidP="001E6305"/>
    <w:sectPr w:rsidR="008307AE" w:rsidRPr="001E6305"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kayelle.03@gmail.com" w:date="2017-09-05T12:41:00Z" w:initials="k">
    <w:p w14:paraId="4DCE9FF1" w14:textId="77777777" w:rsidR="001E6305" w:rsidRDefault="001E6305" w:rsidP="001E6305">
      <w:pPr>
        <w:pStyle w:val="CommentText"/>
      </w:pPr>
      <w:r>
        <w:rPr>
          <w:rStyle w:val="CommentReference"/>
        </w:rPr>
        <w:annotationRef/>
      </w:r>
      <w:r>
        <w:t xml:space="preserve">NTS: A figure will show what’s going on better than words will. Draw figure. </w:t>
      </w:r>
    </w:p>
  </w:comment>
  <w:comment w:id="3" w:author="kayelle.03@gmail.com" w:date="2017-09-28T17:16:00Z" w:initials="k">
    <w:p w14:paraId="0ADACCD3" w14:textId="77777777" w:rsidR="001E6305" w:rsidRDefault="001E6305" w:rsidP="001E6305">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6F08031" w14:textId="77777777" w:rsidR="001E6305" w:rsidRDefault="001E6305" w:rsidP="001E6305">
      <w:pPr>
        <w:pStyle w:val="CommentText"/>
      </w:pPr>
      <w:r>
        <w:t xml:space="preserve">Also draw this. </w:t>
      </w:r>
    </w:p>
  </w:comment>
  <w:comment w:id="5" w:author="kayelle.03@gmail.com" w:date="2017-09-28T17:16:00Z" w:initials="k">
    <w:p w14:paraId="69D2116E" w14:textId="77777777" w:rsidR="001E6305" w:rsidRDefault="001E6305" w:rsidP="001E6305">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3AF3AB1D" w14:textId="77777777" w:rsidR="001E6305" w:rsidRDefault="001E6305" w:rsidP="001E6305">
      <w:pPr>
        <w:pStyle w:val="CommentText"/>
      </w:pPr>
      <w:r>
        <w:t>DRAW THIS</w:t>
      </w:r>
    </w:p>
    <w:p w14:paraId="30F83E92" w14:textId="77777777" w:rsidR="001E6305" w:rsidRDefault="001E6305" w:rsidP="001E6305">
      <w:pPr>
        <w:pStyle w:val="CommentText"/>
      </w:pPr>
    </w:p>
  </w:comment>
  <w:comment w:id="6" w:author="kayelle.03@gmail.com" w:date="2017-10-17T15:33:00Z" w:initials="k">
    <w:p w14:paraId="0F11086A" w14:textId="150D9AC9" w:rsidR="00171AF2" w:rsidRDefault="00171AF2">
      <w:pPr>
        <w:pStyle w:val="CommentText"/>
      </w:pPr>
      <w:r>
        <w:rPr>
          <w:rStyle w:val="CommentReference"/>
        </w:rPr>
        <w:annotationRef/>
      </w:r>
      <w:r>
        <w:t>NTS: Reword to make it better</w:t>
      </w:r>
    </w:p>
  </w:comment>
  <w:comment w:id="7" w:author="Daniel Noble" w:date="2017-10-11T14:29:00Z" w:initials="DN">
    <w:p w14:paraId="41FE315D" w14:textId="77777777" w:rsidR="001E6305" w:rsidRDefault="001E6305" w:rsidP="001E6305">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43" w:author="Daniel Noble" w:date="2017-10-19T11:06:00Z" w:initials="DN">
    <w:p w14:paraId="78A8F9A2" w14:textId="44B26AAD" w:rsidR="00B101F4" w:rsidRDefault="00B101F4">
      <w:pPr>
        <w:pStyle w:val="CommentText"/>
      </w:pPr>
      <w:r>
        <w:rPr>
          <w:rStyle w:val="CommentReference"/>
        </w:rPr>
        <w:annotationRef/>
      </w:r>
      <w:r>
        <w:t>You need a lot more about personality and behavioural syndromes. You need to read and bring in the ecological relevance of these traits. You have a bit below, but not enough really.</w:t>
      </w:r>
    </w:p>
  </w:comment>
  <w:comment w:id="45" w:author="Daniel Noble" w:date="2017-10-19T10:57:00Z" w:initials="DN">
    <w:p w14:paraId="2827E99E" w14:textId="36CF3B50" w:rsidR="00233ABC" w:rsidRDefault="00233ABC">
      <w:pPr>
        <w:pStyle w:val="CommentText"/>
      </w:pPr>
      <w:r>
        <w:rPr>
          <w:rStyle w:val="CommentReference"/>
        </w:rPr>
        <w:annotationRef/>
      </w:r>
      <w:r>
        <w:t>Not really sure where this comes from? Your study doesn’t test invasiveness?</w:t>
      </w:r>
    </w:p>
  </w:comment>
  <w:comment w:id="44" w:author="Daniel Noble" w:date="2017-10-19T10:58:00Z" w:initials="DN">
    <w:p w14:paraId="2FF57850" w14:textId="0CF31E18" w:rsidR="00233ABC" w:rsidRDefault="00233ABC">
      <w:pPr>
        <w:pStyle w:val="CommentText"/>
      </w:pPr>
      <w:r>
        <w:rPr>
          <w:rStyle w:val="CommentReference"/>
        </w:rPr>
        <w:annotationRef/>
      </w:r>
      <w:r>
        <w:t>Remove this.</w:t>
      </w:r>
    </w:p>
  </w:comment>
  <w:comment w:id="67" w:author="Daniel Noble" w:date="2017-10-19T10:59:00Z" w:initials="DN">
    <w:p w14:paraId="65D628E7" w14:textId="2FF8BCE5" w:rsidR="00233ABC" w:rsidRDefault="00233ABC">
      <w:pPr>
        <w:pStyle w:val="CommentText"/>
      </w:pPr>
      <w:r>
        <w:rPr>
          <w:rStyle w:val="CommentReference"/>
        </w:rPr>
        <w:annotationRef/>
      </w:r>
      <w:r>
        <w:t>Don’t know what this means?</w:t>
      </w:r>
    </w:p>
  </w:comment>
  <w:comment w:id="76" w:author="Daniel Noble" w:date="2017-10-19T11:09:00Z" w:initials="DN">
    <w:p w14:paraId="5955FE66" w14:textId="7D1EBAAA" w:rsidR="00B101F4" w:rsidRDefault="00B101F4">
      <w:pPr>
        <w:pStyle w:val="CommentText"/>
      </w:pPr>
      <w:r>
        <w:rPr>
          <w:rStyle w:val="CommentReference"/>
        </w:rPr>
        <w:annotationRef/>
      </w:r>
      <w:r>
        <w:t xml:space="preserve">You need to be more consistent in your terminology. It’s used too loosely </w:t>
      </w:r>
    </w:p>
  </w:comment>
  <w:comment w:id="80" w:author="Daniel Noble" w:date="2017-10-19T11:12:00Z" w:initials="DN">
    <w:p w14:paraId="449C6772" w14:textId="6707CF44" w:rsidR="00CA0AE8" w:rsidRDefault="00CA0AE8">
      <w:pPr>
        <w:pStyle w:val="CommentText"/>
      </w:pPr>
      <w:r>
        <w:rPr>
          <w:rStyle w:val="CommentReference"/>
        </w:rPr>
        <w:annotationRef/>
      </w:r>
      <w:r>
        <w:t>SUPER vague. What do you mean by “specifics”, why not just be specific and state what you mean.</w:t>
      </w:r>
    </w:p>
  </w:comment>
  <w:comment w:id="79" w:author="Daniel Noble" w:date="2017-10-19T11:09:00Z" w:initials="DN">
    <w:p w14:paraId="0A397644" w14:textId="2FEA250E" w:rsidR="00CA0AE8" w:rsidRDefault="00CA0AE8">
      <w:pPr>
        <w:pStyle w:val="CommentText"/>
      </w:pPr>
      <w:r>
        <w:rPr>
          <w:rStyle w:val="CommentReference"/>
        </w:rPr>
        <w:annotationRef/>
      </w:r>
      <w:r>
        <w:t>What do you mean? You can’t just re-hash verbatim what we discuss you need to try and understand these things so that you can explain them in your own way…</w:t>
      </w:r>
    </w:p>
  </w:comment>
  <w:comment w:id="81" w:author="Daniel Noble" w:date="2017-10-19T11:12:00Z" w:initials="DN">
    <w:p w14:paraId="6CBA0BC1" w14:textId="74B20ABD" w:rsidR="00CA0AE8" w:rsidRDefault="00CA0AE8">
      <w:pPr>
        <w:pStyle w:val="CommentText"/>
      </w:pPr>
      <w:r>
        <w:rPr>
          <w:rStyle w:val="CommentReference"/>
        </w:rPr>
        <w:annotationRef/>
      </w:r>
      <w:r>
        <w:t>I wouldn’t say two studies is “overwhelming evidence”</w:t>
      </w:r>
    </w:p>
  </w:comment>
  <w:comment w:id="85" w:author="Daniel Noble" w:date="2017-10-19T11:14:00Z" w:initials="DN">
    <w:p w14:paraId="6D52DB29" w14:textId="1078FC74" w:rsidR="00CA0AE8" w:rsidRDefault="00CA0AE8">
      <w:pPr>
        <w:pStyle w:val="CommentText"/>
      </w:pPr>
      <w:r>
        <w:rPr>
          <w:rStyle w:val="CommentReference"/>
        </w:rPr>
        <w:annotationRef/>
      </w:r>
      <w:r>
        <w:t>This part is EXCELLENT! Well done.</w:t>
      </w:r>
    </w:p>
  </w:comment>
  <w:comment w:id="103" w:author="Daniel Noble" w:date="2017-10-19T11:17:00Z" w:initials="DN">
    <w:p w14:paraId="78A58F83" w14:textId="27F93C07" w:rsidR="00CA0AE8" w:rsidRDefault="00CA0AE8">
      <w:pPr>
        <w:pStyle w:val="CommentText"/>
      </w:pPr>
      <w:r>
        <w:rPr>
          <w:rStyle w:val="CommentReference"/>
        </w:rPr>
        <w:annotationRef/>
      </w:r>
      <w:r>
        <w:t xml:space="preserve">I don’t understand how this relates to why this species would be less likely to be impacted by diet? Invasiveness has nothing to do really with their robustness to dietary impacts. You need to explain WHY? Or HOW? </w:t>
      </w:r>
      <w:proofErr w:type="spellStart"/>
      <w:r>
        <w:t>D</w:t>
      </w:r>
      <w:r w:rsidR="00D75319">
        <w:t>elicata</w:t>
      </w:r>
      <w:proofErr w:type="spellEnd"/>
      <w:r>
        <w:t xml:space="preserve"> can resist dietary insult…what makes this species particularly robust? Is it because it’s a dietary generalist compared to the studies you discuss above?</w:t>
      </w:r>
    </w:p>
  </w:comment>
  <w:comment w:id="107" w:author="Daniel Noble" w:date="2017-10-19T11:07:00Z" w:initials="DN">
    <w:p w14:paraId="0BB34B76" w14:textId="5A67B047" w:rsidR="00B101F4" w:rsidRDefault="00B101F4">
      <w:pPr>
        <w:pStyle w:val="CommentText"/>
      </w:pPr>
      <w:r>
        <w:rPr>
          <w:rStyle w:val="CommentReference"/>
        </w:rPr>
        <w:annotationRef/>
      </w:r>
      <w:r>
        <w:t>Hmm, I’m getting worried here…you still have a lot to write and the due date is FAST approaching. I can’t guarantee I will be able to give you proper feedback if these things are not done on time.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CE9FF1" w15:done="0"/>
  <w15:commentEx w15:paraId="06F08031" w15:done="0"/>
  <w15:commentEx w15:paraId="30F83E92" w15:done="0"/>
  <w15:commentEx w15:paraId="0F11086A" w15:done="0"/>
  <w15:commentEx w15:paraId="41FE315D" w15:done="0"/>
  <w15:commentEx w15:paraId="78A8F9A2" w15:done="0"/>
  <w15:commentEx w15:paraId="2827E99E" w15:done="0"/>
  <w15:commentEx w15:paraId="2FF57850" w15:done="0"/>
  <w15:commentEx w15:paraId="65D628E7" w15:done="0"/>
  <w15:commentEx w15:paraId="5955FE66" w15:done="0"/>
  <w15:commentEx w15:paraId="449C6772" w15:done="0"/>
  <w15:commentEx w15:paraId="0A397644" w15:done="0"/>
  <w15:commentEx w15:paraId="6CBA0BC1" w15:done="0"/>
  <w15:commentEx w15:paraId="6D52DB29" w15:done="0"/>
  <w15:commentEx w15:paraId="78A58F83" w15:done="0"/>
  <w15:commentEx w15:paraId="0BB34B7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4405"/>
    <w:rsid w:val="0001298F"/>
    <w:rsid w:val="00015CD9"/>
    <w:rsid w:val="000251C0"/>
    <w:rsid w:val="0002709B"/>
    <w:rsid w:val="000305FB"/>
    <w:rsid w:val="00042BB1"/>
    <w:rsid w:val="00047ECC"/>
    <w:rsid w:val="00053011"/>
    <w:rsid w:val="00057615"/>
    <w:rsid w:val="0006232F"/>
    <w:rsid w:val="00071DA0"/>
    <w:rsid w:val="000760CC"/>
    <w:rsid w:val="000A236C"/>
    <w:rsid w:val="000A6726"/>
    <w:rsid w:val="000D3DEF"/>
    <w:rsid w:val="000D4B0C"/>
    <w:rsid w:val="000E1132"/>
    <w:rsid w:val="000E13D1"/>
    <w:rsid w:val="000F0BBA"/>
    <w:rsid w:val="00105516"/>
    <w:rsid w:val="00106210"/>
    <w:rsid w:val="00106769"/>
    <w:rsid w:val="00136466"/>
    <w:rsid w:val="001417B4"/>
    <w:rsid w:val="00143A83"/>
    <w:rsid w:val="0015261D"/>
    <w:rsid w:val="00155FB9"/>
    <w:rsid w:val="0016002A"/>
    <w:rsid w:val="001649F5"/>
    <w:rsid w:val="00171AF2"/>
    <w:rsid w:val="00172F71"/>
    <w:rsid w:val="001816A3"/>
    <w:rsid w:val="00182DFF"/>
    <w:rsid w:val="001935AD"/>
    <w:rsid w:val="00195971"/>
    <w:rsid w:val="001C73B6"/>
    <w:rsid w:val="001E1F8B"/>
    <w:rsid w:val="001E6305"/>
    <w:rsid w:val="00205D2A"/>
    <w:rsid w:val="00206103"/>
    <w:rsid w:val="00214DD1"/>
    <w:rsid w:val="002228AF"/>
    <w:rsid w:val="002231B3"/>
    <w:rsid w:val="00231303"/>
    <w:rsid w:val="00233ABC"/>
    <w:rsid w:val="002410E8"/>
    <w:rsid w:val="00252ECC"/>
    <w:rsid w:val="00264585"/>
    <w:rsid w:val="00282DF9"/>
    <w:rsid w:val="00287BC8"/>
    <w:rsid w:val="002A0D25"/>
    <w:rsid w:val="002B2243"/>
    <w:rsid w:val="002C625F"/>
    <w:rsid w:val="002E056F"/>
    <w:rsid w:val="002F5FC7"/>
    <w:rsid w:val="00305F03"/>
    <w:rsid w:val="0031391C"/>
    <w:rsid w:val="003460F2"/>
    <w:rsid w:val="0035399A"/>
    <w:rsid w:val="00367C99"/>
    <w:rsid w:val="003710FD"/>
    <w:rsid w:val="003721D1"/>
    <w:rsid w:val="003771C3"/>
    <w:rsid w:val="00380531"/>
    <w:rsid w:val="00382E81"/>
    <w:rsid w:val="00384645"/>
    <w:rsid w:val="00385024"/>
    <w:rsid w:val="003873A2"/>
    <w:rsid w:val="003875F4"/>
    <w:rsid w:val="0039212C"/>
    <w:rsid w:val="00392330"/>
    <w:rsid w:val="00392F74"/>
    <w:rsid w:val="00397BA4"/>
    <w:rsid w:val="003A3B59"/>
    <w:rsid w:val="003C0578"/>
    <w:rsid w:val="003C450A"/>
    <w:rsid w:val="003E67AF"/>
    <w:rsid w:val="003F0857"/>
    <w:rsid w:val="004000E2"/>
    <w:rsid w:val="004075D1"/>
    <w:rsid w:val="00410519"/>
    <w:rsid w:val="00414FC8"/>
    <w:rsid w:val="00424F9A"/>
    <w:rsid w:val="00446052"/>
    <w:rsid w:val="00455B7F"/>
    <w:rsid w:val="00462AAA"/>
    <w:rsid w:val="00472738"/>
    <w:rsid w:val="00484D6B"/>
    <w:rsid w:val="00484F7F"/>
    <w:rsid w:val="00491527"/>
    <w:rsid w:val="00493C26"/>
    <w:rsid w:val="00493EFB"/>
    <w:rsid w:val="00494C08"/>
    <w:rsid w:val="004A0268"/>
    <w:rsid w:val="004B37E3"/>
    <w:rsid w:val="004C38B3"/>
    <w:rsid w:val="004D286F"/>
    <w:rsid w:val="004D2962"/>
    <w:rsid w:val="004E165E"/>
    <w:rsid w:val="004E7369"/>
    <w:rsid w:val="004F04F4"/>
    <w:rsid w:val="005043C8"/>
    <w:rsid w:val="005155E4"/>
    <w:rsid w:val="00516DF9"/>
    <w:rsid w:val="00543B6E"/>
    <w:rsid w:val="00545E66"/>
    <w:rsid w:val="005604FF"/>
    <w:rsid w:val="00575F99"/>
    <w:rsid w:val="005A3F6D"/>
    <w:rsid w:val="005A68EB"/>
    <w:rsid w:val="005B36EB"/>
    <w:rsid w:val="005C3CA9"/>
    <w:rsid w:val="00600305"/>
    <w:rsid w:val="00611BFD"/>
    <w:rsid w:val="006403B1"/>
    <w:rsid w:val="006427FE"/>
    <w:rsid w:val="00661246"/>
    <w:rsid w:val="00685973"/>
    <w:rsid w:val="006A4361"/>
    <w:rsid w:val="006B128C"/>
    <w:rsid w:val="006B16CA"/>
    <w:rsid w:val="006B73E5"/>
    <w:rsid w:val="006D261A"/>
    <w:rsid w:val="006D4369"/>
    <w:rsid w:val="006F0303"/>
    <w:rsid w:val="006F74CB"/>
    <w:rsid w:val="00705463"/>
    <w:rsid w:val="00712CD8"/>
    <w:rsid w:val="007327A7"/>
    <w:rsid w:val="00733D5E"/>
    <w:rsid w:val="0077115B"/>
    <w:rsid w:val="00786574"/>
    <w:rsid w:val="007A0D74"/>
    <w:rsid w:val="007A7368"/>
    <w:rsid w:val="007B0A9B"/>
    <w:rsid w:val="007B109A"/>
    <w:rsid w:val="007C13AD"/>
    <w:rsid w:val="007D4685"/>
    <w:rsid w:val="007E0DBF"/>
    <w:rsid w:val="007E7D47"/>
    <w:rsid w:val="007F60A2"/>
    <w:rsid w:val="0080558E"/>
    <w:rsid w:val="00823785"/>
    <w:rsid w:val="008270A4"/>
    <w:rsid w:val="008307AE"/>
    <w:rsid w:val="0085437B"/>
    <w:rsid w:val="00861549"/>
    <w:rsid w:val="0088450D"/>
    <w:rsid w:val="008E16F7"/>
    <w:rsid w:val="00910220"/>
    <w:rsid w:val="009253C3"/>
    <w:rsid w:val="00935D24"/>
    <w:rsid w:val="00937A77"/>
    <w:rsid w:val="009617F1"/>
    <w:rsid w:val="009653D1"/>
    <w:rsid w:val="009927D6"/>
    <w:rsid w:val="00993206"/>
    <w:rsid w:val="009C1BFE"/>
    <w:rsid w:val="009F1345"/>
    <w:rsid w:val="009F1EFB"/>
    <w:rsid w:val="00A0151A"/>
    <w:rsid w:val="00A03AF1"/>
    <w:rsid w:val="00A063B1"/>
    <w:rsid w:val="00A078E3"/>
    <w:rsid w:val="00A125D6"/>
    <w:rsid w:val="00A20F2C"/>
    <w:rsid w:val="00A7018D"/>
    <w:rsid w:val="00A71F3A"/>
    <w:rsid w:val="00A831A8"/>
    <w:rsid w:val="00A85753"/>
    <w:rsid w:val="00A85D1F"/>
    <w:rsid w:val="00A91A5A"/>
    <w:rsid w:val="00A93EFF"/>
    <w:rsid w:val="00A956C0"/>
    <w:rsid w:val="00AA3BE8"/>
    <w:rsid w:val="00AC25D4"/>
    <w:rsid w:val="00AC2AD3"/>
    <w:rsid w:val="00AC5EB7"/>
    <w:rsid w:val="00AD53EA"/>
    <w:rsid w:val="00AE0550"/>
    <w:rsid w:val="00AE086B"/>
    <w:rsid w:val="00AE153F"/>
    <w:rsid w:val="00AE1B3B"/>
    <w:rsid w:val="00B00590"/>
    <w:rsid w:val="00B04620"/>
    <w:rsid w:val="00B10045"/>
    <w:rsid w:val="00B101F4"/>
    <w:rsid w:val="00B2406A"/>
    <w:rsid w:val="00B26349"/>
    <w:rsid w:val="00B30812"/>
    <w:rsid w:val="00B34AE4"/>
    <w:rsid w:val="00B35946"/>
    <w:rsid w:val="00B4483C"/>
    <w:rsid w:val="00B459FF"/>
    <w:rsid w:val="00B61F72"/>
    <w:rsid w:val="00B64FE7"/>
    <w:rsid w:val="00B739CF"/>
    <w:rsid w:val="00B73C6A"/>
    <w:rsid w:val="00BA502F"/>
    <w:rsid w:val="00BA5AF1"/>
    <w:rsid w:val="00BB2443"/>
    <w:rsid w:val="00BB4F15"/>
    <w:rsid w:val="00BB5E80"/>
    <w:rsid w:val="00BB5FE9"/>
    <w:rsid w:val="00BC2B1B"/>
    <w:rsid w:val="00BE6A9A"/>
    <w:rsid w:val="00BE7AC2"/>
    <w:rsid w:val="00BF2897"/>
    <w:rsid w:val="00BF4355"/>
    <w:rsid w:val="00C13868"/>
    <w:rsid w:val="00C22934"/>
    <w:rsid w:val="00C31995"/>
    <w:rsid w:val="00C51C39"/>
    <w:rsid w:val="00C54B99"/>
    <w:rsid w:val="00C54E7B"/>
    <w:rsid w:val="00CA0AE8"/>
    <w:rsid w:val="00CA7F47"/>
    <w:rsid w:val="00CC4950"/>
    <w:rsid w:val="00CC5D25"/>
    <w:rsid w:val="00CD51DD"/>
    <w:rsid w:val="00D002BB"/>
    <w:rsid w:val="00D0322F"/>
    <w:rsid w:val="00D042AC"/>
    <w:rsid w:val="00D05DA5"/>
    <w:rsid w:val="00D0784C"/>
    <w:rsid w:val="00D20250"/>
    <w:rsid w:val="00D20671"/>
    <w:rsid w:val="00D2131B"/>
    <w:rsid w:val="00D24423"/>
    <w:rsid w:val="00D31013"/>
    <w:rsid w:val="00D45A28"/>
    <w:rsid w:val="00D50191"/>
    <w:rsid w:val="00D51589"/>
    <w:rsid w:val="00D60596"/>
    <w:rsid w:val="00D65049"/>
    <w:rsid w:val="00D727C8"/>
    <w:rsid w:val="00D73CA6"/>
    <w:rsid w:val="00D75319"/>
    <w:rsid w:val="00D8745D"/>
    <w:rsid w:val="00D918EE"/>
    <w:rsid w:val="00D93730"/>
    <w:rsid w:val="00D940EE"/>
    <w:rsid w:val="00DA382B"/>
    <w:rsid w:val="00DB623C"/>
    <w:rsid w:val="00DB747A"/>
    <w:rsid w:val="00DC1560"/>
    <w:rsid w:val="00DD05CF"/>
    <w:rsid w:val="00DD0BFB"/>
    <w:rsid w:val="00E06D2E"/>
    <w:rsid w:val="00E15139"/>
    <w:rsid w:val="00E368BD"/>
    <w:rsid w:val="00E42BBD"/>
    <w:rsid w:val="00E464CE"/>
    <w:rsid w:val="00E50ACD"/>
    <w:rsid w:val="00E54890"/>
    <w:rsid w:val="00E550C8"/>
    <w:rsid w:val="00E617AB"/>
    <w:rsid w:val="00E71255"/>
    <w:rsid w:val="00E72C9C"/>
    <w:rsid w:val="00E74310"/>
    <w:rsid w:val="00E929BD"/>
    <w:rsid w:val="00EB5BB6"/>
    <w:rsid w:val="00EC22FE"/>
    <w:rsid w:val="00EE11F1"/>
    <w:rsid w:val="00EF5683"/>
    <w:rsid w:val="00F02DA4"/>
    <w:rsid w:val="00F36A9B"/>
    <w:rsid w:val="00F42026"/>
    <w:rsid w:val="00F5149E"/>
    <w:rsid w:val="00F51CE9"/>
    <w:rsid w:val="00F60D2D"/>
    <w:rsid w:val="00F765BB"/>
    <w:rsid w:val="00F85182"/>
    <w:rsid w:val="00F93AD4"/>
    <w:rsid w:val="00FA5811"/>
    <w:rsid w:val="00FB29CC"/>
    <w:rsid w:val="00FB5A30"/>
    <w:rsid w:val="00FC1A3C"/>
    <w:rsid w:val="00FC7EB2"/>
    <w:rsid w:val="00FD057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17</Pages>
  <Words>4682</Words>
  <Characters>26693</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Daniel Noble</cp:lastModifiedBy>
  <cp:revision>4</cp:revision>
  <dcterms:created xsi:type="dcterms:W3CDTF">2017-10-18T23:56:00Z</dcterms:created>
  <dcterms:modified xsi:type="dcterms:W3CDTF">2017-10-19T00:20:00Z</dcterms:modified>
</cp:coreProperties>
</file>