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B2E020" w14:textId="5925ABBB" w:rsidR="00493EFB" w:rsidRPr="00CF0B20" w:rsidRDefault="00493EFB" w:rsidP="00EF5683">
      <w:pPr>
        <w:pStyle w:val="Subtitle"/>
        <w:spacing w:line="360" w:lineRule="auto"/>
        <w:outlineLvl w:val="0"/>
        <w:rPr>
          <w:rFonts w:ascii="Calibri" w:hAnsi="Calibri"/>
          <w:b/>
        </w:rPr>
      </w:pPr>
      <w:r w:rsidRPr="00CF0B20">
        <w:rPr>
          <w:rFonts w:ascii="Calibri" w:hAnsi="Calibri"/>
          <w:b/>
        </w:rPr>
        <w:t>RESULTS</w:t>
      </w:r>
    </w:p>
    <w:p w14:paraId="5AF17E6C" w14:textId="03C3E43D" w:rsidR="00491527" w:rsidRPr="003710FD" w:rsidRDefault="00305F03" w:rsidP="00EF5683">
      <w:pPr>
        <w:spacing w:line="360" w:lineRule="auto"/>
        <w:outlineLvl w:val="0"/>
        <w:rPr>
          <w:ins w:id="0" w:author="kayelle.03@gmail.com" w:date="2017-10-04T10:47:00Z"/>
          <w:rFonts w:ascii="Calibri" w:hAnsi="Calibri"/>
          <w:b/>
          <w:i/>
          <w:sz w:val="22"/>
          <w:szCs w:val="22"/>
        </w:rPr>
      </w:pPr>
      <w:ins w:id="1" w:author="Daniel Noble" w:date="2017-10-03T19:08:00Z">
        <w:r>
          <w:rPr>
            <w:rFonts w:ascii="Calibri" w:hAnsi="Calibri"/>
            <w:b/>
            <w:sz w:val="22"/>
            <w:szCs w:val="22"/>
          </w:rPr>
          <w:t xml:space="preserve">Personality and </w:t>
        </w:r>
      </w:ins>
      <w:r w:rsidR="00A71F3A">
        <w:rPr>
          <w:rFonts w:ascii="Calibri" w:hAnsi="Calibri"/>
          <w:b/>
          <w:sz w:val="22"/>
          <w:szCs w:val="22"/>
        </w:rPr>
        <w:t>behavioral</w:t>
      </w:r>
      <w:r w:rsidR="00493EFB">
        <w:rPr>
          <w:rFonts w:ascii="Calibri" w:hAnsi="Calibri"/>
          <w:b/>
          <w:sz w:val="22"/>
          <w:szCs w:val="22"/>
        </w:rPr>
        <w:t xml:space="preserve"> syndromes </w:t>
      </w:r>
      <w:ins w:id="2" w:author="Daniel Noble" w:date="2017-10-03T19:08:00Z">
        <w:r>
          <w:rPr>
            <w:rFonts w:ascii="Calibri" w:hAnsi="Calibri"/>
            <w:b/>
            <w:sz w:val="22"/>
            <w:szCs w:val="22"/>
          </w:rPr>
          <w:t xml:space="preserve">in </w:t>
        </w:r>
        <w:r w:rsidRPr="009F1EFB">
          <w:rPr>
            <w:rFonts w:ascii="Calibri" w:hAnsi="Calibri"/>
            <w:b/>
            <w:i/>
            <w:sz w:val="22"/>
            <w:szCs w:val="22"/>
          </w:rPr>
          <w:t>L. delicata</w:t>
        </w:r>
      </w:ins>
    </w:p>
    <w:tbl>
      <w:tblPr>
        <w:tblW w:w="8495" w:type="dxa"/>
        <w:tblLook w:val="04A0" w:firstRow="1" w:lastRow="0" w:firstColumn="1" w:lastColumn="0" w:noHBand="0" w:noVBand="1"/>
      </w:tblPr>
      <w:tblGrid>
        <w:gridCol w:w="549"/>
        <w:gridCol w:w="1889"/>
        <w:gridCol w:w="1984"/>
        <w:gridCol w:w="2089"/>
        <w:gridCol w:w="1984"/>
      </w:tblGrid>
      <w:tr w:rsidR="0016002A" w:rsidRPr="0016002A" w14:paraId="193449BE" w14:textId="77777777" w:rsidTr="0016002A">
        <w:trPr>
          <w:trHeight w:val="316"/>
        </w:trPr>
        <w:tc>
          <w:tcPr>
            <w:tcW w:w="5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172F40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 </w:t>
            </w:r>
          </w:p>
        </w:tc>
        <w:tc>
          <w:tcPr>
            <w:tcW w:w="18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7C92ED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Exploration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D5E7E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Novel (Latency)</w:t>
            </w:r>
          </w:p>
        </w:tc>
        <w:tc>
          <w:tcPr>
            <w:tcW w:w="20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F0428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Novel Duration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0F3A17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Social</w:t>
            </w:r>
          </w:p>
        </w:tc>
      </w:tr>
      <w:tr w:rsidR="0016002A" w:rsidRPr="0016002A" w14:paraId="23985ADB" w14:textId="77777777" w:rsidTr="0016002A">
        <w:trPr>
          <w:trHeight w:val="325"/>
        </w:trPr>
        <w:tc>
          <w:tcPr>
            <w:tcW w:w="5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DB925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High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47FFA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0.386 (0.221, 0.547)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9E9B39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0.288 (</w:t>
            </w:r>
            <w:r w:rsidRPr="0016002A">
              <w:rPr>
                <w:rFonts w:ascii="Calibri" w:hAnsi="Calibri"/>
                <w:sz w:val="18"/>
                <w:szCs w:val="22"/>
              </w:rPr>
              <w:t>0.165, 0.485)</w:t>
            </w:r>
          </w:p>
        </w:tc>
        <w:tc>
          <w:tcPr>
            <w:tcW w:w="20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5A7DB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0.246 (0.090, 0.386)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F567B5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0.349 (0.178, 0.524)</w:t>
            </w:r>
          </w:p>
        </w:tc>
      </w:tr>
      <w:tr w:rsidR="0016002A" w:rsidRPr="0016002A" w14:paraId="59E1A6E1" w14:textId="77777777" w:rsidTr="0016002A">
        <w:trPr>
          <w:trHeight w:val="325"/>
        </w:trPr>
        <w:tc>
          <w:tcPr>
            <w:tcW w:w="5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E23DB4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Low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5FA6E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b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0.551 (0.329, 0.693)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453835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0.208 (0.096, 0.396)</w:t>
            </w:r>
          </w:p>
        </w:tc>
        <w:tc>
          <w:tcPr>
            <w:tcW w:w="20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A38D3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0.264 (0.128, 0.465)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B2BBF5" w14:textId="77777777" w:rsidR="0016002A" w:rsidRPr="0016002A" w:rsidRDefault="0016002A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16002A">
              <w:rPr>
                <w:rFonts w:ascii="Calibri" w:eastAsia="Times New Roman" w:hAnsi="Calibri"/>
                <w:color w:val="000000"/>
                <w:sz w:val="18"/>
                <w:szCs w:val="22"/>
              </w:rPr>
              <w:t>0.362 (0.183, 0.601)</w:t>
            </w:r>
          </w:p>
        </w:tc>
      </w:tr>
    </w:tbl>
    <w:p w14:paraId="12345114" w14:textId="2D6832FB" w:rsidR="0016002A" w:rsidRDefault="0016002A" w:rsidP="00491527">
      <w:pPr>
        <w:rPr>
          <w:rFonts w:asciiTheme="minorHAnsi" w:hAnsiTheme="minorHAnsi"/>
          <w:i/>
          <w:sz w:val="15"/>
        </w:rPr>
      </w:pPr>
      <w:r w:rsidRPr="00A64BC5">
        <w:rPr>
          <w:rFonts w:asciiTheme="minorHAnsi" w:hAnsiTheme="minorHAnsi"/>
          <w:i/>
          <w:sz w:val="15"/>
        </w:rPr>
        <w:t>Table</w:t>
      </w:r>
      <w:r>
        <w:rPr>
          <w:rFonts w:asciiTheme="minorHAnsi" w:hAnsiTheme="minorHAnsi"/>
          <w:i/>
          <w:sz w:val="15"/>
        </w:rPr>
        <w:t xml:space="preserve"> 1: Repeatability values of each assay for both high and low treatment groups with Confidence Intervals presented in brackets. All significant. </w:t>
      </w:r>
    </w:p>
    <w:p w14:paraId="11789B7B" w14:textId="77777777" w:rsidR="00491527" w:rsidRPr="00491527" w:rsidRDefault="00491527" w:rsidP="00491527">
      <w:pPr>
        <w:rPr>
          <w:rFonts w:asciiTheme="minorHAnsi" w:hAnsiTheme="minorHAnsi"/>
          <w:i/>
          <w:sz w:val="15"/>
        </w:rPr>
      </w:pPr>
    </w:p>
    <w:p w14:paraId="08E72DF8" w14:textId="0D179B9B" w:rsidR="004E165E" w:rsidRDefault="004E165E" w:rsidP="004E165E">
      <w:pPr>
        <w:spacing w:line="360" w:lineRule="auto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All </w:t>
      </w:r>
      <w:r w:rsidR="00AE086B">
        <w:rPr>
          <w:rFonts w:ascii="Calibri" w:hAnsi="Calibri"/>
          <w:sz w:val="22"/>
          <w:szCs w:val="22"/>
        </w:rPr>
        <w:t>behavioral</w:t>
      </w:r>
      <w:r>
        <w:rPr>
          <w:rFonts w:ascii="Calibri" w:hAnsi="Calibri"/>
          <w:sz w:val="22"/>
          <w:szCs w:val="22"/>
        </w:rPr>
        <w:t xml:space="preserve"> traits measured were significantly repeatable with confidence intervals not overlapping zero in all cases (Table</w:t>
      </w:r>
      <w:r w:rsidR="003710FD">
        <w:rPr>
          <w:rFonts w:ascii="Calibri" w:hAnsi="Calibri"/>
          <w:sz w:val="22"/>
          <w:szCs w:val="22"/>
        </w:rPr>
        <w:t xml:space="preserve"> </w:t>
      </w:r>
      <w:r w:rsidR="00AE086B">
        <w:rPr>
          <w:rFonts w:ascii="Calibri" w:hAnsi="Calibri"/>
          <w:sz w:val="22"/>
          <w:szCs w:val="22"/>
        </w:rPr>
        <w:t>1)</w:t>
      </w:r>
      <w:r>
        <w:rPr>
          <w:rFonts w:ascii="Calibri" w:hAnsi="Calibri"/>
          <w:sz w:val="22"/>
          <w:szCs w:val="22"/>
        </w:rPr>
        <w:t>. Exploration was consistently the most repeatable in both high (r = 0.386, CI = 0.221, 0.547)</w:t>
      </w:r>
      <w:r>
        <w:rPr>
          <w:rFonts w:ascii="Calibri" w:hAnsi="Calibri"/>
          <w:b/>
          <w:sz w:val="22"/>
          <w:szCs w:val="22"/>
        </w:rPr>
        <w:t xml:space="preserve"> </w:t>
      </w:r>
      <w:r>
        <w:rPr>
          <w:rFonts w:ascii="Calibri" w:hAnsi="Calibri"/>
          <w:sz w:val="22"/>
          <w:szCs w:val="22"/>
        </w:rPr>
        <w:t xml:space="preserve">and low (r = 0.551, CI = 0.329, 0.693) diet treatments. </w:t>
      </w:r>
    </w:p>
    <w:p w14:paraId="6D346179" w14:textId="77777777" w:rsidR="00705463" w:rsidRDefault="00705463" w:rsidP="004E165E">
      <w:pPr>
        <w:spacing w:line="360" w:lineRule="auto"/>
        <w:rPr>
          <w:rFonts w:ascii="Calibri" w:hAnsi="Calibri"/>
          <w:sz w:val="22"/>
          <w:szCs w:val="22"/>
        </w:rPr>
      </w:pPr>
    </w:p>
    <w:p w14:paraId="7F43B948" w14:textId="172324BB" w:rsidR="00705463" w:rsidRDefault="00705463" w:rsidP="00EF5683">
      <w:pPr>
        <w:pStyle w:val="Subtitle"/>
        <w:outlineLvl w:val="0"/>
      </w:pPr>
      <w:r>
        <w:t>Between Individuals Correlation/Covariance Matrices</w:t>
      </w:r>
    </w:p>
    <w:p w14:paraId="69D8B9ED" w14:textId="77777777" w:rsidR="008E16F7" w:rsidRPr="00705463" w:rsidRDefault="008E16F7" w:rsidP="008E16F7">
      <w:pPr>
        <w:spacing w:line="360" w:lineRule="auto"/>
        <w:rPr>
          <w:rFonts w:ascii="Calibri" w:hAnsi="Calibri"/>
          <w:sz w:val="18"/>
          <w:szCs w:val="22"/>
        </w:rPr>
      </w:pPr>
      <w:r w:rsidRPr="00705463">
        <w:rPr>
          <w:rFonts w:ascii="Calibri" w:hAnsi="Calibri"/>
          <w:sz w:val="18"/>
          <w:szCs w:val="22"/>
        </w:rPr>
        <w:t>HIGH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9"/>
        <w:gridCol w:w="1695"/>
        <w:gridCol w:w="1989"/>
        <w:gridCol w:w="1805"/>
        <w:gridCol w:w="1842"/>
      </w:tblGrid>
      <w:tr w:rsidR="00705463" w:rsidRPr="00705463" w14:paraId="65052852" w14:textId="77777777" w:rsidTr="00705463">
        <w:tc>
          <w:tcPr>
            <w:tcW w:w="1169" w:type="dxa"/>
          </w:tcPr>
          <w:p w14:paraId="3A61A140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</w:p>
        </w:tc>
        <w:tc>
          <w:tcPr>
            <w:tcW w:w="1695" w:type="dxa"/>
          </w:tcPr>
          <w:p w14:paraId="4E73DA28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1989" w:type="dxa"/>
          </w:tcPr>
          <w:p w14:paraId="4D851C6D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805" w:type="dxa"/>
          </w:tcPr>
          <w:p w14:paraId="06A07105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1842" w:type="dxa"/>
          </w:tcPr>
          <w:p w14:paraId="541C841D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</w:tr>
      <w:tr w:rsidR="00705463" w:rsidRPr="00705463" w14:paraId="69CB835B" w14:textId="77777777" w:rsidTr="00705463">
        <w:tc>
          <w:tcPr>
            <w:tcW w:w="1169" w:type="dxa"/>
          </w:tcPr>
          <w:p w14:paraId="11E8BF30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1695" w:type="dxa"/>
            <w:shd w:val="clear" w:color="auto" w:fill="D0CECE" w:themeFill="background2" w:themeFillShade="E6"/>
          </w:tcPr>
          <w:p w14:paraId="28FB4F68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0.279 (0.131, 0.559)</w:t>
            </w:r>
          </w:p>
        </w:tc>
        <w:tc>
          <w:tcPr>
            <w:tcW w:w="1989" w:type="dxa"/>
          </w:tcPr>
          <w:p w14:paraId="4C2220BF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hAnsi="Calibri"/>
                <w:sz w:val="18"/>
                <w:szCs w:val="22"/>
              </w:rPr>
              <w:t>-71.693 (</w:t>
            </w: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-137.282, </w:t>
            </w:r>
          </w:p>
          <w:p w14:paraId="544F22AA" w14:textId="77777777" w:rsidR="008E16F7" w:rsidRPr="00705463" w:rsidRDefault="008E16F7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705463">
              <w:rPr>
                <w:rFonts w:ascii="Calibri" w:hAnsi="Calibri"/>
                <w:sz w:val="18"/>
                <w:szCs w:val="22"/>
              </w:rPr>
              <w:t>-24.375)</w:t>
            </w:r>
          </w:p>
        </w:tc>
        <w:tc>
          <w:tcPr>
            <w:tcW w:w="1805" w:type="dxa"/>
          </w:tcPr>
          <w:p w14:paraId="7AF1C772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0.088 (0.003, 0.366)</w:t>
            </w:r>
          </w:p>
        </w:tc>
        <w:tc>
          <w:tcPr>
            <w:tcW w:w="1842" w:type="dxa"/>
          </w:tcPr>
          <w:p w14:paraId="287D4BA3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0.181 (0.066, 0.467)</w:t>
            </w:r>
          </w:p>
        </w:tc>
      </w:tr>
      <w:tr w:rsidR="00705463" w:rsidRPr="00705463" w14:paraId="0CCC2D53" w14:textId="77777777" w:rsidTr="00705463">
        <w:trPr>
          <w:trHeight w:val="563"/>
        </w:trPr>
        <w:tc>
          <w:tcPr>
            <w:tcW w:w="1169" w:type="dxa"/>
          </w:tcPr>
          <w:p w14:paraId="3F7B1D6A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695" w:type="dxa"/>
            <w:shd w:val="clear" w:color="auto" w:fill="E7E6E6" w:themeFill="background2"/>
          </w:tcPr>
          <w:p w14:paraId="71243FCD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-0.922 (-0.991, -0.541)</w:t>
            </w:r>
          </w:p>
        </w:tc>
        <w:tc>
          <w:tcPr>
            <w:tcW w:w="1989" w:type="dxa"/>
            <w:shd w:val="clear" w:color="auto" w:fill="D0CECE" w:themeFill="background2" w:themeFillShade="E6"/>
          </w:tcPr>
          <w:p w14:paraId="16B08294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21670.07165 (11245.29, 51247.953)</w:t>
            </w:r>
          </w:p>
        </w:tc>
        <w:tc>
          <w:tcPr>
            <w:tcW w:w="1805" w:type="dxa"/>
          </w:tcPr>
          <w:p w14:paraId="0C8E18D9" w14:textId="77777777" w:rsidR="008E16F7" w:rsidRPr="00705463" w:rsidRDefault="008E16F7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705463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1842" w:type="dxa"/>
          </w:tcPr>
          <w:p w14:paraId="425BEF55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-76.332 (-162.785, </w:t>
            </w:r>
          </w:p>
          <w:p w14:paraId="5BF97A0D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-27.117)</w:t>
            </w:r>
          </w:p>
        </w:tc>
      </w:tr>
      <w:tr w:rsidR="00705463" w:rsidRPr="00705463" w14:paraId="1C5EE2BD" w14:textId="77777777" w:rsidTr="00705463">
        <w:tc>
          <w:tcPr>
            <w:tcW w:w="1169" w:type="dxa"/>
          </w:tcPr>
          <w:p w14:paraId="0FF39283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1695" w:type="dxa"/>
            <w:shd w:val="clear" w:color="auto" w:fill="E7E6E6" w:themeFill="background2"/>
          </w:tcPr>
          <w:p w14:paraId="0E485866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0.303 (0.152, 0.893)</w:t>
            </w:r>
          </w:p>
        </w:tc>
        <w:tc>
          <w:tcPr>
            <w:tcW w:w="1989" w:type="dxa"/>
            <w:shd w:val="clear" w:color="auto" w:fill="E7E6E6" w:themeFill="background2"/>
          </w:tcPr>
          <w:p w14:paraId="08740C5D" w14:textId="77777777" w:rsidR="008E16F7" w:rsidRPr="00705463" w:rsidRDefault="008E16F7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705463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1805" w:type="dxa"/>
            <w:shd w:val="clear" w:color="auto" w:fill="D0CECE" w:themeFill="background2" w:themeFillShade="E6"/>
          </w:tcPr>
          <w:p w14:paraId="670AEDF3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0.268 (0.100, 0.499) </w:t>
            </w:r>
          </w:p>
        </w:tc>
        <w:tc>
          <w:tcPr>
            <w:tcW w:w="1842" w:type="dxa"/>
          </w:tcPr>
          <w:p w14:paraId="29577CE3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0.269 (0.095, 0.503)</w:t>
            </w:r>
          </w:p>
        </w:tc>
      </w:tr>
      <w:tr w:rsidR="00705463" w:rsidRPr="00705463" w14:paraId="7FD83E91" w14:textId="77777777" w:rsidTr="00705463">
        <w:trPr>
          <w:trHeight w:val="269"/>
        </w:trPr>
        <w:tc>
          <w:tcPr>
            <w:tcW w:w="1169" w:type="dxa"/>
          </w:tcPr>
          <w:p w14:paraId="7F2D3111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  <w:tc>
          <w:tcPr>
            <w:tcW w:w="1695" w:type="dxa"/>
            <w:shd w:val="clear" w:color="auto" w:fill="E7E6E6" w:themeFill="background2"/>
          </w:tcPr>
          <w:p w14:paraId="03C0532A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0.454 (0.239, 0.822)</w:t>
            </w:r>
          </w:p>
        </w:tc>
        <w:tc>
          <w:tcPr>
            <w:tcW w:w="1989" w:type="dxa"/>
            <w:shd w:val="clear" w:color="auto" w:fill="E7E6E6" w:themeFill="background2"/>
          </w:tcPr>
          <w:p w14:paraId="04431AA6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-0.804 (-0.994,</w:t>
            </w:r>
          </w:p>
          <w:p w14:paraId="1D62021D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-0.563)</w:t>
            </w:r>
          </w:p>
        </w:tc>
        <w:tc>
          <w:tcPr>
            <w:tcW w:w="1805" w:type="dxa"/>
            <w:shd w:val="clear" w:color="auto" w:fill="E7E6E6" w:themeFill="background2"/>
          </w:tcPr>
          <w:p w14:paraId="53F7C1AA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0.773 (0.515, 0.992)</w:t>
            </w:r>
          </w:p>
        </w:tc>
        <w:tc>
          <w:tcPr>
            <w:tcW w:w="1842" w:type="dxa"/>
            <w:shd w:val="clear" w:color="auto" w:fill="D0CECE" w:themeFill="background2" w:themeFillShade="E6"/>
          </w:tcPr>
          <w:p w14:paraId="62CD7A43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0.416 (0.198, 0.830)</w:t>
            </w:r>
          </w:p>
        </w:tc>
      </w:tr>
    </w:tbl>
    <w:p w14:paraId="25E545E6" w14:textId="1B4A914B" w:rsidR="008E16F7" w:rsidRPr="00397456" w:rsidRDefault="00705463" w:rsidP="008E16F7">
      <w:pPr>
        <w:rPr>
          <w:rFonts w:ascii="Calibri" w:hAnsi="Calibri"/>
          <w:i/>
          <w:sz w:val="15"/>
          <w:szCs w:val="22"/>
        </w:rPr>
      </w:pPr>
      <w:r>
        <w:rPr>
          <w:rFonts w:ascii="Calibri" w:hAnsi="Calibri"/>
          <w:i/>
          <w:sz w:val="15"/>
          <w:szCs w:val="22"/>
        </w:rPr>
        <w:t>Table 2</w:t>
      </w:r>
      <w:r w:rsidR="008E16F7" w:rsidRPr="00397456">
        <w:rPr>
          <w:rFonts w:ascii="Calibri" w:hAnsi="Calibri"/>
          <w:i/>
          <w:sz w:val="15"/>
          <w:szCs w:val="22"/>
        </w:rPr>
        <w:t>: Correlations (bottom left shaded area), variance (diagonal) and c</w:t>
      </w:r>
      <w:r w:rsidR="008E16F7">
        <w:rPr>
          <w:rFonts w:ascii="Calibri" w:hAnsi="Calibri"/>
          <w:i/>
          <w:sz w:val="15"/>
          <w:szCs w:val="22"/>
        </w:rPr>
        <w:t>ovariance (non-</w:t>
      </w:r>
      <w:r w:rsidR="008E16F7" w:rsidRPr="00397456">
        <w:rPr>
          <w:rFonts w:ascii="Calibri" w:hAnsi="Calibri"/>
          <w:i/>
          <w:sz w:val="15"/>
          <w:szCs w:val="22"/>
        </w:rPr>
        <w:t xml:space="preserve">shaded area) between individuals for each assay for High Diet treatment group with Confidence Intervals for each value presented in brackets. All significant. </w:t>
      </w:r>
    </w:p>
    <w:p w14:paraId="67B760E5" w14:textId="77777777" w:rsidR="008E16F7" w:rsidRPr="00397456" w:rsidRDefault="008E16F7" w:rsidP="008E16F7">
      <w:pPr>
        <w:rPr>
          <w:rFonts w:ascii="Calibri" w:hAnsi="Calibri"/>
          <w:i/>
          <w:sz w:val="16"/>
          <w:szCs w:val="22"/>
        </w:rPr>
      </w:pPr>
      <w:r>
        <w:rPr>
          <w:rFonts w:ascii="Calibri" w:hAnsi="Calibri"/>
          <w:i/>
          <w:sz w:val="16"/>
          <w:szCs w:val="22"/>
        </w:rPr>
        <w:t xml:space="preserve"> </w:t>
      </w:r>
    </w:p>
    <w:p w14:paraId="010D10F4" w14:textId="77777777" w:rsidR="008E16F7" w:rsidRPr="00705463" w:rsidRDefault="008E16F7" w:rsidP="00EF5683">
      <w:pPr>
        <w:spacing w:line="360" w:lineRule="auto"/>
        <w:outlineLvl w:val="0"/>
        <w:rPr>
          <w:rFonts w:ascii="Calibri" w:hAnsi="Calibri"/>
          <w:sz w:val="18"/>
          <w:szCs w:val="22"/>
        </w:rPr>
      </w:pPr>
      <w:r w:rsidRPr="00705463">
        <w:rPr>
          <w:rFonts w:ascii="Calibri" w:hAnsi="Calibri"/>
          <w:sz w:val="18"/>
          <w:szCs w:val="22"/>
        </w:rPr>
        <w:t>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9"/>
        <w:gridCol w:w="1701"/>
        <w:gridCol w:w="1985"/>
        <w:gridCol w:w="1803"/>
        <w:gridCol w:w="1842"/>
      </w:tblGrid>
      <w:tr w:rsidR="00705463" w:rsidRPr="00705463" w14:paraId="71872787" w14:textId="77777777" w:rsidTr="00705463">
        <w:tc>
          <w:tcPr>
            <w:tcW w:w="1169" w:type="dxa"/>
          </w:tcPr>
          <w:p w14:paraId="6D50195C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</w:p>
        </w:tc>
        <w:tc>
          <w:tcPr>
            <w:tcW w:w="1701" w:type="dxa"/>
          </w:tcPr>
          <w:p w14:paraId="34E9CB85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1985" w:type="dxa"/>
          </w:tcPr>
          <w:p w14:paraId="08317E51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803" w:type="dxa"/>
          </w:tcPr>
          <w:p w14:paraId="6DC7AA76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Duration</w:t>
            </w:r>
          </w:p>
        </w:tc>
        <w:tc>
          <w:tcPr>
            <w:tcW w:w="1842" w:type="dxa"/>
          </w:tcPr>
          <w:p w14:paraId="1FE3642F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</w:tr>
      <w:tr w:rsidR="00705463" w:rsidRPr="00705463" w14:paraId="2C4B4201" w14:textId="77777777" w:rsidTr="00705463">
        <w:tc>
          <w:tcPr>
            <w:tcW w:w="1169" w:type="dxa"/>
          </w:tcPr>
          <w:p w14:paraId="690458AE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1701" w:type="dxa"/>
            <w:shd w:val="clear" w:color="auto" w:fill="D0CECE" w:themeFill="background2" w:themeFillShade="E6"/>
          </w:tcPr>
          <w:p w14:paraId="66CB081D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0.344 (0.194, 0.798)</w:t>
            </w:r>
          </w:p>
        </w:tc>
        <w:tc>
          <w:tcPr>
            <w:tcW w:w="1985" w:type="dxa"/>
          </w:tcPr>
          <w:p w14:paraId="160338DF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-64.956 (-146.449, -25.492)</w:t>
            </w:r>
          </w:p>
        </w:tc>
        <w:tc>
          <w:tcPr>
            <w:tcW w:w="1803" w:type="dxa"/>
          </w:tcPr>
          <w:p w14:paraId="14A991EA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0.226 (0.052, 0.525) </w:t>
            </w:r>
          </w:p>
        </w:tc>
        <w:tc>
          <w:tcPr>
            <w:tcW w:w="1842" w:type="dxa"/>
          </w:tcPr>
          <w:p w14:paraId="484F7BC0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0.301 (0.036, 0.532)</w:t>
            </w:r>
          </w:p>
        </w:tc>
      </w:tr>
      <w:tr w:rsidR="00705463" w:rsidRPr="00705463" w14:paraId="11DD4B0C" w14:textId="77777777" w:rsidTr="00705463">
        <w:tc>
          <w:tcPr>
            <w:tcW w:w="1169" w:type="dxa"/>
          </w:tcPr>
          <w:p w14:paraId="5E2FDE41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701" w:type="dxa"/>
            <w:shd w:val="clear" w:color="auto" w:fill="E7E6E6" w:themeFill="background2"/>
          </w:tcPr>
          <w:p w14:paraId="16E9BA50" w14:textId="77777777" w:rsid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-0.948 (-0.998, </w:t>
            </w:r>
          </w:p>
          <w:p w14:paraId="6D6E3ECC" w14:textId="1F9D453D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-0.788)</w:t>
            </w:r>
          </w:p>
        </w:tc>
        <w:tc>
          <w:tcPr>
            <w:tcW w:w="1985" w:type="dxa"/>
            <w:shd w:val="clear" w:color="auto" w:fill="D0CECE" w:themeFill="background2" w:themeFillShade="E6"/>
          </w:tcPr>
          <w:p w14:paraId="396C1A7C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13663.244 (7000.125, 36543.067)</w:t>
            </w:r>
          </w:p>
        </w:tc>
        <w:tc>
          <w:tcPr>
            <w:tcW w:w="1803" w:type="dxa"/>
          </w:tcPr>
          <w:p w14:paraId="0340E2FD" w14:textId="77777777" w:rsidR="008E16F7" w:rsidRPr="00705463" w:rsidRDefault="008E16F7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705463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1842" w:type="dxa"/>
          </w:tcPr>
          <w:p w14:paraId="6B50B283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-65.371 (-138.861, -21.407)</w:t>
            </w:r>
          </w:p>
        </w:tc>
      </w:tr>
      <w:tr w:rsidR="00705463" w:rsidRPr="00705463" w14:paraId="552D2419" w14:textId="77777777" w:rsidTr="00705463">
        <w:tc>
          <w:tcPr>
            <w:tcW w:w="1169" w:type="dxa"/>
          </w:tcPr>
          <w:p w14:paraId="7194D4B6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1701" w:type="dxa"/>
            <w:shd w:val="clear" w:color="auto" w:fill="E7E6E6" w:themeFill="background2"/>
          </w:tcPr>
          <w:p w14:paraId="75B143A6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0.697 (0.314, 0.920)</w:t>
            </w:r>
          </w:p>
        </w:tc>
        <w:tc>
          <w:tcPr>
            <w:tcW w:w="1985" w:type="dxa"/>
            <w:shd w:val="clear" w:color="auto" w:fill="E7E6E6" w:themeFill="background2"/>
          </w:tcPr>
          <w:p w14:paraId="2C7D291F" w14:textId="77777777" w:rsidR="008E16F7" w:rsidRPr="00705463" w:rsidRDefault="008E16F7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705463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1803" w:type="dxa"/>
            <w:shd w:val="clear" w:color="auto" w:fill="D0CECE" w:themeFill="background2" w:themeFillShade="E6"/>
          </w:tcPr>
          <w:p w14:paraId="589F60CD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0.240 (0.096, 0.629)</w:t>
            </w:r>
          </w:p>
        </w:tc>
        <w:tc>
          <w:tcPr>
            <w:tcW w:w="1842" w:type="dxa"/>
          </w:tcPr>
          <w:p w14:paraId="755190CE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0.260 (0.113, 0.617)</w:t>
            </w:r>
          </w:p>
        </w:tc>
      </w:tr>
      <w:tr w:rsidR="00705463" w:rsidRPr="00705463" w14:paraId="207DD679" w14:textId="77777777" w:rsidTr="00705463">
        <w:tc>
          <w:tcPr>
            <w:tcW w:w="1169" w:type="dxa"/>
          </w:tcPr>
          <w:p w14:paraId="3FCEB743" w14:textId="77777777" w:rsidR="008E16F7" w:rsidRPr="00705463" w:rsidRDefault="008E16F7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705463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  <w:tc>
          <w:tcPr>
            <w:tcW w:w="1701" w:type="dxa"/>
            <w:shd w:val="clear" w:color="auto" w:fill="E7E6E6" w:themeFill="background2"/>
          </w:tcPr>
          <w:p w14:paraId="7859598E" w14:textId="77777777" w:rsidR="008E16F7" w:rsidRPr="00705463" w:rsidRDefault="008E16F7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0.581 (0.307, 0.896)</w:t>
            </w:r>
          </w:p>
        </w:tc>
        <w:tc>
          <w:tcPr>
            <w:tcW w:w="1985" w:type="dxa"/>
            <w:shd w:val="clear" w:color="auto" w:fill="E7E6E6" w:themeFill="background2"/>
          </w:tcPr>
          <w:p w14:paraId="16CDA316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-0.985 (-0.994, -0.575)</w:t>
            </w:r>
          </w:p>
        </w:tc>
        <w:tc>
          <w:tcPr>
            <w:tcW w:w="1803" w:type="dxa"/>
            <w:shd w:val="clear" w:color="auto" w:fill="E7E6E6" w:themeFill="background2"/>
          </w:tcPr>
          <w:p w14:paraId="69F63844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0.950 (0.854, 0.997)</w:t>
            </w:r>
          </w:p>
        </w:tc>
        <w:tc>
          <w:tcPr>
            <w:tcW w:w="1842" w:type="dxa"/>
            <w:shd w:val="clear" w:color="auto" w:fill="D0CECE" w:themeFill="background2" w:themeFillShade="E6"/>
          </w:tcPr>
          <w:p w14:paraId="25D9682A" w14:textId="77777777" w:rsidR="008E16F7" w:rsidRPr="00705463" w:rsidRDefault="008E16F7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705463">
              <w:rPr>
                <w:rFonts w:ascii="Calibri" w:eastAsia="Times New Roman" w:hAnsi="Calibri"/>
                <w:color w:val="000000"/>
                <w:sz w:val="18"/>
                <w:szCs w:val="22"/>
              </w:rPr>
              <w:t>0.322 (0.114, 0.713)</w:t>
            </w:r>
          </w:p>
        </w:tc>
      </w:tr>
    </w:tbl>
    <w:p w14:paraId="169990D0" w14:textId="2A5E5085" w:rsidR="008E16F7" w:rsidRDefault="00705463" w:rsidP="008E16F7">
      <w:pPr>
        <w:rPr>
          <w:rFonts w:ascii="Calibri" w:hAnsi="Calibri"/>
          <w:i/>
          <w:sz w:val="15"/>
          <w:szCs w:val="22"/>
        </w:rPr>
      </w:pPr>
      <w:r>
        <w:rPr>
          <w:rFonts w:ascii="Calibri" w:hAnsi="Calibri"/>
          <w:i/>
          <w:sz w:val="15"/>
          <w:szCs w:val="22"/>
        </w:rPr>
        <w:t>Table 3</w:t>
      </w:r>
      <w:r w:rsidR="008E16F7" w:rsidRPr="00397456">
        <w:rPr>
          <w:rFonts w:ascii="Calibri" w:hAnsi="Calibri"/>
          <w:i/>
          <w:sz w:val="15"/>
          <w:szCs w:val="22"/>
        </w:rPr>
        <w:t>: Correlations (bottom left shaded area), variance (diagonal) and c</w:t>
      </w:r>
      <w:r w:rsidR="008E16F7">
        <w:rPr>
          <w:rFonts w:ascii="Calibri" w:hAnsi="Calibri"/>
          <w:i/>
          <w:sz w:val="15"/>
          <w:szCs w:val="22"/>
        </w:rPr>
        <w:t>ovariance (non-</w:t>
      </w:r>
      <w:r w:rsidR="008E16F7" w:rsidRPr="00397456">
        <w:rPr>
          <w:rFonts w:ascii="Calibri" w:hAnsi="Calibri"/>
          <w:i/>
          <w:sz w:val="15"/>
          <w:szCs w:val="22"/>
        </w:rPr>
        <w:t xml:space="preserve">shaded area) between </w:t>
      </w:r>
      <w:r w:rsidR="008E16F7">
        <w:rPr>
          <w:rFonts w:ascii="Calibri" w:hAnsi="Calibri"/>
          <w:i/>
          <w:sz w:val="15"/>
          <w:szCs w:val="22"/>
        </w:rPr>
        <w:t xml:space="preserve">individuals for </w:t>
      </w:r>
      <w:r w:rsidR="008E16F7" w:rsidRPr="00397456">
        <w:rPr>
          <w:rFonts w:ascii="Calibri" w:hAnsi="Calibri"/>
          <w:i/>
          <w:sz w:val="15"/>
          <w:szCs w:val="22"/>
        </w:rPr>
        <w:t>each assay</w:t>
      </w:r>
      <w:r w:rsidR="008E16F7">
        <w:rPr>
          <w:rFonts w:ascii="Calibri" w:hAnsi="Calibri"/>
          <w:i/>
          <w:sz w:val="15"/>
          <w:szCs w:val="22"/>
        </w:rPr>
        <w:t xml:space="preserve"> Low</w:t>
      </w:r>
      <w:r w:rsidR="008E16F7" w:rsidRPr="00397456">
        <w:rPr>
          <w:rFonts w:ascii="Calibri" w:hAnsi="Calibri"/>
          <w:i/>
          <w:sz w:val="15"/>
          <w:szCs w:val="22"/>
        </w:rPr>
        <w:t xml:space="preserve"> Diet treatment group with Confidence Intervals for each value presented in brackets. All significant. </w:t>
      </w:r>
    </w:p>
    <w:p w14:paraId="1C553F86" w14:textId="77777777" w:rsidR="008E16F7" w:rsidRPr="00397456" w:rsidRDefault="008E16F7" w:rsidP="008E16F7">
      <w:pPr>
        <w:rPr>
          <w:rFonts w:ascii="Calibri" w:hAnsi="Calibri"/>
          <w:i/>
          <w:sz w:val="15"/>
          <w:szCs w:val="22"/>
        </w:rPr>
      </w:pPr>
    </w:p>
    <w:p w14:paraId="340CCB1C" w14:textId="6B42F2D5" w:rsidR="00E72C9C" w:rsidRDefault="00E72C9C">
      <w:pPr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br w:type="page"/>
      </w:r>
    </w:p>
    <w:p w14:paraId="026ACDF1" w14:textId="1E3807FE" w:rsidR="00E72C9C" w:rsidRDefault="003C0578">
      <w:pPr>
        <w:rPr>
          <w:rFonts w:ascii="Calibri" w:hAnsi="Calibri"/>
          <w:b/>
          <w:sz w:val="22"/>
          <w:szCs w:val="22"/>
        </w:rPr>
      </w:pPr>
      <w:r w:rsidRPr="00E72C9C">
        <w:rPr>
          <w:rFonts w:ascii="Calibri" w:hAnsi="Calibri"/>
          <w:b/>
          <w:sz w:val="22"/>
          <w:szCs w:val="22"/>
        </w:rPr>
        <w:lastRenderedPageBreak/>
        <w:drawing>
          <wp:anchor distT="0" distB="0" distL="114300" distR="114300" simplePos="0" relativeHeight="251661312" behindDoc="0" locked="0" layoutInCell="1" allowOverlap="1" wp14:anchorId="3AE0FBF2" wp14:editId="7B84DBCF">
            <wp:simplePos x="0" y="0"/>
            <wp:positionH relativeFrom="column">
              <wp:posOffset>-114300</wp:posOffset>
            </wp:positionH>
            <wp:positionV relativeFrom="paragraph">
              <wp:posOffset>2540</wp:posOffset>
            </wp:positionV>
            <wp:extent cx="2912745" cy="2517140"/>
            <wp:effectExtent l="0" t="0" r="8255" b="0"/>
            <wp:wrapTight wrapText="bothSides">
              <wp:wrapPolygon edited="0">
                <wp:start x="0" y="0"/>
                <wp:lineTo x="0" y="21360"/>
                <wp:lineTo x="21473" y="21360"/>
                <wp:lineTo x="2147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2DA4">
        <w:rPr>
          <w:rFonts w:ascii="Calibri" w:hAnsi="Calibri"/>
          <w:b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78D7ED0A" wp14:editId="66974D40">
            <wp:simplePos x="0" y="0"/>
            <wp:positionH relativeFrom="column">
              <wp:posOffset>2791460</wp:posOffset>
            </wp:positionH>
            <wp:positionV relativeFrom="paragraph">
              <wp:posOffset>5080</wp:posOffset>
            </wp:positionV>
            <wp:extent cx="2901950" cy="2508250"/>
            <wp:effectExtent l="0" t="0" r="0" b="6350"/>
            <wp:wrapTight wrapText="bothSides">
              <wp:wrapPolygon edited="0">
                <wp:start x="0" y="0"/>
                <wp:lineTo x="0" y="21436"/>
                <wp:lineTo x="21364" y="21436"/>
                <wp:lineTo x="2136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2C9C">
        <w:rPr>
          <w:rFonts w:ascii="Calibri" w:hAnsi="Calibri"/>
          <w:b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5AC690F4" wp14:editId="743D53AE">
            <wp:simplePos x="0" y="0"/>
            <wp:positionH relativeFrom="column">
              <wp:posOffset>-65405</wp:posOffset>
            </wp:positionH>
            <wp:positionV relativeFrom="paragraph">
              <wp:posOffset>2748280</wp:posOffset>
            </wp:positionV>
            <wp:extent cx="2855595" cy="2466975"/>
            <wp:effectExtent l="0" t="0" r="0" b="0"/>
            <wp:wrapTight wrapText="bothSides">
              <wp:wrapPolygon edited="0">
                <wp:start x="0" y="0"/>
                <wp:lineTo x="0" y="21350"/>
                <wp:lineTo x="21326" y="21350"/>
                <wp:lineTo x="2132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B3B" w:rsidRPr="00E72C9C">
        <w:rPr>
          <w:rFonts w:ascii="Calibri" w:hAnsi="Calibri"/>
          <w:b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BAB832B" wp14:editId="33F9295A">
            <wp:simplePos x="0" y="0"/>
            <wp:positionH relativeFrom="column">
              <wp:posOffset>1307465</wp:posOffset>
            </wp:positionH>
            <wp:positionV relativeFrom="paragraph">
              <wp:posOffset>5374005</wp:posOffset>
            </wp:positionV>
            <wp:extent cx="2827655" cy="2442210"/>
            <wp:effectExtent l="0" t="0" r="0" b="0"/>
            <wp:wrapTight wrapText="bothSides">
              <wp:wrapPolygon edited="0">
                <wp:start x="0" y="0"/>
                <wp:lineTo x="0" y="21342"/>
                <wp:lineTo x="21343" y="21342"/>
                <wp:lineTo x="2134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D6B">
        <w:rPr>
          <w:rFonts w:ascii="Calibri" w:hAnsi="Calibri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F735A3" wp14:editId="5C8D3997">
                <wp:simplePos x="0" y="0"/>
                <wp:positionH relativeFrom="column">
                  <wp:posOffset>1422400</wp:posOffset>
                </wp:positionH>
                <wp:positionV relativeFrom="paragraph">
                  <wp:posOffset>7773670</wp:posOffset>
                </wp:positionV>
                <wp:extent cx="2171700" cy="2286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7C483" w14:textId="77777777" w:rsidR="007E7D47" w:rsidRPr="00AE1B3B" w:rsidRDefault="007E7D47" w:rsidP="00AE1B3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  <w:r w:rsidRPr="00AE1B3B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High = 0.454   Low = 0.581</w:t>
                            </w:r>
                          </w:p>
                          <w:p w14:paraId="241E7E68" w14:textId="77777777" w:rsidR="007E7D47" w:rsidRPr="00484D6B" w:rsidRDefault="007E7D47" w:rsidP="00AE1B3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</w:p>
                          <w:p w14:paraId="75EE7AE4" w14:textId="602EBB75" w:rsidR="007E7D47" w:rsidRPr="00484D6B" w:rsidRDefault="007E7D47" w:rsidP="00484D6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F735A3" id="_x0000_t202" coordsize="21600,21600" o:spt="202" path="m0,0l0,21600,21600,21600,21600,0xe">
                <v:stroke joinstyle="miter"/>
                <v:path gradientshapeok="t" o:connecttype="rect"/>
              </v:shapetype>
              <v:shape id="Text Box 13" o:spid="_x0000_s1026" type="#_x0000_t202" style="position:absolute;margin-left:112pt;margin-top:612.1pt;width:171pt;height:1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" filled="f" stroked="f">
                <v:textbox>
                  <w:txbxContent>
                    <w:p w14:paraId="0677C483" w14:textId="77777777" w:rsidR="007E7D47" w:rsidRPr="00AE1B3B" w:rsidRDefault="007E7D47" w:rsidP="00AE1B3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  <w:r w:rsidRPr="00AE1B3B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High = 0.454   Low = 0.581</w:t>
                      </w:r>
                    </w:p>
                    <w:p w14:paraId="241E7E68" w14:textId="77777777" w:rsidR="007E7D47" w:rsidRPr="00484D6B" w:rsidRDefault="007E7D47" w:rsidP="00AE1B3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</w:p>
                    <w:p w14:paraId="75EE7AE4" w14:textId="602EBB75" w:rsidR="007E7D47" w:rsidRPr="00484D6B" w:rsidRDefault="007E7D47" w:rsidP="00484D6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84D6B">
        <w:rPr>
          <w:rFonts w:ascii="Calibri" w:hAnsi="Calibri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D39E69" wp14:editId="3ACEA1AD">
                <wp:simplePos x="0" y="0"/>
                <wp:positionH relativeFrom="column">
                  <wp:posOffset>3022600</wp:posOffset>
                </wp:positionH>
                <wp:positionV relativeFrom="paragraph">
                  <wp:posOffset>5144770</wp:posOffset>
                </wp:positionV>
                <wp:extent cx="2171700" cy="22860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5F327" w14:textId="6E9C1C16" w:rsidR="007E7D47" w:rsidRPr="00484D6B" w:rsidRDefault="007E7D47" w:rsidP="00484D6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High = 0.773   Low = 0.950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39E69" id="Text Box 12" o:spid="_x0000_s1027" type="#_x0000_t202" style="position:absolute;margin-left:238pt;margin-top:405.1pt;width:171pt;height:1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" filled="f" stroked="f">
                <v:textbox>
                  <w:txbxContent>
                    <w:p w14:paraId="3305F327" w14:textId="6E9C1C16" w:rsidR="007E7D47" w:rsidRPr="00484D6B" w:rsidRDefault="007E7D47" w:rsidP="00484D6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High = 0.773   Low = 0.950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4D6B">
        <w:rPr>
          <w:rFonts w:ascii="Calibri" w:hAnsi="Calibri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DA8277" wp14:editId="6D42EFA7">
                <wp:simplePos x="0" y="0"/>
                <wp:positionH relativeFrom="column">
                  <wp:posOffset>50800</wp:posOffset>
                </wp:positionH>
                <wp:positionV relativeFrom="paragraph">
                  <wp:posOffset>5144770</wp:posOffset>
                </wp:positionV>
                <wp:extent cx="2171700" cy="22860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B40FA" w14:textId="77777777" w:rsidR="007E7D47" w:rsidRPr="003C0578" w:rsidRDefault="007E7D47" w:rsidP="003C05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  <w:r w:rsidRPr="003C0578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High = 0.303   Low = 0.697</w:t>
                            </w:r>
                          </w:p>
                          <w:p w14:paraId="170360F8" w14:textId="13C7A2A1" w:rsidR="007E7D47" w:rsidRPr="00484D6B" w:rsidRDefault="007E7D47" w:rsidP="00484D6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A8277" id="Text Box 11" o:spid="_x0000_s1028" type="#_x0000_t202" style="position:absolute;margin-left:4pt;margin-top:405.1pt;width:171pt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" filled="f" stroked="f">
                <v:textbox>
                  <w:txbxContent>
                    <w:p w14:paraId="30DB40FA" w14:textId="77777777" w:rsidR="007E7D47" w:rsidRPr="003C0578" w:rsidRDefault="007E7D47" w:rsidP="003C05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  <w:r w:rsidRPr="003C0578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High = 0.303   Low = 0.697</w:t>
                      </w:r>
                    </w:p>
                    <w:p w14:paraId="170360F8" w14:textId="13C7A2A1" w:rsidR="007E7D47" w:rsidRPr="00484D6B" w:rsidRDefault="007E7D47" w:rsidP="00484D6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84D6B">
        <w:rPr>
          <w:rFonts w:ascii="Calibri" w:hAnsi="Calibri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4E5DF1" wp14:editId="2FF2CCBF">
                <wp:simplePos x="0" y="0"/>
                <wp:positionH relativeFrom="column">
                  <wp:posOffset>3022600</wp:posOffset>
                </wp:positionH>
                <wp:positionV relativeFrom="paragraph">
                  <wp:posOffset>2515870</wp:posOffset>
                </wp:positionV>
                <wp:extent cx="2171700" cy="2286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F1A5E" w14:textId="06E541EB" w:rsidR="007E7D47" w:rsidRPr="00484D6B" w:rsidRDefault="007E7D47" w:rsidP="00AE1B3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High =- 0.804   Low = -0.950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E5DF1" id="Text Box 10" o:spid="_x0000_s1029" type="#_x0000_t202" style="position:absolute;margin-left:238pt;margin-top:198.1pt;width:171pt;height:1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" filled="f" stroked="f">
                <v:textbox>
                  <w:txbxContent>
                    <w:p w14:paraId="36CF1A5E" w14:textId="06E541EB" w:rsidR="007E7D47" w:rsidRPr="00484D6B" w:rsidRDefault="007E7D47" w:rsidP="00AE1B3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High =- 0.804   Low = -0.950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4D6B">
        <w:rPr>
          <w:rFonts w:ascii="Calibri" w:hAnsi="Calibri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0BEDFA" wp14:editId="4792D594">
                <wp:simplePos x="0" y="0"/>
                <wp:positionH relativeFrom="column">
                  <wp:posOffset>49530</wp:posOffset>
                </wp:positionH>
                <wp:positionV relativeFrom="paragraph">
                  <wp:posOffset>2519680</wp:posOffset>
                </wp:positionV>
                <wp:extent cx="2171700" cy="2286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7B8E69" w14:textId="08742F11" w:rsidR="007E7D47" w:rsidRPr="00484D6B" w:rsidRDefault="007E7D47" w:rsidP="003C05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Theme="minorHAnsi"/>
                                <w:b/>
                                <w:sz w:val="18"/>
                                <w:lang w:val="en-A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High = -0.922   Low = -0.948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BEDFA" id="Text Box 9" o:spid="_x0000_s1030" type="#_x0000_t202" style="position:absolute;margin-left:3.9pt;margin-top:198.4pt;width:171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" filled="f" stroked="f">
                <v:textbox>
                  <w:txbxContent>
                    <w:p w14:paraId="197B8E69" w14:textId="08742F11" w:rsidR="007E7D47" w:rsidRPr="00484D6B" w:rsidRDefault="007E7D47" w:rsidP="003C05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Theme="minorHAnsi"/>
                          <w:b/>
                          <w:sz w:val="18"/>
                          <w:lang w:val="en-AU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High = -0.922   Low = -0.948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4D6B" w:rsidRPr="00E72C9C">
        <w:rPr>
          <w:rFonts w:ascii="Calibri" w:hAnsi="Calibri"/>
          <w:b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26BA427C" wp14:editId="0C88AF5D">
            <wp:simplePos x="0" y="0"/>
            <wp:positionH relativeFrom="column">
              <wp:posOffset>2907665</wp:posOffset>
            </wp:positionH>
            <wp:positionV relativeFrom="paragraph">
              <wp:posOffset>2745105</wp:posOffset>
            </wp:positionV>
            <wp:extent cx="2794635" cy="2414270"/>
            <wp:effectExtent l="0" t="0" r="0" b="0"/>
            <wp:wrapTight wrapText="bothSides">
              <wp:wrapPolygon edited="0">
                <wp:start x="0" y="0"/>
                <wp:lineTo x="0" y="21361"/>
                <wp:lineTo x="21399" y="21361"/>
                <wp:lineTo x="2139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D6B" w:rsidRPr="00E72C9C">
        <w:rPr>
          <w:rFonts w:ascii="Calibri" w:hAnsi="Calibri"/>
          <w:b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B6B827" wp14:editId="2D68EAFB">
                <wp:simplePos x="0" y="0"/>
                <wp:positionH relativeFrom="column">
                  <wp:posOffset>165735</wp:posOffset>
                </wp:positionH>
                <wp:positionV relativeFrom="paragraph">
                  <wp:posOffset>8002905</wp:posOffset>
                </wp:positionV>
                <wp:extent cx="5309235" cy="819785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9235" cy="819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C071B" w14:textId="7689C9CC" w:rsidR="007E7D47" w:rsidRPr="006403B1" w:rsidRDefault="007E7D47" w:rsidP="00E72C9C">
                            <w:pPr>
                              <w:jc w:val="both"/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Figure 1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: Scatterplots representing the correlations between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sz w:val="18"/>
                                <w:lang w:val="en-AU"/>
                              </w:rPr>
                              <w:t>a.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 E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xploration (Log Total Distance moved (cm)) and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Novel Latency 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(Latency to first novel zone entrance (s));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sz w:val="18"/>
                                <w:lang w:val="en-AU"/>
                              </w:rPr>
                              <w:t>b.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 Novel Latency and Sociality 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(Log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time spent in social zone (s));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sz w:val="18"/>
                                <w:lang w:val="en-AU"/>
                              </w:rPr>
                              <w:t xml:space="preserve">c.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Exploration and 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N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ovel Duration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 (time spent in novel zone (s));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sz w:val="18"/>
                                <w:lang w:val="en-AU"/>
                              </w:rPr>
                              <w:t xml:space="preserve">d.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Novel Duration and Sociality; and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sz w:val="18"/>
                                <w:lang w:val="en-AU"/>
                              </w:rPr>
                              <w:t>e.</w:t>
                            </w:r>
                            <w:r w:rsidRPr="00414FC8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>E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xploration and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Sociality.  </w:t>
                            </w:r>
                            <w:r w:rsidRPr="006403B1">
                              <w:rPr>
                                <w:rFonts w:asciiTheme="minorHAnsi" w:hAnsiTheme="minorHAnsi"/>
                                <w:i/>
                                <w:sz w:val="18"/>
                                <w:lang w:val="en-AU"/>
                              </w:rPr>
                              <w:t xml:space="preserve">Each plot shows both high (pink) and low (blue) data. All correlations are significant yet no significant difference between treatment groups.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B827" id="Text Box 5" o:spid="_x0000_s1031" type="#_x0000_t202" style="position:absolute;margin-left:13.05pt;margin-top:630.15pt;width:418.05pt;height:6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" filled="f" stroked="f">
                <v:textbox>
                  <w:txbxContent>
                    <w:p w14:paraId="7BBC071B" w14:textId="7689C9CC" w:rsidR="007E7D47" w:rsidRPr="006403B1" w:rsidRDefault="007E7D47" w:rsidP="00E72C9C">
                      <w:pPr>
                        <w:jc w:val="both"/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Figure 1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: Scatterplots representing the correlations between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b/>
                          <w:i/>
                          <w:sz w:val="18"/>
                          <w:lang w:val="en-AU"/>
                        </w:rPr>
                        <w:t>a.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 E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xploration (Log Total Distance moved (cm)) and 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Novel Latency 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(Latency to first novel zone entrance (s)); </w:t>
                      </w:r>
                      <w:r>
                        <w:rPr>
                          <w:rFonts w:asciiTheme="minorHAnsi" w:hAnsiTheme="minorHAnsi"/>
                          <w:b/>
                          <w:i/>
                          <w:sz w:val="18"/>
                          <w:lang w:val="en-AU"/>
                        </w:rPr>
                        <w:t>b.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 Novel Latency and Sociality 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(Log 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time spent in social zone (s)); </w:t>
                      </w:r>
                      <w:r>
                        <w:rPr>
                          <w:rFonts w:asciiTheme="minorHAnsi" w:hAnsiTheme="minorHAnsi"/>
                          <w:b/>
                          <w:i/>
                          <w:sz w:val="18"/>
                          <w:lang w:val="en-AU"/>
                        </w:rPr>
                        <w:t xml:space="preserve">c. 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Exploration and 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N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ovel Duration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 (time spent in novel zone (s)); </w:t>
                      </w:r>
                      <w:r>
                        <w:rPr>
                          <w:rFonts w:asciiTheme="minorHAnsi" w:hAnsiTheme="minorHAnsi"/>
                          <w:b/>
                          <w:i/>
                          <w:sz w:val="18"/>
                          <w:lang w:val="en-AU"/>
                        </w:rPr>
                        <w:t xml:space="preserve">d. 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Novel Duration and Sociality; and </w:t>
                      </w:r>
                      <w:r>
                        <w:rPr>
                          <w:rFonts w:asciiTheme="minorHAnsi" w:hAnsiTheme="minorHAnsi"/>
                          <w:b/>
                          <w:i/>
                          <w:sz w:val="18"/>
                          <w:lang w:val="en-AU"/>
                        </w:rPr>
                        <w:t>e.</w:t>
                      </w:r>
                      <w:r w:rsidRPr="00414FC8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>E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xploration and </w:t>
                      </w:r>
                      <w:r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Sociality.  </w:t>
                      </w:r>
                      <w:r w:rsidRPr="006403B1">
                        <w:rPr>
                          <w:rFonts w:asciiTheme="minorHAnsi" w:hAnsiTheme="minorHAnsi"/>
                          <w:i/>
                          <w:sz w:val="18"/>
                          <w:lang w:val="en-AU"/>
                        </w:rPr>
                        <w:t xml:space="preserve">Each plot shows both high (pink) and low (blue) data. All correlations are significant yet no significant difference between treatment groups.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2C9C">
        <w:rPr>
          <w:rFonts w:ascii="Calibri" w:hAnsi="Calibri"/>
          <w:b/>
          <w:sz w:val="22"/>
          <w:szCs w:val="22"/>
        </w:rPr>
        <w:br w:type="page"/>
      </w:r>
    </w:p>
    <w:p w14:paraId="6D44995A" w14:textId="77777777" w:rsidR="008E16F7" w:rsidRPr="00E05DF8" w:rsidRDefault="008E16F7" w:rsidP="004E165E">
      <w:pPr>
        <w:spacing w:line="360" w:lineRule="auto"/>
        <w:rPr>
          <w:rFonts w:ascii="Calibri" w:hAnsi="Calibri"/>
          <w:b/>
          <w:sz w:val="22"/>
          <w:szCs w:val="22"/>
        </w:rPr>
      </w:pPr>
    </w:p>
    <w:p w14:paraId="66FFF96E" w14:textId="367E87CC" w:rsidR="00380531" w:rsidRDefault="004E165E" w:rsidP="009F1EFB">
      <w:pPr>
        <w:spacing w:line="360" w:lineRule="auto"/>
        <w:ind w:firstLine="720"/>
        <w:rPr>
          <w:rFonts w:ascii="Calibri" w:hAnsi="Calibri"/>
          <w:sz w:val="22"/>
          <w:szCs w:val="22"/>
        </w:rPr>
      </w:pPr>
      <w:ins w:id="3" w:author="Daniel Noble" w:date="2017-10-03T19:21:00Z">
        <w:r>
          <w:rPr>
            <w:rFonts w:ascii="Calibri" w:hAnsi="Calibri"/>
            <w:sz w:val="22"/>
            <w:szCs w:val="22"/>
          </w:rPr>
          <w:t xml:space="preserve">Between-individual correlation matrices provide strong evidence that </w:t>
        </w:r>
      </w:ins>
      <w:ins w:id="4" w:author="Daniel Noble" w:date="2017-10-03T19:22:00Z">
        <w:r w:rsidR="00611BFD">
          <w:rPr>
            <w:rFonts w:ascii="Calibri" w:hAnsi="Calibri"/>
            <w:sz w:val="22"/>
            <w:szCs w:val="22"/>
          </w:rPr>
          <w:t xml:space="preserve">behavioral </w:t>
        </w:r>
      </w:ins>
      <w:ins w:id="5" w:author="Daniel Noble" w:date="2017-10-03T19:21:00Z">
        <w:r>
          <w:rPr>
            <w:rFonts w:ascii="Calibri" w:hAnsi="Calibri"/>
            <w:sz w:val="22"/>
            <w:szCs w:val="22"/>
          </w:rPr>
          <w:t>traits f</w:t>
        </w:r>
        <w:r w:rsidR="00611BFD">
          <w:rPr>
            <w:rFonts w:ascii="Calibri" w:hAnsi="Calibri"/>
            <w:sz w:val="22"/>
            <w:szCs w:val="22"/>
          </w:rPr>
          <w:t>ormed a</w:t>
        </w:r>
        <w:r>
          <w:rPr>
            <w:rFonts w:ascii="Calibri" w:hAnsi="Calibri"/>
            <w:sz w:val="22"/>
            <w:szCs w:val="22"/>
          </w:rPr>
          <w:t xml:space="preserve"> behavioral syndrome (</w:t>
        </w:r>
      </w:ins>
      <w:r w:rsidR="00705463">
        <w:rPr>
          <w:rFonts w:ascii="Calibri" w:hAnsi="Calibri"/>
          <w:sz w:val="22"/>
          <w:szCs w:val="22"/>
        </w:rPr>
        <w:t>Tables 2 &amp; 3</w:t>
      </w:r>
      <w:ins w:id="6" w:author="Daniel Noble" w:date="2017-10-03T19:21:00Z">
        <w:r>
          <w:rPr>
            <w:rFonts w:ascii="Calibri" w:hAnsi="Calibri"/>
            <w:sz w:val="22"/>
            <w:szCs w:val="22"/>
          </w:rPr>
          <w:t>)</w:t>
        </w:r>
      </w:ins>
      <w:ins w:id="7" w:author="Daniel Noble" w:date="2017-10-03T19:22:00Z">
        <w:r>
          <w:rPr>
            <w:rFonts w:ascii="Calibri" w:hAnsi="Calibri"/>
            <w:sz w:val="22"/>
            <w:szCs w:val="22"/>
          </w:rPr>
          <w:t>.</w:t>
        </w:r>
      </w:ins>
      <w:ins w:id="8" w:author="Daniel Noble" w:date="2017-10-03T19:21:00Z">
        <w:r>
          <w:rPr>
            <w:rFonts w:ascii="Calibri" w:hAnsi="Calibri"/>
            <w:sz w:val="22"/>
            <w:szCs w:val="22"/>
          </w:rPr>
          <w:t xml:space="preserve"> </w:t>
        </w:r>
      </w:ins>
      <w:ins w:id="9" w:author="Daniel Noble" w:date="2017-10-03T19:22:00Z">
        <w:r w:rsidR="00611BFD">
          <w:rPr>
            <w:rFonts w:ascii="Calibri" w:hAnsi="Calibri"/>
            <w:sz w:val="22"/>
            <w:szCs w:val="22"/>
          </w:rPr>
          <w:t xml:space="preserve">Total </w:t>
        </w:r>
      </w:ins>
      <w:r w:rsidR="00705463">
        <w:rPr>
          <w:rFonts w:ascii="Calibri" w:hAnsi="Calibri"/>
          <w:sz w:val="22"/>
          <w:szCs w:val="22"/>
        </w:rPr>
        <w:t>distance moved</w:t>
      </w:r>
      <w:ins w:id="10" w:author="Daniel Noble" w:date="2017-10-03T19:22:00Z">
        <w:r w:rsidR="00611BFD">
          <w:rPr>
            <w:rFonts w:ascii="Calibri" w:hAnsi="Calibri"/>
            <w:sz w:val="22"/>
            <w:szCs w:val="22"/>
          </w:rPr>
          <w:t xml:space="preserve"> (</w:t>
        </w:r>
      </w:ins>
      <w:r w:rsidR="00705463">
        <w:rPr>
          <w:rFonts w:ascii="Calibri" w:hAnsi="Calibri"/>
          <w:sz w:val="22"/>
          <w:szCs w:val="22"/>
        </w:rPr>
        <w:t>exploration</w:t>
      </w:r>
      <w:ins w:id="11" w:author="Daniel Noble" w:date="2017-10-03T19:22:00Z">
        <w:r w:rsidR="00611BFD">
          <w:rPr>
            <w:rFonts w:ascii="Calibri" w:hAnsi="Calibri"/>
            <w:sz w:val="22"/>
            <w:szCs w:val="22"/>
          </w:rPr>
          <w:t xml:space="preserve">) </w:t>
        </w:r>
      </w:ins>
      <w:r w:rsidR="00493EFB">
        <w:rPr>
          <w:rFonts w:ascii="Calibri" w:hAnsi="Calibri"/>
          <w:sz w:val="22"/>
          <w:szCs w:val="22"/>
        </w:rPr>
        <w:t xml:space="preserve">and </w:t>
      </w:r>
      <w:ins w:id="12" w:author="Daniel Noble" w:date="2017-10-03T19:23:00Z">
        <w:r w:rsidR="00380531">
          <w:rPr>
            <w:rFonts w:ascii="Calibri" w:hAnsi="Calibri"/>
            <w:sz w:val="22"/>
            <w:szCs w:val="22"/>
          </w:rPr>
          <w:t>the latency to approach a novel food item exhibited a</w:t>
        </w:r>
      </w:ins>
      <w:r w:rsidR="00493EFB">
        <w:rPr>
          <w:rFonts w:ascii="Calibri" w:hAnsi="Calibri"/>
          <w:sz w:val="22"/>
          <w:szCs w:val="22"/>
        </w:rPr>
        <w:t xml:space="preserve"> </w:t>
      </w:r>
      <w:ins w:id="13" w:author="Daniel Noble" w:date="2017-10-03T19:23:00Z">
        <w:r w:rsidR="00380531">
          <w:rPr>
            <w:rFonts w:ascii="Calibri" w:hAnsi="Calibri"/>
            <w:sz w:val="22"/>
            <w:szCs w:val="22"/>
          </w:rPr>
          <w:t xml:space="preserve">significant </w:t>
        </w:r>
      </w:ins>
      <w:r w:rsidR="00493EFB">
        <w:rPr>
          <w:rFonts w:ascii="Calibri" w:hAnsi="Calibri"/>
          <w:sz w:val="22"/>
          <w:szCs w:val="22"/>
        </w:rPr>
        <w:t>negative correlation</w:t>
      </w:r>
      <w:ins w:id="14" w:author="fonti.kar@gmail.com" w:date="2017-10-03T19:38:00Z">
        <w:r w:rsidR="00D002BB">
          <w:rPr>
            <w:rFonts w:ascii="Calibri" w:hAnsi="Calibri"/>
            <w:sz w:val="22"/>
            <w:szCs w:val="22"/>
          </w:rPr>
          <w:t xml:space="preserve"> in</w:t>
        </w:r>
      </w:ins>
      <w:r w:rsidR="00493EFB">
        <w:rPr>
          <w:rFonts w:ascii="Calibri" w:hAnsi="Calibri"/>
          <w:sz w:val="22"/>
          <w:szCs w:val="22"/>
        </w:rPr>
        <w:t xml:space="preserve"> both treatment groups (high = -0.992, CI = -0.991, -0.541; low = -0.948, CI = -0.998, -0.788). </w:t>
      </w:r>
      <w:ins w:id="15" w:author="Daniel Noble" w:date="2017-10-03T19:24:00Z">
        <w:r w:rsidR="00380531">
          <w:rPr>
            <w:rFonts w:ascii="Calibri" w:hAnsi="Calibri"/>
            <w:sz w:val="22"/>
            <w:szCs w:val="22"/>
          </w:rPr>
          <w:t>More active individuals were more likely to explore and interact with novel food items (Figure</w:t>
        </w:r>
      </w:ins>
      <w:r w:rsidR="00252ECC">
        <w:rPr>
          <w:rFonts w:ascii="Calibri" w:hAnsi="Calibri"/>
          <w:sz w:val="22"/>
          <w:szCs w:val="22"/>
        </w:rPr>
        <w:t xml:space="preserve"> 1</w:t>
      </w:r>
      <w:r w:rsidR="004C38B3">
        <w:rPr>
          <w:rFonts w:ascii="Calibri" w:hAnsi="Calibri"/>
          <w:sz w:val="22"/>
          <w:szCs w:val="22"/>
        </w:rPr>
        <w:t>a</w:t>
      </w:r>
      <w:r w:rsidR="00252ECC">
        <w:rPr>
          <w:rFonts w:ascii="Calibri" w:hAnsi="Calibri"/>
          <w:sz w:val="22"/>
          <w:szCs w:val="22"/>
        </w:rPr>
        <w:t>)</w:t>
      </w:r>
      <w:ins w:id="16" w:author="Daniel Noble" w:date="2017-10-03T19:24:00Z">
        <w:r w:rsidR="00380531">
          <w:rPr>
            <w:rFonts w:ascii="Calibri" w:hAnsi="Calibri"/>
            <w:sz w:val="22"/>
            <w:szCs w:val="22"/>
          </w:rPr>
          <w:t xml:space="preserve">. </w:t>
        </w:r>
      </w:ins>
      <w:r w:rsidR="00380531">
        <w:rPr>
          <w:rFonts w:ascii="Calibri" w:hAnsi="Calibri"/>
          <w:sz w:val="22"/>
          <w:szCs w:val="22"/>
        </w:rPr>
        <w:t xml:space="preserve">Sociality and novel latency also had strong negative correlations </w:t>
      </w:r>
      <w:r w:rsidR="00282DF9">
        <w:rPr>
          <w:rFonts w:ascii="Calibri" w:hAnsi="Calibri"/>
          <w:sz w:val="22"/>
          <w:szCs w:val="22"/>
        </w:rPr>
        <w:t>(</w:t>
      </w:r>
      <w:r w:rsidR="0015261D">
        <w:rPr>
          <w:rFonts w:ascii="Calibri" w:hAnsi="Calibri"/>
          <w:sz w:val="22"/>
          <w:szCs w:val="22"/>
        </w:rPr>
        <w:t>high = -0.804, CI = -0.994, -0.563</w:t>
      </w:r>
      <w:r w:rsidR="002F5FC7">
        <w:rPr>
          <w:rFonts w:ascii="Calibri" w:hAnsi="Calibri"/>
          <w:sz w:val="22"/>
          <w:szCs w:val="22"/>
        </w:rPr>
        <w:t xml:space="preserve">; low = -0.985, CI = </w:t>
      </w:r>
      <w:r w:rsidR="0015261D">
        <w:rPr>
          <w:rFonts w:ascii="Calibri" w:hAnsi="Calibri"/>
          <w:sz w:val="22"/>
          <w:szCs w:val="22"/>
        </w:rPr>
        <w:t>-0.994, -0.575)</w:t>
      </w:r>
      <w:r w:rsidR="00392F74">
        <w:rPr>
          <w:rFonts w:ascii="Calibri" w:hAnsi="Calibri"/>
          <w:sz w:val="22"/>
          <w:szCs w:val="22"/>
        </w:rPr>
        <w:t xml:space="preserve"> </w:t>
      </w:r>
      <w:r w:rsidR="00380531">
        <w:rPr>
          <w:rFonts w:ascii="Calibri" w:hAnsi="Calibri"/>
          <w:sz w:val="22"/>
          <w:szCs w:val="22"/>
        </w:rPr>
        <w:t>implying that more social individuals were also more likely to quickly interact with the novel item</w:t>
      </w:r>
      <w:r w:rsidR="003C0578">
        <w:rPr>
          <w:rFonts w:ascii="Calibri" w:hAnsi="Calibri"/>
          <w:sz w:val="22"/>
          <w:szCs w:val="22"/>
        </w:rPr>
        <w:t xml:space="preserve"> (Figure 1b</w:t>
      </w:r>
      <w:r w:rsidR="00D042AC">
        <w:rPr>
          <w:rFonts w:ascii="Calibri" w:hAnsi="Calibri"/>
          <w:sz w:val="22"/>
          <w:szCs w:val="22"/>
        </w:rPr>
        <w:t>)</w:t>
      </w:r>
      <w:r w:rsidR="00380531">
        <w:rPr>
          <w:rFonts w:ascii="Calibri" w:hAnsi="Calibri"/>
          <w:sz w:val="22"/>
          <w:szCs w:val="22"/>
        </w:rPr>
        <w:t>.</w:t>
      </w:r>
      <w:r w:rsidR="003C0578">
        <w:rPr>
          <w:rFonts w:ascii="Calibri" w:hAnsi="Calibri"/>
          <w:sz w:val="22"/>
          <w:szCs w:val="22"/>
        </w:rPr>
        <w:t xml:space="preserve"> </w:t>
      </w:r>
      <w:r w:rsidR="002F5FC7">
        <w:rPr>
          <w:rFonts w:ascii="Calibri" w:hAnsi="Calibri"/>
          <w:sz w:val="22"/>
          <w:szCs w:val="22"/>
        </w:rPr>
        <w:t>Distance moved and time spent in novel zone were positively correlated (high = 0.303, CI = 0.152, 0.893; low = 0.697</w:t>
      </w:r>
      <w:r w:rsidR="006B73E5">
        <w:rPr>
          <w:rFonts w:ascii="Calibri" w:hAnsi="Calibri"/>
          <w:sz w:val="22"/>
          <w:szCs w:val="22"/>
        </w:rPr>
        <w:t>, CI = 0.314, .920) with more exploratory individuals also spending more time in the novel zone</w:t>
      </w:r>
      <w:r w:rsidR="00B26349">
        <w:rPr>
          <w:rFonts w:ascii="Calibri" w:hAnsi="Calibri"/>
          <w:sz w:val="22"/>
          <w:szCs w:val="22"/>
        </w:rPr>
        <w:t xml:space="preserve"> (Figure 1c)</w:t>
      </w:r>
      <w:r w:rsidR="006B73E5">
        <w:rPr>
          <w:rFonts w:ascii="Calibri" w:hAnsi="Calibri"/>
          <w:sz w:val="22"/>
          <w:szCs w:val="22"/>
        </w:rPr>
        <w:t xml:space="preserve">. </w:t>
      </w:r>
      <w:r w:rsidR="00BB2443">
        <w:rPr>
          <w:rFonts w:ascii="Calibri" w:hAnsi="Calibri"/>
          <w:sz w:val="22"/>
          <w:szCs w:val="22"/>
        </w:rPr>
        <w:t xml:space="preserve">Novel duration also had a much stronger positive correlation with sociality </w:t>
      </w:r>
      <w:r w:rsidR="00B26349">
        <w:rPr>
          <w:rFonts w:ascii="Calibri" w:hAnsi="Calibri"/>
          <w:sz w:val="22"/>
          <w:szCs w:val="22"/>
        </w:rPr>
        <w:t xml:space="preserve">(Figure d) </w:t>
      </w:r>
      <w:r w:rsidR="00BB2443">
        <w:rPr>
          <w:rFonts w:ascii="Calibri" w:hAnsi="Calibri"/>
          <w:sz w:val="22"/>
          <w:szCs w:val="22"/>
        </w:rPr>
        <w:t>in both treatment groups (high = 0.773, CI = 0.515, 0.992; low = 0.950, CI = 0.854, 0.997)</w:t>
      </w:r>
      <w:r w:rsidR="00B26349">
        <w:rPr>
          <w:rFonts w:ascii="Calibri" w:hAnsi="Calibri"/>
          <w:sz w:val="22"/>
          <w:szCs w:val="22"/>
        </w:rPr>
        <w:t xml:space="preserve">. More social individuals were also more likely to explore (Figure 1e) more with significant positive correlations existing between sociality and distance moved (high = 0.454, CI = 0.239, 0.822; low = 0.581, CI = 0.307, 0.896). </w:t>
      </w:r>
      <w:r w:rsidR="00BB2443">
        <w:rPr>
          <w:rFonts w:ascii="Calibri" w:hAnsi="Calibri"/>
          <w:sz w:val="22"/>
          <w:szCs w:val="22"/>
        </w:rPr>
        <w:t xml:space="preserve"> </w:t>
      </w:r>
    </w:p>
    <w:p w14:paraId="7E3E20EA" w14:textId="77777777" w:rsidR="0085437B" w:rsidRDefault="0085437B" w:rsidP="009F1EFB">
      <w:pPr>
        <w:spacing w:line="360" w:lineRule="auto"/>
        <w:ind w:firstLine="720"/>
        <w:rPr>
          <w:rFonts w:ascii="Calibri" w:hAnsi="Calibri"/>
          <w:sz w:val="22"/>
          <w:szCs w:val="22"/>
        </w:rPr>
      </w:pPr>
    </w:p>
    <w:p w14:paraId="2F37FB6F" w14:textId="11B595BD" w:rsidR="0085437B" w:rsidRPr="0085437B" w:rsidRDefault="0085437B" w:rsidP="00EF5683">
      <w:pPr>
        <w:pStyle w:val="Subtitle"/>
        <w:outlineLvl w:val="0"/>
      </w:pPr>
      <w:r>
        <w:t>Within Individual Correlation/Covariance Matrices</w:t>
      </w:r>
    </w:p>
    <w:p w14:paraId="27BA6E6D" w14:textId="77777777" w:rsidR="0085437B" w:rsidRPr="00532893" w:rsidRDefault="0085437B" w:rsidP="0085437B">
      <w:pPr>
        <w:spacing w:line="360" w:lineRule="auto"/>
        <w:rPr>
          <w:rFonts w:ascii="Calibri" w:hAnsi="Calibri"/>
          <w:sz w:val="16"/>
          <w:szCs w:val="22"/>
        </w:rPr>
      </w:pPr>
      <w:r w:rsidRPr="0085437B">
        <w:rPr>
          <w:rFonts w:ascii="Calibri" w:hAnsi="Calibri"/>
          <w:sz w:val="18"/>
          <w:szCs w:val="22"/>
        </w:rPr>
        <w:t>HIGH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2"/>
        <w:gridCol w:w="2082"/>
        <w:gridCol w:w="1880"/>
        <w:gridCol w:w="1843"/>
        <w:gridCol w:w="2089"/>
      </w:tblGrid>
      <w:tr w:rsidR="000D3DEF" w:rsidRPr="0085437B" w14:paraId="581DF4F1" w14:textId="77777777" w:rsidTr="000D3DEF">
        <w:tc>
          <w:tcPr>
            <w:tcW w:w="1032" w:type="dxa"/>
          </w:tcPr>
          <w:p w14:paraId="362B2609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</w:p>
        </w:tc>
        <w:tc>
          <w:tcPr>
            <w:tcW w:w="2082" w:type="dxa"/>
          </w:tcPr>
          <w:p w14:paraId="305F0A53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1880" w:type="dxa"/>
          </w:tcPr>
          <w:p w14:paraId="491BF0F0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843" w:type="dxa"/>
          </w:tcPr>
          <w:p w14:paraId="4FF6F869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2089" w:type="dxa"/>
          </w:tcPr>
          <w:p w14:paraId="50A4AA16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</w:tr>
      <w:tr w:rsidR="000D3DEF" w:rsidRPr="0085437B" w14:paraId="0E49C9E5" w14:textId="77777777" w:rsidTr="000D3DEF">
        <w:tc>
          <w:tcPr>
            <w:tcW w:w="1032" w:type="dxa"/>
          </w:tcPr>
          <w:p w14:paraId="104AB16C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2082" w:type="dxa"/>
            <w:shd w:val="clear" w:color="auto" w:fill="D0CECE" w:themeFill="background2" w:themeFillShade="E6"/>
          </w:tcPr>
          <w:p w14:paraId="1C8536FB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0.464 (0.409, 0.593)</w:t>
            </w:r>
          </w:p>
        </w:tc>
        <w:tc>
          <w:tcPr>
            <w:tcW w:w="1880" w:type="dxa"/>
          </w:tcPr>
          <w:p w14:paraId="64275A1C" w14:textId="77777777" w:rsidR="000D3DEF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-32.282 </w:t>
            </w:r>
            <w:r w:rsidRPr="0085437B">
              <w:rPr>
                <w:rFonts w:ascii="Calibri" w:hAnsi="Calibri"/>
                <w:sz w:val="18"/>
                <w:szCs w:val="22"/>
              </w:rPr>
              <w:t xml:space="preserve">(-46.081, </w:t>
            </w:r>
          </w:p>
          <w:p w14:paraId="7E18802A" w14:textId="54B8E114" w:rsidR="0085437B" w:rsidRPr="000D3DEF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hAnsi="Calibri"/>
                <w:sz w:val="18"/>
                <w:szCs w:val="22"/>
              </w:rPr>
              <w:t>-2.412)</w:t>
            </w:r>
          </w:p>
        </w:tc>
        <w:tc>
          <w:tcPr>
            <w:tcW w:w="1843" w:type="dxa"/>
          </w:tcPr>
          <w:p w14:paraId="0CF9BDD4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0.107 (0.014, 0.193)</w:t>
            </w:r>
          </w:p>
        </w:tc>
        <w:tc>
          <w:tcPr>
            <w:tcW w:w="2089" w:type="dxa"/>
          </w:tcPr>
          <w:p w14:paraId="2629024B" w14:textId="78CEC980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0.076</w:t>
            </w:r>
            <w:r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</w:t>
            </w: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(0.013, 0.178)</w:t>
            </w:r>
          </w:p>
        </w:tc>
      </w:tr>
      <w:tr w:rsidR="000D3DEF" w:rsidRPr="0085437B" w14:paraId="38A34598" w14:textId="77777777" w:rsidTr="000D3DEF">
        <w:tc>
          <w:tcPr>
            <w:tcW w:w="1032" w:type="dxa"/>
          </w:tcPr>
          <w:p w14:paraId="3FD31714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2082" w:type="dxa"/>
            <w:shd w:val="clear" w:color="auto" w:fill="E7E6E6" w:themeFill="background2"/>
          </w:tcPr>
          <w:p w14:paraId="20293FA5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-0.193 (-0.265, -0.015)</w:t>
            </w:r>
          </w:p>
        </w:tc>
        <w:tc>
          <w:tcPr>
            <w:tcW w:w="1880" w:type="dxa"/>
            <w:shd w:val="clear" w:color="auto" w:fill="D0CECE" w:themeFill="background2" w:themeFillShade="E6"/>
          </w:tcPr>
          <w:p w14:paraId="697B6D90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56207.643 (47426.42, 69409.688)</w:t>
            </w:r>
          </w:p>
        </w:tc>
        <w:tc>
          <w:tcPr>
            <w:tcW w:w="1843" w:type="dxa"/>
          </w:tcPr>
          <w:p w14:paraId="3F27183C" w14:textId="77777777" w:rsidR="0085437B" w:rsidRPr="0085437B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2089" w:type="dxa"/>
          </w:tcPr>
          <w:p w14:paraId="0B904492" w14:textId="38D1EDB0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b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b/>
                <w:color w:val="000000"/>
                <w:sz w:val="18"/>
                <w:szCs w:val="22"/>
              </w:rPr>
              <w:t>-25.812 (-49.382, 10.927)</w:t>
            </w:r>
          </w:p>
        </w:tc>
      </w:tr>
      <w:tr w:rsidR="000D3DEF" w:rsidRPr="0085437B" w14:paraId="7B1B171C" w14:textId="77777777" w:rsidTr="000D3DEF">
        <w:tc>
          <w:tcPr>
            <w:tcW w:w="1032" w:type="dxa"/>
          </w:tcPr>
          <w:p w14:paraId="6AB1A6AB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2082" w:type="dxa"/>
            <w:shd w:val="clear" w:color="auto" w:fill="E7E6E6" w:themeFill="background2"/>
          </w:tcPr>
          <w:p w14:paraId="3C53CEC7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0.171 (0.046, 0.314)</w:t>
            </w:r>
          </w:p>
        </w:tc>
        <w:tc>
          <w:tcPr>
            <w:tcW w:w="1880" w:type="dxa"/>
            <w:shd w:val="clear" w:color="auto" w:fill="E7E6E6" w:themeFill="background2"/>
          </w:tcPr>
          <w:p w14:paraId="76308E44" w14:textId="77777777" w:rsidR="0085437B" w:rsidRPr="0085437B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1843" w:type="dxa"/>
            <w:shd w:val="clear" w:color="auto" w:fill="D0CECE" w:themeFill="background2" w:themeFillShade="E6"/>
          </w:tcPr>
          <w:p w14:paraId="3FCECF13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0.822 (0.668, 0.999)</w:t>
            </w:r>
          </w:p>
        </w:tc>
        <w:tc>
          <w:tcPr>
            <w:tcW w:w="2089" w:type="dxa"/>
          </w:tcPr>
          <w:p w14:paraId="7BEAD5DA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b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b/>
                <w:color w:val="000000"/>
                <w:sz w:val="18"/>
                <w:szCs w:val="22"/>
              </w:rPr>
              <w:t>0.087 (-0.036, 0.188)</w:t>
            </w:r>
          </w:p>
        </w:tc>
      </w:tr>
      <w:tr w:rsidR="000D3DEF" w:rsidRPr="0085437B" w14:paraId="3C8CD17A" w14:textId="77777777" w:rsidTr="000D3DEF">
        <w:trPr>
          <w:trHeight w:val="269"/>
        </w:trPr>
        <w:tc>
          <w:tcPr>
            <w:tcW w:w="1032" w:type="dxa"/>
          </w:tcPr>
          <w:p w14:paraId="59528462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  <w:tc>
          <w:tcPr>
            <w:tcW w:w="2082" w:type="dxa"/>
            <w:shd w:val="clear" w:color="auto" w:fill="E7E6E6" w:themeFill="background2"/>
          </w:tcPr>
          <w:p w14:paraId="4DAD7D24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0.129 (0.024, 0.278)</w:t>
            </w:r>
          </w:p>
        </w:tc>
        <w:tc>
          <w:tcPr>
            <w:tcW w:w="1880" w:type="dxa"/>
            <w:shd w:val="clear" w:color="auto" w:fill="E7E6E6" w:themeFill="background2"/>
          </w:tcPr>
          <w:p w14:paraId="13A6AA3E" w14:textId="77777777" w:rsidR="0085437B" w:rsidRPr="004A0268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4A0268">
              <w:rPr>
                <w:rFonts w:ascii="Calibri" w:eastAsia="Times New Roman" w:hAnsi="Calibri"/>
                <w:color w:val="000000"/>
                <w:sz w:val="18"/>
                <w:szCs w:val="22"/>
              </w:rPr>
              <w:t>-0.122 (-0.236, 0.051)</w:t>
            </w:r>
          </w:p>
        </w:tc>
        <w:tc>
          <w:tcPr>
            <w:tcW w:w="1843" w:type="dxa"/>
            <w:shd w:val="clear" w:color="auto" w:fill="E7E6E6" w:themeFill="background2"/>
          </w:tcPr>
          <w:p w14:paraId="7BDDD008" w14:textId="77777777" w:rsidR="0085437B" w:rsidRPr="004A0268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4A0268">
              <w:rPr>
                <w:rFonts w:ascii="Calibri" w:eastAsia="Times New Roman" w:hAnsi="Calibri"/>
                <w:color w:val="000000"/>
                <w:sz w:val="18"/>
                <w:szCs w:val="22"/>
              </w:rPr>
              <w:t>0.113 (-0.047, 0.234)</w:t>
            </w:r>
          </w:p>
        </w:tc>
        <w:tc>
          <w:tcPr>
            <w:tcW w:w="2089" w:type="dxa"/>
            <w:shd w:val="clear" w:color="auto" w:fill="D0CECE" w:themeFill="background2" w:themeFillShade="E6"/>
          </w:tcPr>
          <w:p w14:paraId="0782B600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0.742 (0.614, 0.904)</w:t>
            </w:r>
          </w:p>
        </w:tc>
      </w:tr>
    </w:tbl>
    <w:p w14:paraId="014D06FF" w14:textId="0C6BE5B3" w:rsidR="0085437B" w:rsidRPr="0085437B" w:rsidRDefault="00E929BD" w:rsidP="0085437B">
      <w:pPr>
        <w:rPr>
          <w:rFonts w:ascii="Calibri" w:hAnsi="Calibri"/>
          <w:i/>
          <w:sz w:val="16"/>
          <w:szCs w:val="22"/>
        </w:rPr>
      </w:pPr>
      <w:r>
        <w:rPr>
          <w:rFonts w:ascii="Calibri" w:hAnsi="Calibri"/>
          <w:i/>
          <w:sz w:val="16"/>
          <w:szCs w:val="22"/>
        </w:rPr>
        <w:t>Table 4</w:t>
      </w:r>
      <w:r w:rsidR="0085437B" w:rsidRPr="0085437B">
        <w:rPr>
          <w:rFonts w:ascii="Calibri" w:hAnsi="Calibri"/>
          <w:i/>
          <w:sz w:val="16"/>
          <w:szCs w:val="22"/>
        </w:rPr>
        <w:t xml:space="preserve">: Correlations (bottom left shaded area), variance (diagonal) and covariance (non-shaded area) within individuals for each assay High Diet treatment group with Confidence Intervals for each value presented in brackets. </w:t>
      </w:r>
      <w:r w:rsidR="000D3DEF">
        <w:rPr>
          <w:rFonts w:ascii="Calibri" w:hAnsi="Calibri"/>
          <w:i/>
          <w:sz w:val="16"/>
          <w:szCs w:val="22"/>
        </w:rPr>
        <w:t>Insignificant values in bold</w:t>
      </w:r>
      <w:r w:rsidR="0085437B" w:rsidRPr="0085437B">
        <w:rPr>
          <w:rFonts w:ascii="Calibri" w:hAnsi="Calibri"/>
          <w:i/>
          <w:sz w:val="16"/>
          <w:szCs w:val="22"/>
        </w:rPr>
        <w:t xml:space="preserve">. </w:t>
      </w:r>
    </w:p>
    <w:p w14:paraId="031217AB" w14:textId="77777777" w:rsidR="0085437B" w:rsidRPr="0085437B" w:rsidRDefault="0085437B" w:rsidP="0085437B">
      <w:pPr>
        <w:spacing w:line="360" w:lineRule="auto"/>
        <w:rPr>
          <w:rFonts w:ascii="Calibri" w:hAnsi="Calibri"/>
          <w:b/>
          <w:sz w:val="18"/>
          <w:szCs w:val="22"/>
          <w:u w:val="single"/>
        </w:rPr>
      </w:pPr>
    </w:p>
    <w:p w14:paraId="6822A2FB" w14:textId="77777777" w:rsidR="0085437B" w:rsidRPr="0085437B" w:rsidRDefault="0085437B" w:rsidP="00EF5683">
      <w:pPr>
        <w:spacing w:line="360" w:lineRule="auto"/>
        <w:outlineLvl w:val="0"/>
        <w:rPr>
          <w:rFonts w:ascii="Calibri" w:hAnsi="Calibri"/>
          <w:sz w:val="18"/>
          <w:szCs w:val="22"/>
        </w:rPr>
      </w:pPr>
      <w:r w:rsidRPr="0085437B">
        <w:rPr>
          <w:rFonts w:ascii="Calibri" w:hAnsi="Calibri"/>
          <w:sz w:val="18"/>
          <w:szCs w:val="22"/>
        </w:rPr>
        <w:t>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881"/>
        <w:gridCol w:w="2088"/>
        <w:gridCol w:w="1731"/>
        <w:gridCol w:w="2181"/>
      </w:tblGrid>
      <w:tr w:rsidR="000D3DEF" w:rsidRPr="0085437B" w14:paraId="1ABE50CA" w14:textId="77777777" w:rsidTr="000D3DEF">
        <w:tc>
          <w:tcPr>
            <w:tcW w:w="1129" w:type="dxa"/>
          </w:tcPr>
          <w:p w14:paraId="13D374CD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</w:p>
        </w:tc>
        <w:tc>
          <w:tcPr>
            <w:tcW w:w="1881" w:type="dxa"/>
          </w:tcPr>
          <w:p w14:paraId="3234A022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2088" w:type="dxa"/>
          </w:tcPr>
          <w:p w14:paraId="27F01304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731" w:type="dxa"/>
          </w:tcPr>
          <w:p w14:paraId="4016520D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2181" w:type="dxa"/>
          </w:tcPr>
          <w:p w14:paraId="33568F25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</w:tr>
      <w:tr w:rsidR="000D3DEF" w:rsidRPr="0085437B" w14:paraId="22AC1701" w14:textId="77777777" w:rsidTr="000D3DEF">
        <w:tc>
          <w:tcPr>
            <w:tcW w:w="1129" w:type="dxa"/>
          </w:tcPr>
          <w:p w14:paraId="122E20C4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Exploration</w:t>
            </w:r>
          </w:p>
        </w:tc>
        <w:tc>
          <w:tcPr>
            <w:tcW w:w="1881" w:type="dxa"/>
            <w:shd w:val="clear" w:color="auto" w:fill="D0CECE" w:themeFill="background2" w:themeFillShade="E6"/>
          </w:tcPr>
          <w:p w14:paraId="0EABA858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0.387 (0.327, 0.491)</w:t>
            </w:r>
          </w:p>
        </w:tc>
        <w:tc>
          <w:tcPr>
            <w:tcW w:w="2088" w:type="dxa"/>
          </w:tcPr>
          <w:p w14:paraId="616B3894" w14:textId="3FEC792D" w:rsidR="0085437B" w:rsidRPr="000D3DEF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35.768</w:t>
            </w:r>
            <w:r w:rsidRPr="0085437B">
              <w:rPr>
                <w:rFonts w:ascii="Calibri" w:hAnsi="Calibri"/>
                <w:sz w:val="18"/>
                <w:szCs w:val="22"/>
              </w:rPr>
              <w:t>(-56.750, -11.855)</w:t>
            </w:r>
          </w:p>
        </w:tc>
        <w:tc>
          <w:tcPr>
            <w:tcW w:w="1731" w:type="dxa"/>
          </w:tcPr>
          <w:p w14:paraId="69666D04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0.071 (0.015, 0.184)</w:t>
            </w:r>
          </w:p>
        </w:tc>
        <w:tc>
          <w:tcPr>
            <w:tcW w:w="2181" w:type="dxa"/>
          </w:tcPr>
          <w:p w14:paraId="197117D5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0.184 (0.110, 0.269)</w:t>
            </w:r>
          </w:p>
        </w:tc>
      </w:tr>
      <w:tr w:rsidR="000D3DEF" w:rsidRPr="0085437B" w14:paraId="22EF5AB8" w14:textId="77777777" w:rsidTr="000D3DEF">
        <w:tc>
          <w:tcPr>
            <w:tcW w:w="1129" w:type="dxa"/>
          </w:tcPr>
          <w:p w14:paraId="3EFB45EC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Latency</w:t>
            </w:r>
          </w:p>
        </w:tc>
        <w:tc>
          <w:tcPr>
            <w:tcW w:w="1881" w:type="dxa"/>
            <w:shd w:val="clear" w:color="auto" w:fill="E7E6E6" w:themeFill="background2"/>
          </w:tcPr>
          <w:p w14:paraId="48B6504A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-0.243 (-0.357, -0.086)</w:t>
            </w:r>
          </w:p>
        </w:tc>
        <w:tc>
          <w:tcPr>
            <w:tcW w:w="2088" w:type="dxa"/>
            <w:shd w:val="clear" w:color="auto" w:fill="D0CECE" w:themeFill="background2" w:themeFillShade="E6"/>
          </w:tcPr>
          <w:p w14:paraId="153313C2" w14:textId="5DFFF87B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56207.643</w:t>
            </w:r>
            <w:r w:rsidR="000D3DEF">
              <w:rPr>
                <w:rFonts w:ascii="Calibri" w:eastAsia="Times New Roman" w:hAnsi="Calibri"/>
                <w:color w:val="000000"/>
                <w:sz w:val="18"/>
                <w:szCs w:val="22"/>
              </w:rPr>
              <w:t xml:space="preserve"> </w:t>
            </w: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(46345.27, 67697.385)</w:t>
            </w:r>
          </w:p>
        </w:tc>
        <w:tc>
          <w:tcPr>
            <w:tcW w:w="1731" w:type="dxa"/>
          </w:tcPr>
          <w:p w14:paraId="6389AA07" w14:textId="77777777" w:rsidR="0085437B" w:rsidRPr="0085437B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2181" w:type="dxa"/>
          </w:tcPr>
          <w:p w14:paraId="334CC35B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-41.664 (-64.935, -15.380)</w:t>
            </w:r>
          </w:p>
        </w:tc>
      </w:tr>
      <w:tr w:rsidR="000D3DEF" w:rsidRPr="0085437B" w14:paraId="283B67C4" w14:textId="77777777" w:rsidTr="000D3DEF">
        <w:tc>
          <w:tcPr>
            <w:tcW w:w="1129" w:type="dxa"/>
          </w:tcPr>
          <w:p w14:paraId="53780475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Novel Duration</w:t>
            </w:r>
          </w:p>
        </w:tc>
        <w:tc>
          <w:tcPr>
            <w:tcW w:w="1881" w:type="dxa"/>
            <w:shd w:val="clear" w:color="auto" w:fill="E7E6E6" w:themeFill="background2"/>
          </w:tcPr>
          <w:p w14:paraId="3E4FDE83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0.131 (0.032, 0.298)</w:t>
            </w:r>
          </w:p>
        </w:tc>
        <w:tc>
          <w:tcPr>
            <w:tcW w:w="2088" w:type="dxa"/>
            <w:shd w:val="clear" w:color="auto" w:fill="E7E6E6" w:themeFill="background2"/>
          </w:tcPr>
          <w:p w14:paraId="1918118C" w14:textId="77777777" w:rsidR="0085437B" w:rsidRPr="0085437B" w:rsidRDefault="0085437B" w:rsidP="007E7D47">
            <w:pPr>
              <w:spacing w:line="360" w:lineRule="auto"/>
              <w:rPr>
                <w:rFonts w:ascii="Calibri" w:hAnsi="Calibri"/>
                <w:sz w:val="18"/>
                <w:szCs w:val="22"/>
              </w:rPr>
            </w:pPr>
            <w:r w:rsidRPr="0085437B">
              <w:rPr>
                <w:rFonts w:ascii="Calibri" w:hAnsi="Calibri"/>
                <w:sz w:val="18"/>
                <w:szCs w:val="22"/>
              </w:rPr>
              <w:t>-</w:t>
            </w:r>
          </w:p>
        </w:tc>
        <w:tc>
          <w:tcPr>
            <w:tcW w:w="1731" w:type="dxa"/>
            <w:shd w:val="clear" w:color="auto" w:fill="D0CECE" w:themeFill="background2" w:themeFillShade="E6"/>
          </w:tcPr>
          <w:p w14:paraId="4B65E60D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0.740 (0.649, 0.979)</w:t>
            </w:r>
          </w:p>
        </w:tc>
        <w:tc>
          <w:tcPr>
            <w:tcW w:w="2181" w:type="dxa"/>
          </w:tcPr>
          <w:p w14:paraId="1F37516C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0.085 (0.020, 0.206)</w:t>
            </w:r>
          </w:p>
        </w:tc>
      </w:tr>
      <w:tr w:rsidR="000D3DEF" w:rsidRPr="0085437B" w14:paraId="527FB216" w14:textId="77777777" w:rsidTr="000D3DEF">
        <w:trPr>
          <w:trHeight w:val="269"/>
        </w:trPr>
        <w:tc>
          <w:tcPr>
            <w:tcW w:w="1129" w:type="dxa"/>
          </w:tcPr>
          <w:p w14:paraId="0A088147" w14:textId="77777777" w:rsidR="0085437B" w:rsidRPr="0085437B" w:rsidRDefault="0085437B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22"/>
              </w:rPr>
            </w:pPr>
            <w:r w:rsidRPr="0085437B">
              <w:rPr>
                <w:rFonts w:ascii="Abadi MT Condensed Light" w:hAnsi="Abadi MT Condensed Light"/>
                <w:sz w:val="18"/>
                <w:szCs w:val="22"/>
              </w:rPr>
              <w:t>Social</w:t>
            </w:r>
          </w:p>
        </w:tc>
        <w:tc>
          <w:tcPr>
            <w:tcW w:w="1881" w:type="dxa"/>
            <w:shd w:val="clear" w:color="auto" w:fill="E7E6E6" w:themeFill="background2"/>
          </w:tcPr>
          <w:p w14:paraId="035447AE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0.403 (0.257, 0.517)</w:t>
            </w:r>
          </w:p>
        </w:tc>
        <w:tc>
          <w:tcPr>
            <w:tcW w:w="2088" w:type="dxa"/>
            <w:shd w:val="clear" w:color="auto" w:fill="E7E6E6" w:themeFill="background2"/>
          </w:tcPr>
          <w:p w14:paraId="0740A9BD" w14:textId="38061FD5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-0.239 (-0.349, -0.092)</w:t>
            </w:r>
          </w:p>
        </w:tc>
        <w:tc>
          <w:tcPr>
            <w:tcW w:w="1731" w:type="dxa"/>
            <w:shd w:val="clear" w:color="auto" w:fill="E7E6E6" w:themeFill="background2"/>
          </w:tcPr>
          <w:p w14:paraId="56BC6477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0.133 (0.038, 0.294)</w:t>
            </w:r>
          </w:p>
        </w:tc>
        <w:tc>
          <w:tcPr>
            <w:tcW w:w="2181" w:type="dxa"/>
            <w:shd w:val="clear" w:color="auto" w:fill="D0CECE" w:themeFill="background2" w:themeFillShade="E6"/>
          </w:tcPr>
          <w:p w14:paraId="14671AE6" w14:textId="77777777" w:rsidR="0085437B" w:rsidRPr="0085437B" w:rsidRDefault="0085437B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22"/>
              </w:rPr>
            </w:pPr>
            <w:r w:rsidRPr="0085437B">
              <w:rPr>
                <w:rFonts w:ascii="Calibri" w:eastAsia="Times New Roman" w:hAnsi="Calibri"/>
                <w:color w:val="000000"/>
                <w:sz w:val="18"/>
                <w:szCs w:val="22"/>
              </w:rPr>
              <w:t>0.539 (0.440, 0.681)</w:t>
            </w:r>
          </w:p>
        </w:tc>
      </w:tr>
    </w:tbl>
    <w:p w14:paraId="07DFC93E" w14:textId="196CC9F2" w:rsidR="0085437B" w:rsidRPr="0085437B" w:rsidRDefault="00E929BD" w:rsidP="0085437B">
      <w:pPr>
        <w:rPr>
          <w:rFonts w:ascii="Calibri" w:hAnsi="Calibri"/>
          <w:i/>
          <w:sz w:val="16"/>
          <w:szCs w:val="22"/>
        </w:rPr>
      </w:pPr>
      <w:r>
        <w:rPr>
          <w:rFonts w:ascii="Calibri" w:hAnsi="Calibri"/>
          <w:i/>
          <w:sz w:val="16"/>
          <w:szCs w:val="22"/>
        </w:rPr>
        <w:t>Table 5</w:t>
      </w:r>
      <w:r w:rsidR="0085437B" w:rsidRPr="0085437B">
        <w:rPr>
          <w:rFonts w:ascii="Calibri" w:hAnsi="Calibri"/>
          <w:i/>
          <w:sz w:val="16"/>
          <w:szCs w:val="22"/>
        </w:rPr>
        <w:t xml:space="preserve">: Correlations (bottom left shaded area), variance (diagonal) and covariance (non-shaded area) within individuals for each assay Low Diet treatment group with Confidence Intervals for each value presented in brackets. All significant. </w:t>
      </w:r>
    </w:p>
    <w:p w14:paraId="79F2B76D" w14:textId="77777777" w:rsidR="0085437B" w:rsidRDefault="0085437B" w:rsidP="009F1EFB">
      <w:pPr>
        <w:spacing w:line="360" w:lineRule="auto"/>
        <w:ind w:firstLine="720"/>
        <w:rPr>
          <w:ins w:id="17" w:author="Daniel Noble" w:date="2017-10-03T19:24:00Z"/>
          <w:rFonts w:ascii="Calibri" w:hAnsi="Calibri"/>
          <w:sz w:val="22"/>
          <w:szCs w:val="22"/>
        </w:rPr>
      </w:pPr>
    </w:p>
    <w:p w14:paraId="7FF877D0" w14:textId="65B807FB" w:rsidR="00205D2A" w:rsidRDefault="00C54B99" w:rsidP="007B109A">
      <w:pPr>
        <w:spacing w:line="360" w:lineRule="auto"/>
        <w:ind w:firstLine="720"/>
        <w:rPr>
          <w:rFonts w:ascii="Calibri" w:hAnsi="Calibri"/>
          <w:sz w:val="22"/>
          <w:szCs w:val="22"/>
        </w:rPr>
      </w:pPr>
      <w:ins w:id="18" w:author="Daniel Noble" w:date="2017-10-03T19:26:00Z">
        <w:r>
          <w:rPr>
            <w:rFonts w:ascii="Calibri" w:hAnsi="Calibri"/>
            <w:sz w:val="22"/>
            <w:szCs w:val="22"/>
          </w:rPr>
          <w:lastRenderedPageBreak/>
          <w:t>At the within-individual level, individuals exhibited similar correlations between traits</w:t>
        </w:r>
      </w:ins>
      <w:ins w:id="19" w:author="Daniel Noble" w:date="2017-10-03T19:27:00Z">
        <w:r>
          <w:rPr>
            <w:rFonts w:ascii="Calibri" w:hAnsi="Calibri"/>
            <w:sz w:val="22"/>
            <w:szCs w:val="22"/>
          </w:rPr>
          <w:t xml:space="preserve"> (Table</w:t>
        </w:r>
      </w:ins>
      <w:r w:rsidR="00E929BD">
        <w:rPr>
          <w:rFonts w:ascii="Calibri" w:hAnsi="Calibri"/>
          <w:sz w:val="22"/>
          <w:szCs w:val="22"/>
        </w:rPr>
        <w:t>s 4 &amp; 5</w:t>
      </w:r>
      <w:ins w:id="20" w:author="Daniel Noble" w:date="2017-10-03T19:27:00Z">
        <w:r>
          <w:rPr>
            <w:rFonts w:ascii="Calibri" w:hAnsi="Calibri"/>
            <w:sz w:val="22"/>
            <w:szCs w:val="22"/>
          </w:rPr>
          <w:t>)</w:t>
        </w:r>
      </w:ins>
      <w:ins w:id="21" w:author="Daniel Noble" w:date="2017-10-03T19:26:00Z">
        <w:r>
          <w:rPr>
            <w:rFonts w:ascii="Calibri" w:hAnsi="Calibri"/>
            <w:sz w:val="22"/>
            <w:szCs w:val="22"/>
          </w:rPr>
          <w:t xml:space="preserve">. </w:t>
        </w:r>
      </w:ins>
      <w:ins w:id="22" w:author="fonti.kar@gmail.com" w:date="2017-10-03T19:38:00Z">
        <w:r w:rsidR="00D002BB">
          <w:rPr>
            <w:rFonts w:ascii="Calibri" w:hAnsi="Calibri"/>
            <w:sz w:val="22"/>
            <w:szCs w:val="22"/>
          </w:rPr>
          <w:t>Activity</w:t>
        </w:r>
      </w:ins>
      <w:ins w:id="23" w:author="Daniel Noble" w:date="2017-10-03T19:26:00Z">
        <w:r>
          <w:rPr>
            <w:rFonts w:ascii="Calibri" w:hAnsi="Calibri"/>
            <w:sz w:val="22"/>
            <w:szCs w:val="22"/>
          </w:rPr>
          <w:t xml:space="preserve"> was negatively correlated with </w:t>
        </w:r>
      </w:ins>
      <w:ins w:id="24" w:author="Daniel Noble" w:date="2017-10-03T19:28:00Z">
        <w:r>
          <w:rPr>
            <w:rFonts w:ascii="Calibri" w:hAnsi="Calibri"/>
            <w:sz w:val="22"/>
            <w:szCs w:val="22"/>
          </w:rPr>
          <w:t>time to approach a novel food item</w:t>
        </w:r>
      </w:ins>
      <w:r w:rsidR="00E929BD">
        <w:rPr>
          <w:rFonts w:ascii="Calibri" w:hAnsi="Calibri"/>
          <w:sz w:val="22"/>
          <w:szCs w:val="22"/>
        </w:rPr>
        <w:t xml:space="preserve"> (high = -0.193 CI = -0.265, -0.015; low = -0.243 CI = -0.357, -0.086)</w:t>
      </w:r>
      <w:ins w:id="25" w:author="Daniel Noble" w:date="2017-10-03T19:28:00Z">
        <w:r>
          <w:rPr>
            <w:rFonts w:ascii="Calibri" w:hAnsi="Calibri"/>
            <w:sz w:val="22"/>
            <w:szCs w:val="22"/>
          </w:rPr>
          <w:t xml:space="preserve"> and also positively correlated with the time spent interacting with a conspecific</w:t>
        </w:r>
      </w:ins>
      <w:r w:rsidR="00E929BD">
        <w:rPr>
          <w:rFonts w:ascii="Calibri" w:hAnsi="Calibri"/>
          <w:sz w:val="22"/>
          <w:szCs w:val="22"/>
        </w:rPr>
        <w:t xml:space="preserve"> (high = 0.129, CI = 0.024, 0.278; low = 0.403, CI = 0.257, 0.517)</w:t>
      </w:r>
      <w:r w:rsidR="00493EFB">
        <w:rPr>
          <w:rFonts w:ascii="Calibri" w:hAnsi="Calibri"/>
          <w:sz w:val="22"/>
          <w:szCs w:val="22"/>
        </w:rPr>
        <w:t xml:space="preserve">. </w:t>
      </w:r>
      <w:r w:rsidR="00205D2A">
        <w:rPr>
          <w:rFonts w:ascii="Calibri" w:hAnsi="Calibri"/>
          <w:sz w:val="22"/>
          <w:szCs w:val="22"/>
        </w:rPr>
        <w:t xml:space="preserve"> </w:t>
      </w:r>
      <w:ins w:id="26" w:author="Daniel Noble" w:date="2017-10-03T19:29:00Z">
        <w:r>
          <w:rPr>
            <w:rFonts w:ascii="Calibri" w:hAnsi="Calibri"/>
            <w:sz w:val="22"/>
            <w:szCs w:val="22"/>
          </w:rPr>
          <w:t>While there was within-individual variability, lizard</w:t>
        </w:r>
      </w:ins>
      <w:r w:rsidR="003F0857">
        <w:rPr>
          <w:rFonts w:ascii="Calibri" w:hAnsi="Calibri"/>
          <w:sz w:val="22"/>
          <w:szCs w:val="22"/>
        </w:rPr>
        <w:t>s that were more exploratory</w:t>
      </w:r>
      <w:ins w:id="27" w:author="Daniel Noble" w:date="2017-10-03T19:29:00Z">
        <w:r>
          <w:rPr>
            <w:rFonts w:ascii="Calibri" w:hAnsi="Calibri"/>
            <w:sz w:val="22"/>
            <w:szCs w:val="22"/>
          </w:rPr>
          <w:t xml:space="preserve"> on a given day also </w:t>
        </w:r>
      </w:ins>
      <w:r w:rsidR="002231B3">
        <w:rPr>
          <w:rFonts w:ascii="Calibri" w:hAnsi="Calibri"/>
          <w:sz w:val="22"/>
          <w:szCs w:val="22"/>
        </w:rPr>
        <w:t xml:space="preserve">interacted more </w:t>
      </w:r>
      <w:r w:rsidR="002B2243">
        <w:rPr>
          <w:rFonts w:ascii="Calibri" w:hAnsi="Calibri"/>
          <w:sz w:val="22"/>
          <w:szCs w:val="22"/>
        </w:rPr>
        <w:t xml:space="preserve">quickly </w:t>
      </w:r>
      <w:r w:rsidR="002231B3">
        <w:rPr>
          <w:rFonts w:ascii="Calibri" w:hAnsi="Calibri"/>
          <w:sz w:val="22"/>
          <w:szCs w:val="22"/>
        </w:rPr>
        <w:t>with</w:t>
      </w:r>
      <w:ins w:id="28" w:author="Daniel Noble" w:date="2017-10-03T19:29:00Z">
        <w:r>
          <w:rPr>
            <w:rFonts w:ascii="Calibri" w:hAnsi="Calibri"/>
            <w:sz w:val="22"/>
            <w:szCs w:val="22"/>
          </w:rPr>
          <w:t xml:space="preserve"> novel objects and </w:t>
        </w:r>
      </w:ins>
      <w:r w:rsidR="002231B3">
        <w:rPr>
          <w:rFonts w:ascii="Calibri" w:hAnsi="Calibri"/>
          <w:sz w:val="22"/>
          <w:szCs w:val="22"/>
        </w:rPr>
        <w:t xml:space="preserve">were </w:t>
      </w:r>
      <w:ins w:id="29" w:author="Daniel Noble" w:date="2017-10-03T19:29:00Z">
        <w:r>
          <w:rPr>
            <w:rFonts w:ascii="Calibri" w:hAnsi="Calibri"/>
            <w:sz w:val="22"/>
            <w:szCs w:val="22"/>
          </w:rPr>
          <w:t>more social</w:t>
        </w:r>
      </w:ins>
      <w:ins w:id="30" w:author="Daniel Noble" w:date="2017-10-03T19:30:00Z">
        <w:r>
          <w:rPr>
            <w:rFonts w:ascii="Calibri" w:hAnsi="Calibri"/>
            <w:sz w:val="22"/>
            <w:szCs w:val="22"/>
          </w:rPr>
          <w:t>.</w:t>
        </w:r>
      </w:ins>
      <w:r w:rsidR="002231B3">
        <w:rPr>
          <w:rFonts w:ascii="Calibri" w:hAnsi="Calibri"/>
          <w:sz w:val="22"/>
          <w:szCs w:val="22"/>
        </w:rPr>
        <w:t xml:space="preserve"> </w:t>
      </w:r>
      <w:r w:rsidR="00F765BB">
        <w:rPr>
          <w:rFonts w:ascii="Calibri" w:hAnsi="Calibri"/>
          <w:sz w:val="22"/>
          <w:szCs w:val="22"/>
        </w:rPr>
        <w:t>Sociality was</w:t>
      </w:r>
      <w:r w:rsidR="004A0268">
        <w:rPr>
          <w:rFonts w:ascii="Calibri" w:hAnsi="Calibri"/>
          <w:sz w:val="22"/>
          <w:szCs w:val="22"/>
        </w:rPr>
        <w:t xml:space="preserve"> weakly and</w:t>
      </w:r>
      <w:r w:rsidR="00F765BB">
        <w:rPr>
          <w:rFonts w:ascii="Calibri" w:hAnsi="Calibri"/>
          <w:sz w:val="22"/>
          <w:szCs w:val="22"/>
        </w:rPr>
        <w:t xml:space="preserve"> positively correlated with time spent </w:t>
      </w:r>
      <w:r w:rsidR="005A3F6D">
        <w:rPr>
          <w:rFonts w:ascii="Calibri" w:hAnsi="Calibri"/>
          <w:sz w:val="22"/>
          <w:szCs w:val="22"/>
        </w:rPr>
        <w:t>in novel zone (high = 0.113</w:t>
      </w:r>
      <w:r w:rsidR="003C450A">
        <w:rPr>
          <w:rFonts w:ascii="Calibri" w:hAnsi="Calibri"/>
          <w:sz w:val="22"/>
          <w:szCs w:val="22"/>
        </w:rPr>
        <w:t>, CI = -0.047, 0.234; low = 0.133, CI = 0.038, 0.294)</w:t>
      </w:r>
      <w:r w:rsidR="004E7369">
        <w:rPr>
          <w:rFonts w:ascii="Calibri" w:hAnsi="Calibri"/>
          <w:sz w:val="22"/>
          <w:szCs w:val="22"/>
        </w:rPr>
        <w:t xml:space="preserve"> and </w:t>
      </w:r>
      <w:r w:rsidR="004A0268">
        <w:rPr>
          <w:rFonts w:ascii="Calibri" w:hAnsi="Calibri"/>
          <w:sz w:val="22"/>
          <w:szCs w:val="22"/>
        </w:rPr>
        <w:t>had weak negative correlations</w:t>
      </w:r>
      <w:r w:rsidR="004E7369">
        <w:rPr>
          <w:rFonts w:ascii="Calibri" w:hAnsi="Calibri"/>
          <w:sz w:val="22"/>
          <w:szCs w:val="22"/>
        </w:rPr>
        <w:t xml:space="preserve"> with novel latency (high = -0.122, CI  = -0.236, 0.051; low = -0.239, CI = -0.349, -0.092)</w:t>
      </w:r>
      <w:r w:rsidR="003C450A">
        <w:rPr>
          <w:rFonts w:ascii="Calibri" w:hAnsi="Calibri"/>
          <w:sz w:val="22"/>
          <w:szCs w:val="22"/>
        </w:rPr>
        <w:t xml:space="preserve">. </w:t>
      </w:r>
      <w:r w:rsidR="00A93EFF">
        <w:rPr>
          <w:rFonts w:ascii="Calibri" w:hAnsi="Calibri"/>
          <w:sz w:val="22"/>
          <w:szCs w:val="22"/>
        </w:rPr>
        <w:t>More</w:t>
      </w:r>
      <w:r w:rsidR="003C450A">
        <w:rPr>
          <w:rFonts w:ascii="Calibri" w:hAnsi="Calibri"/>
          <w:sz w:val="22"/>
          <w:szCs w:val="22"/>
        </w:rPr>
        <w:t xml:space="preserve"> social individuals were also more exploratory </w:t>
      </w:r>
      <w:r w:rsidR="004A0268">
        <w:rPr>
          <w:rFonts w:ascii="Calibri" w:hAnsi="Calibri"/>
          <w:sz w:val="22"/>
          <w:szCs w:val="22"/>
        </w:rPr>
        <w:t xml:space="preserve">on the same day </w:t>
      </w:r>
      <w:r w:rsidR="006D261A">
        <w:rPr>
          <w:rFonts w:ascii="Calibri" w:hAnsi="Calibri"/>
          <w:sz w:val="22"/>
          <w:szCs w:val="22"/>
        </w:rPr>
        <w:t>and</w:t>
      </w:r>
      <w:r w:rsidR="003C450A">
        <w:rPr>
          <w:rFonts w:ascii="Calibri" w:hAnsi="Calibri"/>
          <w:sz w:val="22"/>
          <w:szCs w:val="22"/>
        </w:rPr>
        <w:t xml:space="preserve"> spent more time in the novel zone</w:t>
      </w:r>
      <w:r w:rsidR="004A0268">
        <w:rPr>
          <w:rFonts w:ascii="Calibri" w:hAnsi="Calibri"/>
          <w:sz w:val="22"/>
          <w:szCs w:val="22"/>
        </w:rPr>
        <w:t>. Finally, total distance moved and novel duration also had a weak positive correlation</w:t>
      </w:r>
      <w:r w:rsidR="00FD057E">
        <w:rPr>
          <w:rFonts w:ascii="Calibri" w:hAnsi="Calibri"/>
          <w:sz w:val="22"/>
          <w:szCs w:val="22"/>
        </w:rPr>
        <w:t xml:space="preserve"> (high = 0.171, CI = 0.046, 0.314; low = 0.131, CI = 0.032, 0.298)</w:t>
      </w:r>
      <w:r w:rsidR="00205D2A">
        <w:rPr>
          <w:rFonts w:ascii="Calibri" w:hAnsi="Calibri"/>
          <w:sz w:val="22"/>
          <w:szCs w:val="22"/>
        </w:rPr>
        <w:t xml:space="preserve">, </w:t>
      </w:r>
      <w:r w:rsidR="004A0268">
        <w:rPr>
          <w:rFonts w:ascii="Calibri" w:hAnsi="Calibri"/>
          <w:sz w:val="22"/>
          <w:szCs w:val="22"/>
        </w:rPr>
        <w:t xml:space="preserve">indicating that </w:t>
      </w:r>
      <w:r w:rsidR="00205D2A">
        <w:rPr>
          <w:rFonts w:ascii="Calibri" w:hAnsi="Calibri"/>
          <w:sz w:val="22"/>
          <w:szCs w:val="22"/>
        </w:rPr>
        <w:t xml:space="preserve">neophobic individuals tended to be less exploratory. </w:t>
      </w:r>
      <w:r w:rsidR="009C1BFE">
        <w:rPr>
          <w:rFonts w:ascii="Calibri" w:hAnsi="Calibri"/>
          <w:sz w:val="22"/>
          <w:szCs w:val="22"/>
        </w:rPr>
        <w:t>The combination of significant repeatability values and within-individual correlations that persisted between-individuals provides strong evidence that personality and behavioral syndromes exist.</w:t>
      </w:r>
    </w:p>
    <w:p w14:paraId="4C2C2CEB" w14:textId="77777777" w:rsidR="007B109A" w:rsidRPr="007B109A" w:rsidRDefault="007B109A" w:rsidP="007B109A">
      <w:pPr>
        <w:spacing w:line="360" w:lineRule="auto"/>
        <w:ind w:firstLine="720"/>
        <w:rPr>
          <w:rFonts w:ascii="Calibri" w:hAnsi="Calibri"/>
          <w:sz w:val="10"/>
          <w:szCs w:val="22"/>
        </w:rPr>
      </w:pPr>
    </w:p>
    <w:p w14:paraId="5F57B279" w14:textId="6D69FD1E" w:rsidR="00493EFB" w:rsidRPr="00E270B1" w:rsidRDefault="00EF5683" w:rsidP="00EF5683">
      <w:pPr>
        <w:spacing w:line="360" w:lineRule="auto"/>
        <w:outlineLvl w:val="0"/>
        <w:rPr>
          <w:rFonts w:ascii="Calibri" w:hAnsi="Calibri"/>
          <w:b/>
          <w:sz w:val="22"/>
          <w:szCs w:val="22"/>
        </w:rPr>
      </w:pPr>
      <w:r w:rsidRPr="00EB2E46">
        <w:rPr>
          <w:noProof/>
        </w:rPr>
        <w:drawing>
          <wp:anchor distT="0" distB="0" distL="114300" distR="114300" simplePos="0" relativeHeight="251676672" behindDoc="0" locked="0" layoutInCell="1" allowOverlap="1" wp14:anchorId="1356DABD" wp14:editId="16D088B7">
            <wp:simplePos x="0" y="0"/>
            <wp:positionH relativeFrom="column">
              <wp:posOffset>161290</wp:posOffset>
            </wp:positionH>
            <wp:positionV relativeFrom="paragraph">
              <wp:posOffset>193541</wp:posOffset>
            </wp:positionV>
            <wp:extent cx="2310130" cy="1943735"/>
            <wp:effectExtent l="0" t="0" r="1270" b="12065"/>
            <wp:wrapTight wrapText="bothSides">
              <wp:wrapPolygon edited="0">
                <wp:start x="0" y="0"/>
                <wp:lineTo x="0" y="21452"/>
                <wp:lineTo x="21374" y="21452"/>
                <wp:lineTo x="2137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21D1">
        <w:rPr>
          <w:rFonts w:asciiTheme="minorHAnsi" w:hAnsiTheme="minorHAnsi"/>
          <w:sz w:val="22"/>
        </w:rPr>
        <w:drawing>
          <wp:anchor distT="0" distB="0" distL="114300" distR="114300" simplePos="0" relativeHeight="251657214" behindDoc="0" locked="0" layoutInCell="1" allowOverlap="1" wp14:anchorId="1DECB83A" wp14:editId="1620535A">
            <wp:simplePos x="0" y="0"/>
            <wp:positionH relativeFrom="column">
              <wp:posOffset>2904490</wp:posOffset>
            </wp:positionH>
            <wp:positionV relativeFrom="paragraph">
              <wp:posOffset>183808</wp:posOffset>
            </wp:positionV>
            <wp:extent cx="2289810" cy="1978025"/>
            <wp:effectExtent l="0" t="0" r="0" b="3175"/>
            <wp:wrapTight wrapText="bothSides">
              <wp:wrapPolygon edited="0">
                <wp:start x="0" y="0"/>
                <wp:lineTo x="0" y="21357"/>
                <wp:lineTo x="21324" y="21357"/>
                <wp:lineTo x="2132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EFB" w:rsidRPr="00E270B1">
        <w:rPr>
          <w:rFonts w:ascii="Calibri" w:hAnsi="Calibri"/>
          <w:b/>
          <w:sz w:val="22"/>
          <w:szCs w:val="22"/>
        </w:rPr>
        <w:t>Does diet impact pers</w:t>
      </w:r>
      <w:r w:rsidR="00A71F3A">
        <w:rPr>
          <w:rFonts w:ascii="Calibri" w:hAnsi="Calibri"/>
          <w:b/>
          <w:sz w:val="22"/>
          <w:szCs w:val="22"/>
        </w:rPr>
        <w:t>onality and behavio</w:t>
      </w:r>
      <w:r w:rsidR="00493EFB" w:rsidRPr="00E270B1">
        <w:rPr>
          <w:rFonts w:ascii="Calibri" w:hAnsi="Calibri"/>
          <w:b/>
          <w:sz w:val="22"/>
          <w:szCs w:val="22"/>
        </w:rPr>
        <w:t>ral syndromes?</w:t>
      </w:r>
    </w:p>
    <w:p w14:paraId="3CC0EE03" w14:textId="391F2B9D" w:rsidR="00BB4F15" w:rsidRPr="007C150B" w:rsidRDefault="00BB4F15" w:rsidP="00BB4F15">
      <w:pPr>
        <w:rPr>
          <w:rFonts w:asciiTheme="minorHAnsi" w:hAnsiTheme="minorHAnsi"/>
          <w:i/>
          <w:sz w:val="15"/>
        </w:rPr>
      </w:pPr>
    </w:p>
    <w:p w14:paraId="5077AD33" w14:textId="5B12BE1F" w:rsidR="00BB4F15" w:rsidRDefault="00BB4F15" w:rsidP="00BB4F15">
      <w:pPr>
        <w:rPr>
          <w:noProof/>
        </w:rPr>
      </w:pPr>
      <w:r w:rsidRPr="00DF1FAB">
        <w:rPr>
          <w:noProof/>
        </w:rPr>
        <w:t xml:space="preserve"> </w:t>
      </w:r>
      <w:r w:rsidRPr="00AF5E7F">
        <w:rPr>
          <w:noProof/>
        </w:rPr>
        <w:t xml:space="preserve">  </w:t>
      </w:r>
    </w:p>
    <w:p w14:paraId="1A3C5BA4" w14:textId="18AC0A90" w:rsidR="00BB4F15" w:rsidRDefault="007B109A" w:rsidP="00BB4F15">
      <w:pPr>
        <w:rPr>
          <w:noProof/>
        </w:rPr>
      </w:pPr>
      <w:r w:rsidRPr="00EB2E4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945B74" wp14:editId="3292257D">
                <wp:simplePos x="0" y="0"/>
                <wp:positionH relativeFrom="column">
                  <wp:posOffset>280670</wp:posOffset>
                </wp:positionH>
                <wp:positionV relativeFrom="paragraph">
                  <wp:posOffset>1475640</wp:posOffset>
                </wp:positionV>
                <wp:extent cx="2170430" cy="33909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43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F9A3E" w14:textId="77777777" w:rsidR="007E7D47" w:rsidRDefault="007E7D47" w:rsidP="00BB4F15">
                            <w:pPr>
                              <w:rPr>
                                <w:rFonts w:ascii="Calibri" w:hAnsi="Calibri"/>
                                <w:i/>
                                <w:sz w:val="16"/>
                                <w:szCs w:val="20"/>
                              </w:rPr>
                            </w:pPr>
                            <w:r w:rsidRPr="00EB2E46">
                              <w:rPr>
                                <w:rFonts w:ascii="Calibri" w:hAnsi="Calibri"/>
                                <w:i/>
                                <w:sz w:val="16"/>
                                <w:szCs w:val="20"/>
                              </w:rPr>
                              <w:t>High mean = 5.65, Low mean = 5.82,</w:t>
                            </w:r>
                            <w:r>
                              <w:rPr>
                                <w:rFonts w:ascii="Calibri" w:hAnsi="Calibri"/>
                                <w:i/>
                                <w:sz w:val="16"/>
                                <w:szCs w:val="20"/>
                              </w:rPr>
                              <w:t xml:space="preserve"> p = 0.28,</w:t>
                            </w:r>
                          </w:p>
                          <w:p w14:paraId="78D505EF" w14:textId="2CE82322" w:rsidR="007E7D47" w:rsidRPr="00EB2E46" w:rsidRDefault="007E7D47" w:rsidP="00BB4F15">
                            <w:pPr>
                              <w:rPr>
                                <w:rFonts w:ascii="Calibri" w:hAnsi="Calibri"/>
                                <w:i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Calibri" w:hAnsi="Calibri"/>
                                <w:i/>
                                <w:sz w:val="16"/>
                                <w:szCs w:val="20"/>
                              </w:rPr>
                              <w:t xml:space="preserve"> t = -2.76, df = 62</w:t>
                            </w:r>
                          </w:p>
                          <w:p w14:paraId="1F519C8F" w14:textId="023B6B9A" w:rsidR="007E7D47" w:rsidRPr="00EB2E46" w:rsidRDefault="007E7D47" w:rsidP="00BB4F15">
                            <w:pPr>
                              <w:rPr>
                                <w:sz w:val="21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5B74" id="Text Box 3" o:spid="_x0000_s1032" type="#_x0000_t202" style="position:absolute;margin-left:22.1pt;margin-top:116.2pt;width:170.9pt;height:26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" filled="f" stroked="f">
                <v:textbox>
                  <w:txbxContent>
                    <w:p w14:paraId="371F9A3E" w14:textId="77777777" w:rsidR="007E7D47" w:rsidRDefault="007E7D47" w:rsidP="00BB4F15">
                      <w:pPr>
                        <w:rPr>
                          <w:rFonts w:ascii="Calibri" w:hAnsi="Calibri"/>
                          <w:i/>
                          <w:sz w:val="16"/>
                          <w:szCs w:val="20"/>
                        </w:rPr>
                      </w:pPr>
                      <w:r w:rsidRPr="00EB2E46">
                        <w:rPr>
                          <w:rFonts w:ascii="Calibri" w:hAnsi="Calibri"/>
                          <w:i/>
                          <w:sz w:val="16"/>
                          <w:szCs w:val="20"/>
                        </w:rPr>
                        <w:t>High mean = 5.65, Low mean = 5.82,</w:t>
                      </w:r>
                      <w:r>
                        <w:rPr>
                          <w:rFonts w:ascii="Calibri" w:hAnsi="Calibri"/>
                          <w:i/>
                          <w:sz w:val="16"/>
                          <w:szCs w:val="20"/>
                        </w:rPr>
                        <w:t xml:space="preserve"> p = 0.28,</w:t>
                      </w:r>
                    </w:p>
                    <w:p w14:paraId="78D505EF" w14:textId="2CE82322" w:rsidR="007E7D47" w:rsidRPr="00EB2E46" w:rsidRDefault="007E7D47" w:rsidP="00BB4F15">
                      <w:pPr>
                        <w:rPr>
                          <w:rFonts w:ascii="Calibri" w:hAnsi="Calibri"/>
                          <w:i/>
                          <w:sz w:val="16"/>
                          <w:szCs w:val="20"/>
                        </w:rPr>
                      </w:pPr>
                      <w:r>
                        <w:rPr>
                          <w:rFonts w:ascii="Calibri" w:hAnsi="Calibri"/>
                          <w:i/>
                          <w:sz w:val="16"/>
                          <w:szCs w:val="20"/>
                        </w:rPr>
                        <w:t xml:space="preserve"> t = -2.76, df = 62</w:t>
                      </w:r>
                    </w:p>
                    <w:p w14:paraId="1F519C8F" w14:textId="023B6B9A" w:rsidR="007E7D47" w:rsidRPr="00EB2E46" w:rsidRDefault="007E7D47" w:rsidP="00BB4F15">
                      <w:pPr>
                        <w:rPr>
                          <w:sz w:val="21"/>
                          <w:lang w:val="en-A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F2348C" wp14:editId="5FDAC6E2">
                <wp:simplePos x="0" y="0"/>
                <wp:positionH relativeFrom="column">
                  <wp:posOffset>168275</wp:posOffset>
                </wp:positionH>
                <wp:positionV relativeFrom="paragraph">
                  <wp:posOffset>4159250</wp:posOffset>
                </wp:positionV>
                <wp:extent cx="5254625" cy="453390"/>
                <wp:effectExtent l="0" t="0" r="0" b="381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4625" cy="453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C6B40E" w14:textId="43B58430" w:rsidR="007E7D47" w:rsidRPr="00261016" w:rsidRDefault="007E7D47" w:rsidP="00BB4F15">
                            <w:pPr>
                              <w:rPr>
                                <w:rFonts w:asciiTheme="minorHAnsi" w:hAnsiTheme="minorHAnsi"/>
                                <w:i/>
                                <w:sz w:val="16"/>
                                <w:lang w:val="en-A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sz w:val="16"/>
                                <w:lang w:val="en-AU"/>
                              </w:rPr>
                              <w:t>Figure 2</w:t>
                            </w:r>
                            <w:r w:rsidRPr="00261016">
                              <w:rPr>
                                <w:rFonts w:asciiTheme="minorHAnsi" w:hAnsiTheme="minorHAnsi"/>
                                <w:i/>
                                <w:sz w:val="16"/>
                                <w:lang w:val="en-AU"/>
                              </w:rPr>
                              <w:t xml:space="preserve">: Box plots representing the mean and distribution of both high and low groups for each assay. Mean of each group and the p-value from t-tests are presented for each plot. No significant results.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348C" id="Text Box 15" o:spid="_x0000_s1033" type="#_x0000_t202" style="position:absolute;margin-left:13.25pt;margin-top:327.5pt;width:413.75pt;height:35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" filled="f" stroked="f">
                <v:textbox>
                  <w:txbxContent>
                    <w:p w14:paraId="1EC6B40E" w14:textId="43B58430" w:rsidR="007E7D47" w:rsidRPr="00261016" w:rsidRDefault="007E7D47" w:rsidP="00BB4F15">
                      <w:pPr>
                        <w:rPr>
                          <w:rFonts w:asciiTheme="minorHAnsi" w:hAnsiTheme="minorHAnsi"/>
                          <w:i/>
                          <w:sz w:val="16"/>
                          <w:lang w:val="en-AU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sz w:val="16"/>
                          <w:lang w:val="en-AU"/>
                        </w:rPr>
                        <w:t>Figure 2</w:t>
                      </w:r>
                      <w:r w:rsidRPr="00261016">
                        <w:rPr>
                          <w:rFonts w:asciiTheme="minorHAnsi" w:hAnsiTheme="minorHAnsi"/>
                          <w:i/>
                          <w:sz w:val="16"/>
                          <w:lang w:val="en-AU"/>
                        </w:rPr>
                        <w:t xml:space="preserve">: Box plots representing the mean and distribution of both high and low groups for each assay. Mean of each group and the p-value from t-tests are presented for each plot. No significant results.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2E4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373939" wp14:editId="2A3735EE">
                <wp:simplePos x="0" y="0"/>
                <wp:positionH relativeFrom="column">
                  <wp:posOffset>3138170</wp:posOffset>
                </wp:positionH>
                <wp:positionV relativeFrom="paragraph">
                  <wp:posOffset>3873500</wp:posOffset>
                </wp:positionV>
                <wp:extent cx="2059305" cy="33274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305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8656E" w14:textId="525A9887" w:rsidR="007E7D47" w:rsidRPr="00E50ACD" w:rsidRDefault="007E7D47" w:rsidP="00BB4F15">
                            <w:pPr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</w:pPr>
                            <w:r w:rsidRPr="00E50ACD"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>High mean = 2.52 Low mean = 2.31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>,</w:t>
                            </w:r>
                            <w:r w:rsidRPr="00E50ACD"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 xml:space="preserve"> p = 0.51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>, t = 0.67, df = 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3939" id="Text Box 16" o:spid="_x0000_s1034" type="#_x0000_t202" style="position:absolute;margin-left:247.1pt;margin-top:305pt;width:162.15pt;height:26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" filled="f" stroked="f">
                <v:textbox>
                  <w:txbxContent>
                    <w:p w14:paraId="5228656E" w14:textId="525A9887" w:rsidR="007E7D47" w:rsidRPr="00E50ACD" w:rsidRDefault="007E7D47" w:rsidP="00BB4F15">
                      <w:pPr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</w:pPr>
                      <w:r w:rsidRPr="00E50ACD"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>High mean = 2.52 Low mean = 2.31</w:t>
                      </w:r>
                      <w:r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>,</w:t>
                      </w:r>
                      <w:r w:rsidRPr="00E50ACD"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 xml:space="preserve"> p = 0.51</w:t>
                      </w:r>
                      <w:r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>, t = 0.67, df = 62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2E4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23887F" wp14:editId="24A5CE36">
                <wp:simplePos x="0" y="0"/>
                <wp:positionH relativeFrom="column">
                  <wp:posOffset>167005</wp:posOffset>
                </wp:positionH>
                <wp:positionV relativeFrom="paragraph">
                  <wp:posOffset>3878480</wp:posOffset>
                </wp:positionV>
                <wp:extent cx="2286635" cy="33274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635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43955D" w14:textId="0C9F7352" w:rsidR="007E7D47" w:rsidRPr="00E50ACD" w:rsidRDefault="007E7D47" w:rsidP="00BB4F15">
                            <w:pPr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</w:pPr>
                            <w:r w:rsidRPr="00E50ACD"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>High mean = 760.23 Low mean = 777.89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>,</w:t>
                            </w:r>
                            <w:r w:rsidRPr="00E50ACD"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 xml:space="preserve"> p = 0.76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>, t = -0.30, d</w:t>
                            </w:r>
                            <w:r w:rsidRPr="00E50ACD">
                              <w:rPr>
                                <w:rFonts w:asciiTheme="minorHAnsi" w:hAnsiTheme="minorHAnsi"/>
                                <w:i/>
                                <w:sz w:val="16"/>
                                <w:szCs w:val="20"/>
                                <w:lang w:val="en-AU"/>
                              </w:rPr>
                              <w:t xml:space="preserve">f = 62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3887F" id="Text Box 17" o:spid="_x0000_s1035" type="#_x0000_t202" style="position:absolute;margin-left:13.15pt;margin-top:305.4pt;width:180.05pt;height:26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" filled="f" stroked="f">
                <v:textbox>
                  <w:txbxContent>
                    <w:p w14:paraId="4143955D" w14:textId="0C9F7352" w:rsidR="007E7D47" w:rsidRPr="00E50ACD" w:rsidRDefault="007E7D47" w:rsidP="00BB4F15">
                      <w:pPr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</w:pPr>
                      <w:r w:rsidRPr="00E50ACD"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>High mean = 760.23 Low mean = 777.89</w:t>
                      </w:r>
                      <w:r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>,</w:t>
                      </w:r>
                      <w:r w:rsidRPr="00E50ACD"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 xml:space="preserve"> p = 0.76</w:t>
                      </w:r>
                      <w:r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>, t = -0.30, d</w:t>
                      </w:r>
                      <w:r w:rsidRPr="00E50ACD">
                        <w:rPr>
                          <w:rFonts w:asciiTheme="minorHAnsi" w:hAnsiTheme="minorHAnsi"/>
                          <w:i/>
                          <w:sz w:val="16"/>
                          <w:szCs w:val="20"/>
                          <w:lang w:val="en-AU"/>
                        </w:rPr>
                        <w:t xml:space="preserve">f = 62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50ACD">
        <w:rPr>
          <w:noProof/>
        </w:rPr>
        <w:drawing>
          <wp:anchor distT="0" distB="0" distL="114300" distR="114300" simplePos="0" relativeHeight="251656189" behindDoc="0" locked="0" layoutInCell="1" allowOverlap="1" wp14:anchorId="63BAB150" wp14:editId="6CED3A62">
            <wp:simplePos x="0" y="0"/>
            <wp:positionH relativeFrom="column">
              <wp:posOffset>47625</wp:posOffset>
            </wp:positionH>
            <wp:positionV relativeFrom="paragraph">
              <wp:posOffset>1935046</wp:posOffset>
            </wp:positionV>
            <wp:extent cx="2374265" cy="2050415"/>
            <wp:effectExtent l="0" t="0" r="0" b="6985"/>
            <wp:wrapTight wrapText="bothSides">
              <wp:wrapPolygon edited="0">
                <wp:start x="0" y="0"/>
                <wp:lineTo x="0" y="21406"/>
                <wp:lineTo x="21259" y="21406"/>
                <wp:lineTo x="2125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0ACD">
        <w:rPr>
          <w:rFonts w:asciiTheme="minorHAnsi" w:hAnsiTheme="minorHAnsi"/>
          <w:sz w:val="22"/>
        </w:rPr>
        <w:drawing>
          <wp:anchor distT="0" distB="0" distL="114300" distR="114300" simplePos="0" relativeHeight="251655164" behindDoc="0" locked="0" layoutInCell="1" allowOverlap="1" wp14:anchorId="622E2F02" wp14:editId="1B1DF315">
            <wp:simplePos x="0" y="0"/>
            <wp:positionH relativeFrom="column">
              <wp:posOffset>2910840</wp:posOffset>
            </wp:positionH>
            <wp:positionV relativeFrom="paragraph">
              <wp:posOffset>1994535</wp:posOffset>
            </wp:positionV>
            <wp:extent cx="2305050" cy="1990725"/>
            <wp:effectExtent l="0" t="0" r="6350" b="0"/>
            <wp:wrapTight wrapText="bothSides">
              <wp:wrapPolygon edited="0">
                <wp:start x="0" y="0"/>
                <wp:lineTo x="0" y="21221"/>
                <wp:lineTo x="21421" y="21221"/>
                <wp:lineTo x="2142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5683" w:rsidRPr="00EB2E4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143BFF" wp14:editId="56BFD425">
                <wp:simplePos x="0" y="0"/>
                <wp:positionH relativeFrom="column">
                  <wp:posOffset>3134995</wp:posOffset>
                </wp:positionH>
                <wp:positionV relativeFrom="paragraph">
                  <wp:posOffset>1503045</wp:posOffset>
                </wp:positionV>
                <wp:extent cx="1981835" cy="339090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83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C29CB" w14:textId="77777777" w:rsidR="007E7D47" w:rsidRDefault="007E7D47" w:rsidP="00BB4F15">
                            <w:pPr>
                              <w:rPr>
                                <w:rFonts w:ascii="Calibri" w:hAnsi="Calibri"/>
                                <w:i/>
                                <w:sz w:val="15"/>
                                <w:szCs w:val="20"/>
                                <w:lang w:val="en-AU"/>
                              </w:rPr>
                            </w:pPr>
                            <w:r w:rsidRPr="00EB2E46">
                              <w:rPr>
                                <w:rFonts w:ascii="Calibri" w:hAnsi="Calibri"/>
                                <w:i/>
                                <w:sz w:val="15"/>
                                <w:szCs w:val="20"/>
                                <w:lang w:val="en-AU"/>
                              </w:rPr>
                              <w:t xml:space="preserve">High mean </w:t>
                            </w:r>
                            <w:r>
                              <w:rPr>
                                <w:rFonts w:ascii="Calibri" w:hAnsi="Calibri"/>
                                <w:i/>
                                <w:sz w:val="15"/>
                                <w:szCs w:val="20"/>
                                <w:lang w:val="en-AU"/>
                              </w:rPr>
                              <w:t xml:space="preserve">= 3.76 Low mean = 3.08, p = 0.10, </w:t>
                            </w:r>
                          </w:p>
                          <w:p w14:paraId="04E9D2B8" w14:textId="1E7C2498" w:rsidR="007E7D47" w:rsidRPr="00EB2E46" w:rsidRDefault="007E7D47" w:rsidP="00BB4F15">
                            <w:pPr>
                              <w:rPr>
                                <w:rFonts w:ascii="Calibri" w:hAnsi="Calibri"/>
                                <w:i/>
                                <w:sz w:val="15"/>
                                <w:szCs w:val="20"/>
                                <w:lang w:val="en-AU"/>
                              </w:rPr>
                            </w:pPr>
                            <w:r>
                              <w:rPr>
                                <w:rFonts w:ascii="Calibri" w:hAnsi="Calibri"/>
                                <w:i/>
                                <w:sz w:val="15"/>
                                <w:szCs w:val="20"/>
                                <w:lang w:val="en-AU"/>
                              </w:rPr>
                              <w:t>t = 1.68, d</w:t>
                            </w:r>
                            <w:r w:rsidRPr="00EB2E46">
                              <w:rPr>
                                <w:rFonts w:ascii="Calibri" w:hAnsi="Calibri"/>
                                <w:i/>
                                <w:sz w:val="15"/>
                                <w:szCs w:val="20"/>
                                <w:lang w:val="en-AU"/>
                              </w:rPr>
                              <w:t>f = 62 Social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3BFF" id="Text Box 20" o:spid="_x0000_s1036" type="#_x0000_t202" style="position:absolute;margin-left:246.85pt;margin-top:118.35pt;width:156.05pt;height:26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" filled="f" stroked="f">
                <v:textbox>
                  <w:txbxContent>
                    <w:p w14:paraId="471C29CB" w14:textId="77777777" w:rsidR="007E7D47" w:rsidRDefault="007E7D47" w:rsidP="00BB4F15">
                      <w:pPr>
                        <w:rPr>
                          <w:rFonts w:ascii="Calibri" w:hAnsi="Calibri"/>
                          <w:i/>
                          <w:sz w:val="15"/>
                          <w:szCs w:val="20"/>
                          <w:lang w:val="en-AU"/>
                        </w:rPr>
                      </w:pPr>
                      <w:r w:rsidRPr="00EB2E46">
                        <w:rPr>
                          <w:rFonts w:ascii="Calibri" w:hAnsi="Calibri"/>
                          <w:i/>
                          <w:sz w:val="15"/>
                          <w:szCs w:val="20"/>
                          <w:lang w:val="en-AU"/>
                        </w:rPr>
                        <w:t xml:space="preserve">High mean </w:t>
                      </w:r>
                      <w:r>
                        <w:rPr>
                          <w:rFonts w:ascii="Calibri" w:hAnsi="Calibri"/>
                          <w:i/>
                          <w:sz w:val="15"/>
                          <w:szCs w:val="20"/>
                          <w:lang w:val="en-AU"/>
                        </w:rPr>
                        <w:t xml:space="preserve">= 3.76 Low mean = 3.08, p = 0.10, </w:t>
                      </w:r>
                    </w:p>
                    <w:p w14:paraId="04E9D2B8" w14:textId="1E7C2498" w:rsidR="007E7D47" w:rsidRPr="00EB2E46" w:rsidRDefault="007E7D47" w:rsidP="00BB4F15">
                      <w:pPr>
                        <w:rPr>
                          <w:rFonts w:ascii="Calibri" w:hAnsi="Calibri"/>
                          <w:i/>
                          <w:sz w:val="15"/>
                          <w:szCs w:val="20"/>
                          <w:lang w:val="en-AU"/>
                        </w:rPr>
                      </w:pPr>
                      <w:r>
                        <w:rPr>
                          <w:rFonts w:ascii="Calibri" w:hAnsi="Calibri"/>
                          <w:i/>
                          <w:sz w:val="15"/>
                          <w:szCs w:val="20"/>
                          <w:lang w:val="en-AU"/>
                        </w:rPr>
                        <w:t>t = 1.68, d</w:t>
                      </w:r>
                      <w:r w:rsidRPr="00EB2E46">
                        <w:rPr>
                          <w:rFonts w:ascii="Calibri" w:hAnsi="Calibri"/>
                          <w:i/>
                          <w:sz w:val="15"/>
                          <w:szCs w:val="20"/>
                          <w:lang w:val="en-AU"/>
                        </w:rPr>
                        <w:t>f = 62 Social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4F15">
        <w:rPr>
          <w:noProof/>
        </w:rPr>
        <w:br w:type="page"/>
      </w:r>
    </w:p>
    <w:p w14:paraId="5D82AA88" w14:textId="0725C524" w:rsidR="00BB4F15" w:rsidRDefault="00BB4F15" w:rsidP="00493EFB">
      <w:pPr>
        <w:spacing w:line="360" w:lineRule="auto"/>
        <w:rPr>
          <w:rFonts w:asciiTheme="minorHAnsi" w:hAnsiTheme="minorHAnsi"/>
          <w:sz w:val="22"/>
        </w:rPr>
      </w:pPr>
    </w:p>
    <w:p w14:paraId="505E94BD" w14:textId="4F08A402" w:rsidR="00E464CE" w:rsidRDefault="00E464CE" w:rsidP="00E464CE">
      <w:pPr>
        <w:spacing w:line="360" w:lineRule="auto"/>
        <w:jc w:val="center"/>
        <w:rPr>
          <w:rFonts w:asciiTheme="minorHAnsi" w:hAnsiTheme="minorHAnsi"/>
          <w:sz w:val="22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BADDE4" wp14:editId="6F8EAAED">
                <wp:simplePos x="0" y="0"/>
                <wp:positionH relativeFrom="column">
                  <wp:posOffset>1079500</wp:posOffset>
                </wp:positionH>
                <wp:positionV relativeFrom="paragraph">
                  <wp:posOffset>3289300</wp:posOffset>
                </wp:positionV>
                <wp:extent cx="3659505" cy="3435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950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439D4" w14:textId="17A6D74F" w:rsidR="007E7D47" w:rsidRDefault="007E7D47" w:rsidP="00E464CE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  <w:sz w:val="15"/>
                              </w:rPr>
                            </w:pPr>
                            <w:r w:rsidRPr="007C150B">
                              <w:rPr>
                                <w:rFonts w:asciiTheme="minorHAnsi" w:hAnsiTheme="minorHAnsi"/>
                                <w:b/>
                                <w:i/>
                                <w:sz w:val="15"/>
                              </w:rPr>
                              <w:t>Figure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sz w:val="15"/>
                              </w:rPr>
                              <w:t xml:space="preserve"> 3.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sz w:val="15"/>
                              </w:rPr>
                              <w:t>Forest plot visually representing Repeatability for each assay across both High and Low treatment groups based on values from Table 1</w:t>
                            </w:r>
                          </w:p>
                          <w:p w14:paraId="718F977A" w14:textId="77777777" w:rsidR="007E7D47" w:rsidRDefault="007E7D47" w:rsidP="00E464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DDE4" id="Text Box 26" o:spid="_x0000_s1037" type="#_x0000_t202" style="position:absolute;left:0;text-align:left;margin-left:85pt;margin-top:259pt;width:288.15pt;height:27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" filled="f" stroked="f">
                <v:textbox>
                  <w:txbxContent>
                    <w:p w14:paraId="272439D4" w14:textId="17A6D74F" w:rsidR="007E7D47" w:rsidRDefault="007E7D47" w:rsidP="00E464CE">
                      <w:pPr>
                        <w:jc w:val="center"/>
                        <w:rPr>
                          <w:rFonts w:asciiTheme="minorHAnsi" w:hAnsiTheme="minorHAnsi"/>
                          <w:i/>
                          <w:sz w:val="15"/>
                        </w:rPr>
                      </w:pPr>
                      <w:r w:rsidRPr="007C150B">
                        <w:rPr>
                          <w:rFonts w:asciiTheme="minorHAnsi" w:hAnsiTheme="minorHAnsi"/>
                          <w:b/>
                          <w:i/>
                          <w:sz w:val="15"/>
                        </w:rPr>
                        <w:t>Figure</w:t>
                      </w:r>
                      <w:r>
                        <w:rPr>
                          <w:rFonts w:asciiTheme="minorHAnsi" w:hAnsiTheme="minorHAnsi"/>
                          <w:b/>
                          <w:i/>
                          <w:sz w:val="15"/>
                        </w:rPr>
                        <w:t xml:space="preserve"> 3. </w:t>
                      </w:r>
                      <w:r>
                        <w:rPr>
                          <w:rFonts w:asciiTheme="minorHAnsi" w:hAnsiTheme="minorHAnsi"/>
                          <w:i/>
                          <w:sz w:val="15"/>
                        </w:rPr>
                        <w:t>Forest plot visually representing Repeatability for each assay across both High and Low treatment groups based on values from Table 1</w:t>
                      </w:r>
                    </w:p>
                    <w:p w14:paraId="718F977A" w14:textId="77777777" w:rsidR="007E7D47" w:rsidRDefault="007E7D47" w:rsidP="00E464CE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B7200">
        <w:rPr>
          <w:rFonts w:ascii="Calibri" w:hAnsi="Calibri"/>
          <w:b/>
          <w:noProof/>
          <w:sz w:val="22"/>
          <w:szCs w:val="22"/>
          <w:u w:val="single"/>
        </w:rPr>
        <w:drawing>
          <wp:inline distT="0" distB="0" distL="0" distR="0" wp14:anchorId="1629CD3D" wp14:editId="237465D7">
            <wp:extent cx="3747135" cy="3237602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6965" cy="32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DC36" w14:textId="77777777" w:rsidR="00E464CE" w:rsidRDefault="00E464CE" w:rsidP="00493EFB">
      <w:pPr>
        <w:spacing w:line="360" w:lineRule="auto"/>
        <w:rPr>
          <w:rFonts w:asciiTheme="minorHAnsi" w:hAnsiTheme="minorHAnsi"/>
          <w:sz w:val="22"/>
        </w:rPr>
      </w:pPr>
    </w:p>
    <w:p w14:paraId="63713D68" w14:textId="77777777" w:rsidR="00493C26" w:rsidRPr="00493C26" w:rsidRDefault="00493C26" w:rsidP="00493EFB">
      <w:pPr>
        <w:spacing w:line="360" w:lineRule="auto"/>
        <w:rPr>
          <w:rFonts w:asciiTheme="minorHAnsi" w:hAnsiTheme="minorHAnsi"/>
          <w:sz w:val="11"/>
        </w:rPr>
      </w:pPr>
    </w:p>
    <w:p w14:paraId="3B412464" w14:textId="166A04B3" w:rsidR="007B109A" w:rsidRDefault="00071DA0" w:rsidP="007B109A">
      <w:pPr>
        <w:spacing w:line="360" w:lineRule="auto"/>
        <w:ind w:firstLine="720"/>
        <w:rPr>
          <w:rFonts w:ascii="Calibri" w:hAnsi="Calibri"/>
          <w:sz w:val="22"/>
          <w:szCs w:val="22"/>
        </w:rPr>
      </w:pPr>
      <w:ins w:id="31" w:author="Daniel Noble" w:date="2017-10-03T19:00:00Z">
        <w:r w:rsidRPr="00B30812">
          <w:rPr>
            <w:rFonts w:asciiTheme="minorHAnsi" w:hAnsiTheme="minorHAnsi"/>
            <w:sz w:val="22"/>
          </w:rPr>
          <w:t xml:space="preserve">There were no significant differences observed between the behaviors of the high and low group (Figure 3; </w:t>
        </w:r>
      </w:ins>
      <w:r w:rsidR="00A063B1" w:rsidRPr="00B30812">
        <w:rPr>
          <w:rFonts w:asciiTheme="minorHAnsi" w:hAnsiTheme="minorHAnsi"/>
          <w:sz w:val="22"/>
        </w:rPr>
        <w:t xml:space="preserve">Exploration p = 0.28, </w:t>
      </w:r>
      <w:r w:rsidR="00382E81" w:rsidRPr="00B30812">
        <w:rPr>
          <w:rFonts w:asciiTheme="minorHAnsi" w:hAnsiTheme="minorHAnsi"/>
          <w:sz w:val="22"/>
        </w:rPr>
        <w:t>Sociality p = 0.10</w:t>
      </w:r>
      <w:r w:rsidR="00382E81">
        <w:rPr>
          <w:rFonts w:asciiTheme="minorHAnsi" w:hAnsiTheme="minorHAnsi"/>
          <w:sz w:val="22"/>
        </w:rPr>
        <w:t xml:space="preserve">, </w:t>
      </w:r>
      <w:r w:rsidR="00A063B1" w:rsidRPr="00B30812">
        <w:rPr>
          <w:rFonts w:asciiTheme="minorHAnsi" w:hAnsiTheme="minorHAnsi"/>
          <w:sz w:val="22"/>
        </w:rPr>
        <w:t>Novel Latency p</w:t>
      </w:r>
      <w:r w:rsidR="00382E81">
        <w:rPr>
          <w:rFonts w:asciiTheme="minorHAnsi" w:hAnsiTheme="minorHAnsi"/>
          <w:sz w:val="22"/>
        </w:rPr>
        <w:t xml:space="preserve"> = 0.76, Novel Duration p = 0.51</w:t>
      </w:r>
      <w:ins w:id="32" w:author="Daniel Noble" w:date="2017-10-03T19:00:00Z">
        <w:r w:rsidRPr="00B30812">
          <w:rPr>
            <w:rFonts w:asciiTheme="minorHAnsi" w:hAnsiTheme="minorHAnsi"/>
            <w:sz w:val="22"/>
          </w:rPr>
          <w:t xml:space="preserve">). </w:t>
        </w:r>
      </w:ins>
      <w:r w:rsidR="00BB5E80">
        <w:rPr>
          <w:rFonts w:asciiTheme="minorHAnsi" w:hAnsiTheme="minorHAnsi"/>
          <w:sz w:val="22"/>
        </w:rPr>
        <w:t xml:space="preserve">The average </w:t>
      </w:r>
      <w:r w:rsidR="00D51589">
        <w:rPr>
          <w:rFonts w:asciiTheme="minorHAnsi" w:hAnsiTheme="minorHAnsi"/>
          <w:sz w:val="22"/>
        </w:rPr>
        <w:t>distance</w:t>
      </w:r>
      <w:r w:rsidR="00B34AE4">
        <w:rPr>
          <w:rFonts w:asciiTheme="minorHAnsi" w:hAnsiTheme="minorHAnsi"/>
          <w:sz w:val="22"/>
        </w:rPr>
        <w:t>s travelled</w:t>
      </w:r>
      <w:r w:rsidR="00BB5E80">
        <w:rPr>
          <w:rFonts w:asciiTheme="minorHAnsi" w:hAnsiTheme="minorHAnsi"/>
          <w:sz w:val="22"/>
        </w:rPr>
        <w:t xml:space="preserve"> were particularly close</w:t>
      </w:r>
      <w:r w:rsidR="00DB747A">
        <w:rPr>
          <w:rFonts w:asciiTheme="minorHAnsi" w:hAnsiTheme="minorHAnsi"/>
          <w:sz w:val="22"/>
        </w:rPr>
        <w:t xml:space="preserve"> </w:t>
      </w:r>
      <w:r w:rsidR="00BB5E80">
        <w:rPr>
          <w:rFonts w:asciiTheme="minorHAnsi" w:hAnsiTheme="minorHAnsi"/>
          <w:sz w:val="22"/>
        </w:rPr>
        <w:t xml:space="preserve">between the </w:t>
      </w:r>
      <w:r w:rsidR="00DB747A">
        <w:rPr>
          <w:rFonts w:asciiTheme="minorHAnsi" w:hAnsiTheme="minorHAnsi"/>
          <w:sz w:val="22"/>
        </w:rPr>
        <w:t>high (</w:t>
      </w:r>
      <w:r w:rsidR="000305FB">
        <w:rPr>
          <w:rFonts w:asciiTheme="minorHAnsi" w:hAnsiTheme="minorHAnsi"/>
          <w:sz w:val="22"/>
        </w:rPr>
        <w:t xml:space="preserve">r = </w:t>
      </w:r>
      <w:r w:rsidR="00B34AE4">
        <w:rPr>
          <w:rFonts w:asciiTheme="minorHAnsi" w:hAnsiTheme="minorHAnsi"/>
          <w:sz w:val="22"/>
        </w:rPr>
        <w:t>5.65</w:t>
      </w:r>
      <w:r w:rsidR="00DB747A">
        <w:rPr>
          <w:rFonts w:asciiTheme="minorHAnsi" w:hAnsiTheme="minorHAnsi"/>
          <w:sz w:val="22"/>
        </w:rPr>
        <w:t>) and low (</w:t>
      </w:r>
      <w:r w:rsidR="000305FB">
        <w:rPr>
          <w:rFonts w:asciiTheme="minorHAnsi" w:hAnsiTheme="minorHAnsi"/>
          <w:sz w:val="22"/>
        </w:rPr>
        <w:t xml:space="preserve">r = </w:t>
      </w:r>
      <w:r w:rsidR="00B34AE4">
        <w:rPr>
          <w:rFonts w:asciiTheme="minorHAnsi" w:hAnsiTheme="minorHAnsi"/>
          <w:sz w:val="22"/>
        </w:rPr>
        <w:t>5.82</w:t>
      </w:r>
      <w:r w:rsidR="00105516">
        <w:rPr>
          <w:rFonts w:asciiTheme="minorHAnsi" w:hAnsiTheme="minorHAnsi"/>
          <w:sz w:val="22"/>
        </w:rPr>
        <w:t xml:space="preserve">, t = </w:t>
      </w:r>
      <w:r w:rsidR="001649F5">
        <w:rPr>
          <w:rFonts w:asciiTheme="minorHAnsi" w:hAnsiTheme="minorHAnsi"/>
          <w:sz w:val="22"/>
        </w:rPr>
        <w:t>-2.76</w:t>
      </w:r>
      <w:r w:rsidR="00392330">
        <w:rPr>
          <w:rFonts w:asciiTheme="minorHAnsi" w:hAnsiTheme="minorHAnsi"/>
          <w:sz w:val="22"/>
        </w:rPr>
        <w:t>, df = 62</w:t>
      </w:r>
      <w:r w:rsidR="00DB747A">
        <w:rPr>
          <w:rFonts w:asciiTheme="minorHAnsi" w:hAnsiTheme="minorHAnsi"/>
          <w:sz w:val="22"/>
        </w:rPr>
        <w:t>)</w:t>
      </w:r>
      <w:r w:rsidR="00BB5E80">
        <w:rPr>
          <w:rFonts w:asciiTheme="minorHAnsi" w:hAnsiTheme="minorHAnsi"/>
          <w:sz w:val="22"/>
        </w:rPr>
        <w:t xml:space="preserve"> treatment groups</w:t>
      </w:r>
      <w:r w:rsidR="00DB747A">
        <w:rPr>
          <w:rFonts w:asciiTheme="minorHAnsi" w:hAnsiTheme="minorHAnsi"/>
          <w:sz w:val="22"/>
        </w:rPr>
        <w:t>.</w:t>
      </w:r>
      <w:r w:rsidR="00BB5E80">
        <w:rPr>
          <w:rFonts w:asciiTheme="minorHAnsi" w:hAnsiTheme="minorHAnsi"/>
          <w:sz w:val="22"/>
        </w:rPr>
        <w:t xml:space="preserve"> The same can be said for average time </w:t>
      </w:r>
      <w:r w:rsidR="001E1F8B">
        <w:rPr>
          <w:rFonts w:asciiTheme="minorHAnsi" w:hAnsiTheme="minorHAnsi"/>
          <w:sz w:val="22"/>
        </w:rPr>
        <w:t>taken to interact with novel item (high = 760.23; low = 777.89</w:t>
      </w:r>
      <w:r w:rsidR="00105516">
        <w:rPr>
          <w:rFonts w:asciiTheme="minorHAnsi" w:hAnsiTheme="minorHAnsi"/>
          <w:sz w:val="22"/>
        </w:rPr>
        <w:t>, t = 0.67</w:t>
      </w:r>
      <w:r w:rsidR="001649F5">
        <w:rPr>
          <w:rFonts w:asciiTheme="minorHAnsi" w:hAnsiTheme="minorHAnsi"/>
          <w:sz w:val="22"/>
        </w:rPr>
        <w:t>, df = 62</w:t>
      </w:r>
      <w:r w:rsidR="001E1F8B">
        <w:rPr>
          <w:rFonts w:asciiTheme="minorHAnsi" w:hAnsiTheme="minorHAnsi"/>
          <w:sz w:val="22"/>
        </w:rPr>
        <w:t>) and time spent in the novel zone</w:t>
      </w:r>
      <w:r w:rsidR="00BB5E80">
        <w:rPr>
          <w:rFonts w:asciiTheme="minorHAnsi" w:hAnsiTheme="minorHAnsi"/>
          <w:sz w:val="22"/>
        </w:rPr>
        <w:t xml:space="preserve"> (high = 2.52; low = 2.31</w:t>
      </w:r>
      <w:r w:rsidR="00105516">
        <w:rPr>
          <w:rFonts w:asciiTheme="minorHAnsi" w:hAnsiTheme="minorHAnsi"/>
          <w:sz w:val="22"/>
        </w:rPr>
        <w:t xml:space="preserve">, t = </w:t>
      </w:r>
      <w:r w:rsidR="001649F5">
        <w:rPr>
          <w:rFonts w:asciiTheme="minorHAnsi" w:hAnsiTheme="minorHAnsi"/>
          <w:sz w:val="22"/>
        </w:rPr>
        <w:t>0.67, df = 62</w:t>
      </w:r>
      <w:r w:rsidR="00BB5E80">
        <w:rPr>
          <w:rFonts w:asciiTheme="minorHAnsi" w:hAnsiTheme="minorHAnsi"/>
          <w:sz w:val="22"/>
        </w:rPr>
        <w:t>)</w:t>
      </w:r>
      <w:r w:rsidR="001E1F8B">
        <w:rPr>
          <w:rFonts w:asciiTheme="minorHAnsi" w:hAnsiTheme="minorHAnsi"/>
          <w:sz w:val="22"/>
        </w:rPr>
        <w:t xml:space="preserve">. </w:t>
      </w:r>
      <w:ins w:id="33" w:author="Daniel Noble" w:date="2017-10-03T19:00:00Z">
        <w:r w:rsidR="009C1BFE" w:rsidRPr="00385024">
          <w:rPr>
            <w:rFonts w:asciiTheme="minorHAnsi" w:hAnsiTheme="minorHAnsi"/>
            <w:sz w:val="22"/>
            <w:szCs w:val="22"/>
          </w:rPr>
          <w:t xml:space="preserve">While there was a trend for lizards on a high-quality diet to be more social compared to those on a </w:t>
        </w:r>
      </w:ins>
      <w:ins w:id="34" w:author="Daniel Noble" w:date="2017-10-03T19:02:00Z">
        <w:r w:rsidR="009C1BFE" w:rsidRPr="00385024">
          <w:rPr>
            <w:rFonts w:asciiTheme="minorHAnsi" w:hAnsiTheme="minorHAnsi"/>
            <w:sz w:val="22"/>
            <w:szCs w:val="22"/>
          </w:rPr>
          <w:t>low-quality</w:t>
        </w:r>
      </w:ins>
      <w:ins w:id="35" w:author="Daniel Noble" w:date="2017-10-03T19:00:00Z">
        <w:r w:rsidR="009C1BFE" w:rsidRPr="00385024">
          <w:rPr>
            <w:rFonts w:asciiTheme="minorHAnsi" w:hAnsiTheme="minorHAnsi"/>
            <w:sz w:val="22"/>
            <w:szCs w:val="22"/>
          </w:rPr>
          <w:t xml:space="preserve"> diet, spending on average 0.68 (log transformed) seconds more time in the social zone, this difference was not significant (p = 0.</w:t>
        </w:r>
      </w:ins>
      <w:r w:rsidR="00E15139">
        <w:rPr>
          <w:rFonts w:asciiTheme="minorHAnsi" w:hAnsiTheme="minorHAnsi"/>
          <w:sz w:val="22"/>
          <w:szCs w:val="22"/>
        </w:rPr>
        <w:t>10</w:t>
      </w:r>
      <w:r w:rsidR="009C1BFE">
        <w:rPr>
          <w:rFonts w:asciiTheme="minorHAnsi" w:hAnsiTheme="minorHAnsi"/>
          <w:sz w:val="22"/>
          <w:szCs w:val="22"/>
        </w:rPr>
        <w:t>, t = 1.68</w:t>
      </w:r>
      <w:r w:rsidR="001649F5">
        <w:rPr>
          <w:rFonts w:asciiTheme="minorHAnsi" w:hAnsiTheme="minorHAnsi"/>
          <w:sz w:val="22"/>
          <w:szCs w:val="22"/>
        </w:rPr>
        <w:t>, df = 62</w:t>
      </w:r>
      <w:ins w:id="36" w:author="Daniel Noble" w:date="2017-10-03T19:00:00Z">
        <w:r w:rsidR="009C1BFE" w:rsidRPr="00385024">
          <w:rPr>
            <w:rFonts w:asciiTheme="minorHAnsi" w:hAnsiTheme="minorHAnsi"/>
            <w:sz w:val="22"/>
            <w:szCs w:val="22"/>
          </w:rPr>
          <w:t>).</w:t>
        </w:r>
      </w:ins>
      <w:ins w:id="37" w:author="Daniel Noble" w:date="2017-10-03T19:01:00Z">
        <w:r w:rsidR="009C1BFE" w:rsidRPr="00385024">
          <w:rPr>
            <w:rFonts w:asciiTheme="minorHAnsi" w:hAnsiTheme="minorHAnsi"/>
            <w:sz w:val="22"/>
            <w:szCs w:val="22"/>
          </w:rPr>
          <w:t xml:space="preserve"> </w:t>
        </w:r>
      </w:ins>
      <w:r w:rsidR="000A236C">
        <w:rPr>
          <w:rFonts w:asciiTheme="minorHAnsi" w:hAnsiTheme="minorHAnsi"/>
          <w:sz w:val="22"/>
        </w:rPr>
        <w:t>These results indicate that individuals fed on a high-quality diet do not spend more or less time in the relevant zones than those fed low-quality diets.</w:t>
      </w:r>
      <w:r w:rsidR="00AE0550">
        <w:rPr>
          <w:rFonts w:ascii="Calibri" w:hAnsi="Calibri"/>
          <w:sz w:val="22"/>
          <w:szCs w:val="22"/>
        </w:rPr>
        <w:t xml:space="preserve"> </w:t>
      </w:r>
    </w:p>
    <w:p w14:paraId="6AAF8B72" w14:textId="5271B9BC" w:rsidR="00305F03" w:rsidRPr="00AE0550" w:rsidRDefault="00AE0550" w:rsidP="007B109A">
      <w:pPr>
        <w:spacing w:line="360" w:lineRule="auto"/>
        <w:ind w:firstLine="720"/>
        <w:rPr>
          <w:ins w:id="38" w:author="Daniel Noble" w:date="2017-10-03T19:00:00Z"/>
          <w:rFonts w:ascii="Calibri" w:hAnsi="Calibri"/>
          <w:sz w:val="22"/>
          <w:szCs w:val="22"/>
        </w:rPr>
      </w:pPr>
      <w:ins w:id="39" w:author="Daniel Noble" w:date="2017-10-03T19:01:00Z">
        <w:r w:rsidRPr="00385024">
          <w:rPr>
            <w:rFonts w:asciiTheme="minorHAnsi" w:hAnsiTheme="minorHAnsi"/>
            <w:sz w:val="22"/>
            <w:szCs w:val="22"/>
          </w:rPr>
          <w:t xml:space="preserve"> Furthermore, repeatability estimates </w:t>
        </w:r>
      </w:ins>
      <w:ins w:id="40" w:author="Daniel Noble" w:date="2017-10-03T19:02:00Z">
        <w:r w:rsidRPr="00385024">
          <w:rPr>
            <w:rFonts w:asciiTheme="minorHAnsi" w:hAnsiTheme="minorHAnsi"/>
            <w:sz w:val="22"/>
            <w:szCs w:val="22"/>
          </w:rPr>
          <w:t xml:space="preserve">of behaviors </w:t>
        </w:r>
      </w:ins>
      <w:ins w:id="41" w:author="Daniel Noble" w:date="2017-10-03T19:01:00Z">
        <w:r w:rsidRPr="00385024">
          <w:rPr>
            <w:rFonts w:asciiTheme="minorHAnsi" w:hAnsiTheme="minorHAnsi"/>
            <w:sz w:val="22"/>
            <w:szCs w:val="22"/>
          </w:rPr>
          <w:t xml:space="preserve">(i.e. personality) were also unaffected by </w:t>
        </w:r>
      </w:ins>
      <w:ins w:id="42" w:author="Daniel Noble" w:date="2017-10-03T19:02:00Z">
        <w:r w:rsidRPr="00385024">
          <w:rPr>
            <w:rFonts w:asciiTheme="minorHAnsi" w:hAnsiTheme="minorHAnsi"/>
            <w:sz w:val="22"/>
            <w:szCs w:val="22"/>
          </w:rPr>
          <w:t>diet treatment (</w:t>
        </w:r>
      </w:ins>
      <w:ins w:id="43" w:author="Daniel Noble" w:date="2017-10-03T19:03:00Z">
        <w:r w:rsidRPr="00385024">
          <w:rPr>
            <w:rFonts w:asciiTheme="minorHAnsi" w:hAnsiTheme="minorHAnsi"/>
            <w:sz w:val="22"/>
            <w:szCs w:val="22"/>
          </w:rPr>
          <w:t xml:space="preserve">Figure </w:t>
        </w:r>
      </w:ins>
      <w:r w:rsidR="007B109A">
        <w:rPr>
          <w:rFonts w:asciiTheme="minorHAnsi" w:hAnsiTheme="minorHAnsi"/>
          <w:sz w:val="22"/>
          <w:szCs w:val="22"/>
        </w:rPr>
        <w:t>3</w:t>
      </w:r>
      <w:ins w:id="44" w:author="Daniel Noble" w:date="2017-10-03T19:02:00Z">
        <w:r w:rsidRPr="00385024">
          <w:rPr>
            <w:rFonts w:asciiTheme="minorHAnsi" w:hAnsiTheme="minorHAnsi"/>
            <w:sz w:val="22"/>
            <w:szCs w:val="22"/>
          </w:rPr>
          <w:t>).</w:t>
        </w:r>
      </w:ins>
      <w:r>
        <w:rPr>
          <w:rFonts w:ascii="Calibri" w:hAnsi="Calibri"/>
          <w:sz w:val="22"/>
          <w:szCs w:val="22"/>
        </w:rPr>
        <w:t xml:space="preserve"> </w:t>
      </w:r>
      <w:r w:rsidR="00305F03" w:rsidRPr="00E270B1">
        <w:rPr>
          <w:rFonts w:ascii="Calibri" w:hAnsi="Calibri"/>
          <w:sz w:val="22"/>
          <w:szCs w:val="22"/>
        </w:rPr>
        <w:t>The low diet group has a higher exploration repeatability</w:t>
      </w:r>
      <w:r w:rsidR="007B109A">
        <w:rPr>
          <w:rFonts w:ascii="Calibri" w:hAnsi="Calibri"/>
          <w:sz w:val="22"/>
          <w:szCs w:val="22"/>
        </w:rPr>
        <w:t xml:space="preserve"> (high r = 0.386, CI = 0.221, 0.547; low r = 0.551, CI = 0.329, 0.693)</w:t>
      </w:r>
      <w:r w:rsidR="00305F03" w:rsidRPr="00E270B1">
        <w:rPr>
          <w:rFonts w:ascii="Calibri" w:hAnsi="Calibri"/>
          <w:sz w:val="22"/>
          <w:szCs w:val="22"/>
        </w:rPr>
        <w:t xml:space="preserve"> </w:t>
      </w:r>
      <w:r w:rsidR="001649F5">
        <w:rPr>
          <w:rFonts w:ascii="Calibri" w:hAnsi="Calibri"/>
          <w:sz w:val="22"/>
          <w:szCs w:val="22"/>
        </w:rPr>
        <w:t xml:space="preserve">than the low treatment group </w:t>
      </w:r>
      <w:r w:rsidR="00305F03" w:rsidRPr="00E270B1">
        <w:rPr>
          <w:rFonts w:ascii="Calibri" w:hAnsi="Calibri"/>
          <w:sz w:val="22"/>
          <w:szCs w:val="22"/>
        </w:rPr>
        <w:t>but</w:t>
      </w:r>
      <w:r w:rsidR="00305F03">
        <w:rPr>
          <w:rFonts w:ascii="Calibri" w:hAnsi="Calibri"/>
          <w:sz w:val="22"/>
          <w:szCs w:val="22"/>
        </w:rPr>
        <w:t>, again, this value is not significant since</w:t>
      </w:r>
      <w:r w:rsidR="00305F03" w:rsidRPr="00E270B1">
        <w:rPr>
          <w:rFonts w:ascii="Calibri" w:hAnsi="Calibri"/>
          <w:sz w:val="22"/>
          <w:szCs w:val="22"/>
        </w:rPr>
        <w:t xml:space="preserve"> the confidence intervals overlap.</w:t>
      </w:r>
      <w:r w:rsidR="00105516">
        <w:rPr>
          <w:rFonts w:ascii="Calibri" w:hAnsi="Calibri"/>
          <w:sz w:val="22"/>
          <w:szCs w:val="22"/>
        </w:rPr>
        <w:t xml:space="preserve"> Novel latency also showed substantial difference with repeatability of the high group (</w:t>
      </w:r>
      <w:r w:rsidR="000305FB">
        <w:rPr>
          <w:rFonts w:ascii="Calibri" w:hAnsi="Calibri"/>
          <w:sz w:val="22"/>
          <w:szCs w:val="22"/>
        </w:rPr>
        <w:t xml:space="preserve">r = </w:t>
      </w:r>
      <w:r w:rsidR="00105516">
        <w:rPr>
          <w:rFonts w:ascii="Calibri" w:hAnsi="Calibri"/>
          <w:sz w:val="22"/>
          <w:szCs w:val="22"/>
        </w:rPr>
        <w:t>0.288</w:t>
      </w:r>
      <w:r w:rsidR="000305FB">
        <w:rPr>
          <w:rFonts w:ascii="Calibri" w:hAnsi="Calibri"/>
          <w:sz w:val="22"/>
          <w:szCs w:val="22"/>
        </w:rPr>
        <w:t>) being higher than the low group (r = 0.208, CI = 0.096, 0.396) but were not significantly different. The repeatability of the high and low groups in the novel duration assay were very close (high r = 0.246, CI = 0.090, 0.386; low r = 0.264, CI = 0.128, 0.465) and were therefore clearly non-significant. Sociality followed the same pattern with a high group repeatability of 0.349 (CI = 0.178, 0.524) and a low repeatability of 0.362 (CI = 0.183, 0.601).</w:t>
      </w:r>
    </w:p>
    <w:p w14:paraId="33C50B72" w14:textId="04632964" w:rsidR="00E15139" w:rsidRPr="00E15139" w:rsidRDefault="00E15139" w:rsidP="00E15139">
      <w:pPr>
        <w:pStyle w:val="Subtitle"/>
      </w:pPr>
      <w:r>
        <w:lastRenderedPageBreak/>
        <w:t>Between Individual Correlation/Covariance Matrix for All Data</w:t>
      </w:r>
    </w:p>
    <w:p w14:paraId="39D6C710" w14:textId="77777777" w:rsidR="00A7018D" w:rsidRDefault="00A7018D" w:rsidP="00E15139">
      <w:pPr>
        <w:rPr>
          <w:rFonts w:ascii="Calibri" w:hAnsi="Calibri"/>
          <w:i/>
          <w:sz w:val="16"/>
          <w:szCs w:val="16"/>
        </w:rPr>
      </w:pPr>
    </w:p>
    <w:tbl>
      <w:tblPr>
        <w:tblStyle w:val="TableGrid"/>
        <w:tblpPr w:leftFromText="180" w:rightFromText="180" w:vertAnchor="text" w:horzAnchor="page" w:tblpX="1450" w:tblpY="-175"/>
        <w:tblW w:w="9067" w:type="dxa"/>
        <w:tblLook w:val="04A0" w:firstRow="1" w:lastRow="0" w:firstColumn="1" w:lastColumn="0" w:noHBand="0" w:noVBand="1"/>
      </w:tblPr>
      <w:tblGrid>
        <w:gridCol w:w="1259"/>
        <w:gridCol w:w="2093"/>
        <w:gridCol w:w="2072"/>
        <w:gridCol w:w="1707"/>
        <w:gridCol w:w="1936"/>
      </w:tblGrid>
      <w:tr w:rsidR="00A7018D" w:rsidRPr="00E15139" w14:paraId="58FA9661" w14:textId="77777777" w:rsidTr="007E7D47">
        <w:tc>
          <w:tcPr>
            <w:tcW w:w="1259" w:type="dxa"/>
          </w:tcPr>
          <w:p w14:paraId="2C57EB34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</w:p>
        </w:tc>
        <w:tc>
          <w:tcPr>
            <w:tcW w:w="2093" w:type="dxa"/>
          </w:tcPr>
          <w:p w14:paraId="43E6F0D9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Exploration</w:t>
            </w:r>
          </w:p>
        </w:tc>
        <w:tc>
          <w:tcPr>
            <w:tcW w:w="2072" w:type="dxa"/>
          </w:tcPr>
          <w:p w14:paraId="0DB28F33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Latency</w:t>
            </w:r>
          </w:p>
        </w:tc>
        <w:tc>
          <w:tcPr>
            <w:tcW w:w="1707" w:type="dxa"/>
          </w:tcPr>
          <w:p w14:paraId="162C4D41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Duration</w:t>
            </w:r>
          </w:p>
        </w:tc>
        <w:tc>
          <w:tcPr>
            <w:tcW w:w="1936" w:type="dxa"/>
          </w:tcPr>
          <w:p w14:paraId="3C9C7328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Social</w:t>
            </w:r>
          </w:p>
        </w:tc>
      </w:tr>
      <w:tr w:rsidR="00A7018D" w:rsidRPr="00E15139" w14:paraId="34D4996E" w14:textId="77777777" w:rsidTr="007E7D47">
        <w:tc>
          <w:tcPr>
            <w:tcW w:w="1259" w:type="dxa"/>
          </w:tcPr>
          <w:p w14:paraId="2067E0B4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Exploration</w:t>
            </w:r>
          </w:p>
        </w:tc>
        <w:tc>
          <w:tcPr>
            <w:tcW w:w="2093" w:type="dxa"/>
            <w:shd w:val="clear" w:color="auto" w:fill="D0CECE" w:themeFill="background2" w:themeFillShade="E6"/>
          </w:tcPr>
          <w:p w14:paraId="4C242E95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0.326 (0.217, 0.526)</w:t>
            </w:r>
          </w:p>
        </w:tc>
        <w:tc>
          <w:tcPr>
            <w:tcW w:w="2072" w:type="dxa"/>
          </w:tcPr>
          <w:p w14:paraId="231BF820" w14:textId="77777777" w:rsidR="00A7018D" w:rsidRPr="00E15139" w:rsidRDefault="00A7018D" w:rsidP="007E7D47">
            <w:pPr>
              <w:spacing w:line="360" w:lineRule="auto"/>
              <w:rPr>
                <w:rFonts w:ascii="Calibri" w:hAnsi="Calibri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 xml:space="preserve">-66.980 </w:t>
            </w:r>
            <w:r w:rsidRPr="00E15139">
              <w:rPr>
                <w:rFonts w:ascii="Calibri" w:hAnsi="Calibri"/>
                <w:sz w:val="18"/>
                <w:szCs w:val="16"/>
              </w:rPr>
              <w:t xml:space="preserve">(-115.127, </w:t>
            </w:r>
          </w:p>
          <w:p w14:paraId="030AAFFB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hAnsi="Calibri"/>
                <w:sz w:val="18"/>
                <w:szCs w:val="16"/>
              </w:rPr>
              <w:t>-40.236)</w:t>
            </w:r>
          </w:p>
        </w:tc>
        <w:tc>
          <w:tcPr>
            <w:tcW w:w="1707" w:type="dxa"/>
          </w:tcPr>
          <w:p w14:paraId="4C0DE72E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0.181 (0.066, 0.312)</w:t>
            </w:r>
          </w:p>
        </w:tc>
        <w:tc>
          <w:tcPr>
            <w:tcW w:w="1936" w:type="dxa"/>
          </w:tcPr>
          <w:p w14:paraId="4C6AB5FD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0.209 (0.009, 0.393)</w:t>
            </w:r>
          </w:p>
        </w:tc>
      </w:tr>
      <w:tr w:rsidR="00A7018D" w:rsidRPr="00E15139" w14:paraId="513CBFEE" w14:textId="77777777" w:rsidTr="007E7D47">
        <w:tc>
          <w:tcPr>
            <w:tcW w:w="1259" w:type="dxa"/>
          </w:tcPr>
          <w:p w14:paraId="5B0EE7BA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Latency</w:t>
            </w:r>
          </w:p>
        </w:tc>
        <w:tc>
          <w:tcPr>
            <w:tcW w:w="2093" w:type="dxa"/>
            <w:shd w:val="clear" w:color="auto" w:fill="E7E6E6" w:themeFill="background2"/>
          </w:tcPr>
          <w:p w14:paraId="65DCB172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-0.937 (-0.976, -0.682)</w:t>
            </w:r>
          </w:p>
        </w:tc>
        <w:tc>
          <w:tcPr>
            <w:tcW w:w="2072" w:type="dxa"/>
            <w:shd w:val="clear" w:color="auto" w:fill="D0CECE" w:themeFill="background2" w:themeFillShade="E6"/>
          </w:tcPr>
          <w:p w14:paraId="5E904B50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15684.951 (11360.42, 34170.01)</w:t>
            </w:r>
          </w:p>
        </w:tc>
        <w:tc>
          <w:tcPr>
            <w:tcW w:w="1707" w:type="dxa"/>
          </w:tcPr>
          <w:p w14:paraId="60A6214A" w14:textId="77777777" w:rsidR="00A7018D" w:rsidRPr="00E15139" w:rsidRDefault="00A7018D" w:rsidP="007E7D47">
            <w:pPr>
              <w:spacing w:line="360" w:lineRule="auto"/>
              <w:rPr>
                <w:rFonts w:ascii="Calibri" w:hAnsi="Calibri"/>
                <w:sz w:val="18"/>
                <w:szCs w:val="16"/>
              </w:rPr>
            </w:pPr>
            <w:r w:rsidRPr="00E15139">
              <w:rPr>
                <w:rFonts w:ascii="Calibri" w:hAnsi="Calibri"/>
                <w:sz w:val="18"/>
                <w:szCs w:val="16"/>
              </w:rPr>
              <w:t>-52.983 (-86.029, -21.211)</w:t>
            </w:r>
          </w:p>
        </w:tc>
        <w:tc>
          <w:tcPr>
            <w:tcW w:w="1936" w:type="dxa"/>
          </w:tcPr>
          <w:p w14:paraId="6057FCEE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 xml:space="preserve">-69.318 (-122.972, </w:t>
            </w:r>
          </w:p>
          <w:p w14:paraId="2A8F29A1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-40.481)</w:t>
            </w:r>
          </w:p>
        </w:tc>
      </w:tr>
      <w:tr w:rsidR="00A7018D" w:rsidRPr="00E15139" w14:paraId="13E696BC" w14:textId="77777777" w:rsidTr="007E7D47">
        <w:tc>
          <w:tcPr>
            <w:tcW w:w="1259" w:type="dxa"/>
          </w:tcPr>
          <w:p w14:paraId="229C0161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Duration</w:t>
            </w:r>
          </w:p>
        </w:tc>
        <w:tc>
          <w:tcPr>
            <w:tcW w:w="2093" w:type="dxa"/>
            <w:shd w:val="clear" w:color="auto" w:fill="E7E6E6" w:themeFill="background2"/>
          </w:tcPr>
          <w:p w14:paraId="55ED99A3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0.648 (0.313, 0.791)</w:t>
            </w:r>
          </w:p>
        </w:tc>
        <w:tc>
          <w:tcPr>
            <w:tcW w:w="2072" w:type="dxa"/>
            <w:shd w:val="clear" w:color="auto" w:fill="E7E6E6" w:themeFill="background2"/>
          </w:tcPr>
          <w:p w14:paraId="172BF349" w14:textId="77777777" w:rsidR="00A7018D" w:rsidRPr="00E15139" w:rsidRDefault="00A7018D" w:rsidP="007E7D47">
            <w:pPr>
              <w:spacing w:line="360" w:lineRule="auto"/>
              <w:rPr>
                <w:rFonts w:ascii="Calibri" w:hAnsi="Calibri"/>
                <w:sz w:val="18"/>
                <w:szCs w:val="16"/>
              </w:rPr>
            </w:pPr>
            <w:r w:rsidRPr="00E15139">
              <w:rPr>
                <w:rFonts w:ascii="Calibri" w:hAnsi="Calibri"/>
                <w:sz w:val="18"/>
                <w:szCs w:val="16"/>
              </w:rPr>
              <w:t>-0.866 (-0.902, -0.472)</w:t>
            </w:r>
          </w:p>
        </w:tc>
        <w:tc>
          <w:tcPr>
            <w:tcW w:w="1707" w:type="dxa"/>
            <w:shd w:val="clear" w:color="auto" w:fill="D0CECE" w:themeFill="background2" w:themeFillShade="E6"/>
          </w:tcPr>
          <w:p w14:paraId="0C20EEAC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0.238 (0.144, 0.420)</w:t>
            </w:r>
          </w:p>
        </w:tc>
        <w:tc>
          <w:tcPr>
            <w:tcW w:w="1936" w:type="dxa"/>
          </w:tcPr>
          <w:p w14:paraId="6670E3F8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0.253 (0.133, 0.416)</w:t>
            </w:r>
          </w:p>
        </w:tc>
      </w:tr>
      <w:tr w:rsidR="00A7018D" w:rsidRPr="00E15139" w14:paraId="1274B2F8" w14:textId="77777777" w:rsidTr="007E7D47">
        <w:trPr>
          <w:trHeight w:val="269"/>
        </w:trPr>
        <w:tc>
          <w:tcPr>
            <w:tcW w:w="1259" w:type="dxa"/>
          </w:tcPr>
          <w:p w14:paraId="10316485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Social</w:t>
            </w:r>
          </w:p>
        </w:tc>
        <w:tc>
          <w:tcPr>
            <w:tcW w:w="2093" w:type="dxa"/>
            <w:shd w:val="clear" w:color="auto" w:fill="E7E6E6" w:themeFill="background2"/>
          </w:tcPr>
          <w:p w14:paraId="51E9FAF6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0.614 (0.391, 0.824)</w:t>
            </w:r>
          </w:p>
        </w:tc>
        <w:tc>
          <w:tcPr>
            <w:tcW w:w="2072" w:type="dxa"/>
            <w:shd w:val="clear" w:color="auto" w:fill="E7E6E6" w:themeFill="background2"/>
          </w:tcPr>
          <w:p w14:paraId="184D957F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-0.926 (-0.973, -0.659)</w:t>
            </w:r>
          </w:p>
        </w:tc>
        <w:tc>
          <w:tcPr>
            <w:tcW w:w="1707" w:type="dxa"/>
            <w:shd w:val="clear" w:color="auto" w:fill="E7E6E6" w:themeFill="background2"/>
          </w:tcPr>
          <w:p w14:paraId="736CF2B7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0.865 (0.696, 0.986)</w:t>
            </w:r>
          </w:p>
        </w:tc>
        <w:tc>
          <w:tcPr>
            <w:tcW w:w="1936" w:type="dxa"/>
            <w:shd w:val="clear" w:color="auto" w:fill="D0CECE" w:themeFill="background2" w:themeFillShade="E6"/>
          </w:tcPr>
          <w:p w14:paraId="35A83E8F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 xml:space="preserve">0.358(0.200, 0.597) </w:t>
            </w:r>
          </w:p>
        </w:tc>
      </w:tr>
    </w:tbl>
    <w:p w14:paraId="73E2EA1B" w14:textId="70C41468" w:rsidR="00E15139" w:rsidRPr="0085437B" w:rsidRDefault="00E15139" w:rsidP="00E15139">
      <w:pPr>
        <w:rPr>
          <w:rFonts w:ascii="Calibri" w:hAnsi="Calibri"/>
          <w:i/>
          <w:sz w:val="16"/>
          <w:szCs w:val="22"/>
        </w:rPr>
      </w:pPr>
      <w:r>
        <w:rPr>
          <w:rFonts w:ascii="Calibri" w:hAnsi="Calibri"/>
          <w:i/>
          <w:sz w:val="16"/>
          <w:szCs w:val="16"/>
        </w:rPr>
        <w:t>Table 6:</w:t>
      </w:r>
      <w:r w:rsidRPr="00E15139">
        <w:rPr>
          <w:rFonts w:ascii="Calibri" w:hAnsi="Calibri"/>
          <w:i/>
          <w:sz w:val="16"/>
          <w:szCs w:val="22"/>
        </w:rPr>
        <w:t xml:space="preserve"> </w:t>
      </w:r>
      <w:r w:rsidRPr="0085437B">
        <w:rPr>
          <w:rFonts w:ascii="Calibri" w:hAnsi="Calibri"/>
          <w:i/>
          <w:sz w:val="16"/>
          <w:szCs w:val="22"/>
        </w:rPr>
        <w:t xml:space="preserve">Correlations (bottom left shaded area), variance (diagonal) and covariance (non-shaded area) </w:t>
      </w:r>
      <w:r>
        <w:rPr>
          <w:rFonts w:ascii="Calibri" w:hAnsi="Calibri"/>
          <w:i/>
          <w:sz w:val="16"/>
          <w:szCs w:val="22"/>
        </w:rPr>
        <w:t>between</w:t>
      </w:r>
      <w:r w:rsidRPr="0085437B">
        <w:rPr>
          <w:rFonts w:ascii="Calibri" w:hAnsi="Calibri"/>
          <w:i/>
          <w:sz w:val="16"/>
          <w:szCs w:val="22"/>
        </w:rPr>
        <w:t xml:space="preserve"> individuals for each assay</w:t>
      </w:r>
      <w:r>
        <w:rPr>
          <w:rFonts w:ascii="Calibri" w:hAnsi="Calibri"/>
          <w:i/>
          <w:sz w:val="16"/>
          <w:szCs w:val="22"/>
        </w:rPr>
        <w:t>, pooling all data together with treatment:trait as a fixed effect in the MCMCglmm.</w:t>
      </w:r>
      <w:r w:rsidRPr="0085437B">
        <w:rPr>
          <w:rFonts w:ascii="Calibri" w:hAnsi="Calibri"/>
          <w:i/>
          <w:sz w:val="16"/>
          <w:szCs w:val="22"/>
        </w:rPr>
        <w:t xml:space="preserve"> Confidence Intervals for each value presented in brackets. </w:t>
      </w:r>
      <w:r>
        <w:rPr>
          <w:rFonts w:ascii="Calibri" w:hAnsi="Calibri"/>
          <w:i/>
          <w:sz w:val="16"/>
          <w:szCs w:val="22"/>
        </w:rPr>
        <w:t>Insignificant values in bold</w:t>
      </w:r>
      <w:r w:rsidRPr="0085437B">
        <w:rPr>
          <w:rFonts w:ascii="Calibri" w:hAnsi="Calibri"/>
          <w:i/>
          <w:sz w:val="16"/>
          <w:szCs w:val="22"/>
        </w:rPr>
        <w:t xml:space="preserve">. </w:t>
      </w:r>
    </w:p>
    <w:p w14:paraId="347E8E04" w14:textId="6355F69E" w:rsidR="00E15139" w:rsidRPr="00E15139" w:rsidRDefault="00E15139" w:rsidP="00E15139">
      <w:pPr>
        <w:spacing w:line="360" w:lineRule="auto"/>
        <w:rPr>
          <w:rFonts w:ascii="Calibri" w:hAnsi="Calibri"/>
          <w:i/>
          <w:sz w:val="16"/>
          <w:szCs w:val="16"/>
        </w:rPr>
      </w:pPr>
    </w:p>
    <w:p w14:paraId="728A448A" w14:textId="348013E8" w:rsidR="00E15139" w:rsidRDefault="00E15139" w:rsidP="00E15139">
      <w:pPr>
        <w:pStyle w:val="Subtitle"/>
      </w:pPr>
      <w:r>
        <w:t>Within Individual Correlation/Covariance Matrix for All Data</w:t>
      </w:r>
    </w:p>
    <w:tbl>
      <w:tblPr>
        <w:tblStyle w:val="TableGrid"/>
        <w:tblpPr w:leftFromText="180" w:rightFromText="180" w:vertAnchor="text" w:horzAnchor="page" w:tblpX="1630" w:tblpY="102"/>
        <w:tblW w:w="9067" w:type="dxa"/>
        <w:tblLook w:val="04A0" w:firstRow="1" w:lastRow="0" w:firstColumn="1" w:lastColumn="0" w:noHBand="0" w:noVBand="1"/>
      </w:tblPr>
      <w:tblGrid>
        <w:gridCol w:w="1128"/>
        <w:gridCol w:w="1737"/>
        <w:gridCol w:w="2233"/>
        <w:gridCol w:w="2174"/>
        <w:gridCol w:w="1795"/>
      </w:tblGrid>
      <w:tr w:rsidR="00A7018D" w:rsidRPr="00E15139" w14:paraId="4B682F47" w14:textId="77777777" w:rsidTr="007E7D47">
        <w:tc>
          <w:tcPr>
            <w:tcW w:w="1128" w:type="dxa"/>
          </w:tcPr>
          <w:p w14:paraId="286CC593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</w:p>
        </w:tc>
        <w:tc>
          <w:tcPr>
            <w:tcW w:w="1737" w:type="dxa"/>
          </w:tcPr>
          <w:p w14:paraId="6FE4602E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Exploration</w:t>
            </w:r>
          </w:p>
        </w:tc>
        <w:tc>
          <w:tcPr>
            <w:tcW w:w="2233" w:type="dxa"/>
          </w:tcPr>
          <w:p w14:paraId="274AC55D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Latency</w:t>
            </w:r>
          </w:p>
        </w:tc>
        <w:tc>
          <w:tcPr>
            <w:tcW w:w="2174" w:type="dxa"/>
          </w:tcPr>
          <w:p w14:paraId="7A8255FA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Duration</w:t>
            </w:r>
          </w:p>
        </w:tc>
        <w:tc>
          <w:tcPr>
            <w:tcW w:w="1795" w:type="dxa"/>
          </w:tcPr>
          <w:p w14:paraId="752945D0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Social</w:t>
            </w:r>
          </w:p>
        </w:tc>
      </w:tr>
      <w:tr w:rsidR="00A7018D" w:rsidRPr="00E15139" w14:paraId="409BFEE5" w14:textId="77777777" w:rsidTr="007E7D47">
        <w:tc>
          <w:tcPr>
            <w:tcW w:w="1128" w:type="dxa"/>
          </w:tcPr>
          <w:p w14:paraId="76EA943A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Exploration</w:t>
            </w:r>
          </w:p>
        </w:tc>
        <w:tc>
          <w:tcPr>
            <w:tcW w:w="1737" w:type="dxa"/>
            <w:shd w:val="clear" w:color="auto" w:fill="D0CECE" w:themeFill="background2" w:themeFillShade="E6"/>
          </w:tcPr>
          <w:p w14:paraId="20456251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0.441 (0.394, 0.517)</w:t>
            </w:r>
          </w:p>
        </w:tc>
        <w:tc>
          <w:tcPr>
            <w:tcW w:w="2233" w:type="dxa"/>
          </w:tcPr>
          <w:p w14:paraId="20D990F9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>
              <w:rPr>
                <w:rFonts w:ascii="Calibri" w:eastAsia="Times New Roman" w:hAnsi="Calibri"/>
                <w:color w:val="000000"/>
                <w:sz w:val="18"/>
                <w:szCs w:val="16"/>
              </w:rPr>
              <w:t>-28.497 (-45.637, -</w:t>
            </w: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14.347)</w:t>
            </w:r>
          </w:p>
        </w:tc>
        <w:tc>
          <w:tcPr>
            <w:tcW w:w="2174" w:type="dxa"/>
          </w:tcPr>
          <w:p w14:paraId="559B683D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0.080 (0.039, 0.162)</w:t>
            </w:r>
          </w:p>
        </w:tc>
        <w:tc>
          <w:tcPr>
            <w:tcW w:w="1795" w:type="dxa"/>
          </w:tcPr>
          <w:p w14:paraId="45FAC673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0.123 (0.073, 0.184)</w:t>
            </w:r>
          </w:p>
        </w:tc>
      </w:tr>
      <w:tr w:rsidR="00A7018D" w:rsidRPr="00E15139" w14:paraId="19170F3F" w14:textId="77777777" w:rsidTr="007E7D47">
        <w:tc>
          <w:tcPr>
            <w:tcW w:w="1128" w:type="dxa"/>
          </w:tcPr>
          <w:p w14:paraId="3B8E7E38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Latency</w:t>
            </w:r>
          </w:p>
        </w:tc>
        <w:tc>
          <w:tcPr>
            <w:tcW w:w="1737" w:type="dxa"/>
            <w:shd w:val="clear" w:color="auto" w:fill="E7E6E6" w:themeFill="background2"/>
          </w:tcPr>
          <w:p w14:paraId="648CFAD1" w14:textId="77777777" w:rsidR="00A7018D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 xml:space="preserve">-0.184 (-0.273, </w:t>
            </w:r>
          </w:p>
          <w:p w14:paraId="0F7F00EA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-0.086)</w:t>
            </w:r>
          </w:p>
        </w:tc>
        <w:tc>
          <w:tcPr>
            <w:tcW w:w="2233" w:type="dxa"/>
            <w:shd w:val="clear" w:color="auto" w:fill="D0CECE" w:themeFill="background2" w:themeFillShade="E6"/>
          </w:tcPr>
          <w:p w14:paraId="1652D472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54493.992 (49253.53, 65799.137)</w:t>
            </w:r>
          </w:p>
        </w:tc>
        <w:tc>
          <w:tcPr>
            <w:tcW w:w="2174" w:type="dxa"/>
          </w:tcPr>
          <w:p w14:paraId="02ACDF2D" w14:textId="77777777" w:rsidR="00A7018D" w:rsidRDefault="00A7018D" w:rsidP="007E7D47">
            <w:pPr>
              <w:spacing w:line="360" w:lineRule="auto"/>
              <w:rPr>
                <w:rFonts w:ascii="Calibri" w:hAnsi="Calibri"/>
                <w:sz w:val="18"/>
                <w:szCs w:val="16"/>
              </w:rPr>
            </w:pPr>
            <w:r w:rsidRPr="00E15139">
              <w:rPr>
                <w:rFonts w:ascii="Calibri" w:hAnsi="Calibri"/>
                <w:sz w:val="18"/>
                <w:szCs w:val="16"/>
              </w:rPr>
              <w:t xml:space="preserve">-78.198 (-107.227, </w:t>
            </w:r>
          </w:p>
          <w:p w14:paraId="3CFA78F2" w14:textId="77777777" w:rsidR="00A7018D" w:rsidRPr="00E15139" w:rsidRDefault="00A7018D" w:rsidP="007E7D47">
            <w:pPr>
              <w:spacing w:line="360" w:lineRule="auto"/>
              <w:rPr>
                <w:rFonts w:ascii="Calibri" w:hAnsi="Calibri"/>
                <w:sz w:val="18"/>
                <w:szCs w:val="16"/>
              </w:rPr>
            </w:pPr>
            <w:r w:rsidRPr="00E15139">
              <w:rPr>
                <w:rFonts w:ascii="Calibri" w:hAnsi="Calibri"/>
                <w:sz w:val="18"/>
                <w:szCs w:val="16"/>
              </w:rPr>
              <w:t>-63.313)</w:t>
            </w:r>
          </w:p>
        </w:tc>
        <w:tc>
          <w:tcPr>
            <w:tcW w:w="1795" w:type="dxa"/>
          </w:tcPr>
          <w:p w14:paraId="6FFEAD36" w14:textId="77777777" w:rsidR="00A7018D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 xml:space="preserve">-29.205 (-57.010, </w:t>
            </w:r>
          </w:p>
          <w:p w14:paraId="1847E489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-9.817)</w:t>
            </w:r>
          </w:p>
        </w:tc>
      </w:tr>
      <w:tr w:rsidR="00A7018D" w:rsidRPr="00E15139" w14:paraId="7B31B565" w14:textId="77777777" w:rsidTr="007E7D47">
        <w:tc>
          <w:tcPr>
            <w:tcW w:w="1128" w:type="dxa"/>
          </w:tcPr>
          <w:p w14:paraId="24B0B590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Novel Duration</w:t>
            </w:r>
          </w:p>
        </w:tc>
        <w:tc>
          <w:tcPr>
            <w:tcW w:w="1737" w:type="dxa"/>
            <w:shd w:val="clear" w:color="auto" w:fill="E7E6E6" w:themeFill="background2"/>
          </w:tcPr>
          <w:p w14:paraId="2A320857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0.136 (0.061, 0.254)</w:t>
            </w:r>
          </w:p>
        </w:tc>
        <w:tc>
          <w:tcPr>
            <w:tcW w:w="2233" w:type="dxa"/>
            <w:shd w:val="clear" w:color="auto" w:fill="E7E6E6" w:themeFill="background2"/>
          </w:tcPr>
          <w:p w14:paraId="5C76BFD4" w14:textId="77777777" w:rsidR="00A7018D" w:rsidRPr="00E15139" w:rsidRDefault="00A7018D" w:rsidP="007E7D47">
            <w:pPr>
              <w:spacing w:line="360" w:lineRule="auto"/>
              <w:rPr>
                <w:rFonts w:ascii="Calibri" w:hAnsi="Calibri"/>
                <w:sz w:val="18"/>
                <w:szCs w:val="16"/>
              </w:rPr>
            </w:pPr>
            <w:r w:rsidRPr="00E15139">
              <w:rPr>
                <w:rFonts w:ascii="Calibri" w:hAnsi="Calibri"/>
                <w:sz w:val="18"/>
                <w:szCs w:val="16"/>
              </w:rPr>
              <w:t>-0.376 (-0.461, -0.300)</w:t>
            </w:r>
          </w:p>
        </w:tc>
        <w:tc>
          <w:tcPr>
            <w:tcW w:w="2174" w:type="dxa"/>
            <w:shd w:val="clear" w:color="auto" w:fill="D0CECE" w:themeFill="background2" w:themeFillShade="E6"/>
          </w:tcPr>
          <w:p w14:paraId="52AA1A21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0.796 (0.708, 0.933)</w:t>
            </w:r>
          </w:p>
        </w:tc>
        <w:tc>
          <w:tcPr>
            <w:tcW w:w="1795" w:type="dxa"/>
          </w:tcPr>
          <w:p w14:paraId="62B95654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0.087 (0.015, 0.160)</w:t>
            </w:r>
          </w:p>
        </w:tc>
      </w:tr>
      <w:tr w:rsidR="00A7018D" w:rsidRPr="00E15139" w14:paraId="5C3C8DA6" w14:textId="77777777" w:rsidTr="007E7D47">
        <w:trPr>
          <w:trHeight w:val="269"/>
        </w:trPr>
        <w:tc>
          <w:tcPr>
            <w:tcW w:w="1128" w:type="dxa"/>
          </w:tcPr>
          <w:p w14:paraId="3D08DE93" w14:textId="77777777" w:rsidR="00A7018D" w:rsidRPr="00E15139" w:rsidRDefault="00A7018D" w:rsidP="007E7D47">
            <w:pPr>
              <w:spacing w:line="360" w:lineRule="auto"/>
              <w:rPr>
                <w:rFonts w:ascii="Abadi MT Condensed Light" w:hAnsi="Abadi MT Condensed Light"/>
                <w:sz w:val="18"/>
                <w:szCs w:val="16"/>
              </w:rPr>
            </w:pPr>
            <w:r w:rsidRPr="00E15139">
              <w:rPr>
                <w:rFonts w:ascii="Abadi MT Condensed Light" w:hAnsi="Abadi MT Condensed Light"/>
                <w:sz w:val="18"/>
                <w:szCs w:val="16"/>
              </w:rPr>
              <w:t>Social</w:t>
            </w:r>
          </w:p>
        </w:tc>
        <w:tc>
          <w:tcPr>
            <w:tcW w:w="1737" w:type="dxa"/>
            <w:shd w:val="clear" w:color="auto" w:fill="E7E6E6" w:themeFill="background2"/>
          </w:tcPr>
          <w:p w14:paraId="184F830C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0.232 (0.146, 0.323)</w:t>
            </w:r>
          </w:p>
        </w:tc>
        <w:tc>
          <w:tcPr>
            <w:tcW w:w="2233" w:type="dxa"/>
            <w:shd w:val="clear" w:color="auto" w:fill="E7E6E6" w:themeFill="background2"/>
          </w:tcPr>
          <w:p w14:paraId="3D632E70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-0.158 (-0.255, -0.050)</w:t>
            </w:r>
          </w:p>
        </w:tc>
        <w:tc>
          <w:tcPr>
            <w:tcW w:w="2174" w:type="dxa"/>
            <w:shd w:val="clear" w:color="auto" w:fill="E7E6E6" w:themeFill="background2"/>
          </w:tcPr>
          <w:p w14:paraId="20F958AE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0.124 (0.020, 0.210)</w:t>
            </w:r>
          </w:p>
        </w:tc>
        <w:tc>
          <w:tcPr>
            <w:tcW w:w="1795" w:type="dxa"/>
            <w:shd w:val="clear" w:color="auto" w:fill="D0CECE" w:themeFill="background2" w:themeFillShade="E6"/>
          </w:tcPr>
          <w:p w14:paraId="18CBC475" w14:textId="77777777" w:rsidR="00A7018D" w:rsidRPr="00E15139" w:rsidRDefault="00A7018D" w:rsidP="007E7D47">
            <w:pPr>
              <w:spacing w:line="360" w:lineRule="auto"/>
              <w:rPr>
                <w:rFonts w:ascii="Calibri" w:eastAsia="Times New Roman" w:hAnsi="Calibri"/>
                <w:color w:val="000000"/>
                <w:sz w:val="18"/>
                <w:szCs w:val="16"/>
              </w:rPr>
            </w:pPr>
            <w:r w:rsidRPr="00E15139">
              <w:rPr>
                <w:rFonts w:ascii="Calibri" w:eastAsia="Times New Roman" w:hAnsi="Calibri"/>
                <w:color w:val="000000"/>
                <w:sz w:val="18"/>
                <w:szCs w:val="16"/>
              </w:rPr>
              <w:t>0.626 (0.572, 0.764)</w:t>
            </w:r>
          </w:p>
        </w:tc>
      </w:tr>
    </w:tbl>
    <w:p w14:paraId="1DE9ABB3" w14:textId="77777777" w:rsidR="00A7018D" w:rsidRDefault="00A7018D" w:rsidP="00E15139">
      <w:pPr>
        <w:rPr>
          <w:rFonts w:ascii="Calibri" w:hAnsi="Calibri"/>
          <w:i/>
          <w:sz w:val="16"/>
          <w:szCs w:val="16"/>
        </w:rPr>
      </w:pPr>
    </w:p>
    <w:p w14:paraId="695C61E2" w14:textId="1947A1B0" w:rsidR="00E15139" w:rsidRPr="007E7D47" w:rsidRDefault="00E15139" w:rsidP="00E15139">
      <w:pPr>
        <w:rPr>
          <w:rFonts w:ascii="Calibri" w:hAnsi="Calibri"/>
          <w:i/>
          <w:sz w:val="10"/>
          <w:szCs w:val="22"/>
        </w:rPr>
      </w:pPr>
      <w:r>
        <w:rPr>
          <w:rFonts w:ascii="Calibri" w:hAnsi="Calibri"/>
          <w:i/>
          <w:sz w:val="16"/>
          <w:szCs w:val="16"/>
        </w:rPr>
        <w:t>Table 7:</w:t>
      </w:r>
      <w:r w:rsidRPr="00E15139">
        <w:rPr>
          <w:rFonts w:ascii="Calibri" w:hAnsi="Calibri"/>
          <w:i/>
          <w:sz w:val="16"/>
          <w:szCs w:val="22"/>
        </w:rPr>
        <w:t xml:space="preserve"> </w:t>
      </w:r>
      <w:r w:rsidRPr="0085437B">
        <w:rPr>
          <w:rFonts w:ascii="Calibri" w:hAnsi="Calibri"/>
          <w:i/>
          <w:sz w:val="16"/>
          <w:szCs w:val="22"/>
        </w:rPr>
        <w:t xml:space="preserve">Correlations (bottom left shaded area), variance (diagonal) and covariance (non-shaded area) </w:t>
      </w:r>
      <w:r>
        <w:rPr>
          <w:rFonts w:ascii="Calibri" w:hAnsi="Calibri"/>
          <w:i/>
          <w:sz w:val="16"/>
          <w:szCs w:val="22"/>
        </w:rPr>
        <w:t>within</w:t>
      </w:r>
      <w:r w:rsidRPr="0085437B">
        <w:rPr>
          <w:rFonts w:ascii="Calibri" w:hAnsi="Calibri"/>
          <w:i/>
          <w:sz w:val="16"/>
          <w:szCs w:val="22"/>
        </w:rPr>
        <w:t xml:space="preserve"> individuals for each assay</w:t>
      </w:r>
      <w:r>
        <w:rPr>
          <w:rFonts w:ascii="Calibri" w:hAnsi="Calibri"/>
          <w:i/>
          <w:sz w:val="16"/>
          <w:szCs w:val="22"/>
        </w:rPr>
        <w:t>, pooling all data together with treatment:trait as a fixed effect in the MCMCglmm.</w:t>
      </w:r>
      <w:r w:rsidRPr="0085437B">
        <w:rPr>
          <w:rFonts w:ascii="Calibri" w:hAnsi="Calibri"/>
          <w:i/>
          <w:sz w:val="16"/>
          <w:szCs w:val="22"/>
        </w:rPr>
        <w:t xml:space="preserve"> Confidence Intervals for each value presented in brackets. </w:t>
      </w:r>
      <w:r>
        <w:rPr>
          <w:rFonts w:ascii="Calibri" w:hAnsi="Calibri"/>
          <w:i/>
          <w:sz w:val="16"/>
          <w:szCs w:val="22"/>
        </w:rPr>
        <w:t>Insignificant values in bold</w:t>
      </w:r>
      <w:r w:rsidRPr="0085437B">
        <w:rPr>
          <w:rFonts w:ascii="Calibri" w:hAnsi="Calibri"/>
          <w:i/>
          <w:sz w:val="16"/>
          <w:szCs w:val="22"/>
        </w:rPr>
        <w:t xml:space="preserve">. </w:t>
      </w:r>
      <w:r w:rsidR="00685973">
        <w:rPr>
          <w:rFonts w:ascii="Calibri" w:hAnsi="Calibri"/>
          <w:i/>
          <w:sz w:val="16"/>
          <w:szCs w:val="22"/>
        </w:rPr>
        <w:t>pMCMC</w:t>
      </w:r>
      <w:r w:rsidR="007E7D47">
        <w:rPr>
          <w:rFonts w:ascii="Calibri" w:hAnsi="Calibri"/>
          <w:i/>
          <w:sz w:val="16"/>
          <w:szCs w:val="22"/>
        </w:rPr>
        <w:t xml:space="preserve"> </w:t>
      </w:r>
      <w:r w:rsidR="007E7D47" w:rsidRPr="007E7D47">
        <w:rPr>
          <w:rFonts w:ascii="Calibri" w:hAnsi="Calibri"/>
          <w:i/>
          <w:sz w:val="16"/>
          <w:szCs w:val="22"/>
        </w:rPr>
        <w:t>for exploration = 0.19, novel duration = 0.43, novel latency = 0.73 and sociality = 0.51</w:t>
      </w:r>
      <w:r w:rsidR="007E7D47">
        <w:rPr>
          <w:rFonts w:ascii="Calibri" w:hAnsi="Calibri"/>
          <w:i/>
          <w:sz w:val="16"/>
          <w:szCs w:val="22"/>
        </w:rPr>
        <w:t>. Sample size = 600</w:t>
      </w:r>
    </w:p>
    <w:p w14:paraId="418D0EDD" w14:textId="77777777" w:rsidR="00E15139" w:rsidRPr="00E15139" w:rsidRDefault="00E15139" w:rsidP="00E15139"/>
    <w:p w14:paraId="1D612B41" w14:textId="77777777" w:rsidR="00E15139" w:rsidRPr="00E15139" w:rsidRDefault="00E15139" w:rsidP="00E15139"/>
    <w:p w14:paraId="2A2126C0" w14:textId="6909073B" w:rsidR="00A7018D" w:rsidRDefault="000305FB" w:rsidP="00E15139">
      <w:pPr>
        <w:spacing w:line="360" w:lineRule="auto"/>
        <w:ind w:firstLine="72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Correlations between behavio</w:t>
      </w:r>
      <w:r w:rsidR="00305F03">
        <w:rPr>
          <w:rFonts w:ascii="Calibri" w:hAnsi="Calibri"/>
          <w:sz w:val="22"/>
          <w:szCs w:val="22"/>
        </w:rPr>
        <w:t>ral trait</w:t>
      </w:r>
      <w:r>
        <w:rPr>
          <w:rFonts w:ascii="Calibri" w:hAnsi="Calibri"/>
          <w:sz w:val="22"/>
          <w:szCs w:val="22"/>
        </w:rPr>
        <w:t>s (i.e. behavioral syndromes)</w:t>
      </w:r>
      <w:r w:rsidR="00C51C39">
        <w:rPr>
          <w:rFonts w:ascii="Calibri" w:hAnsi="Calibri"/>
          <w:sz w:val="22"/>
          <w:szCs w:val="22"/>
        </w:rPr>
        <w:t xml:space="preserve"> were </w:t>
      </w:r>
      <w:r w:rsidR="00305F03">
        <w:rPr>
          <w:rFonts w:ascii="Calibri" w:hAnsi="Calibri"/>
          <w:sz w:val="22"/>
          <w:szCs w:val="22"/>
        </w:rPr>
        <w:t>similar</w:t>
      </w:r>
      <w:r w:rsidR="00C51C39">
        <w:rPr>
          <w:rFonts w:ascii="Calibri" w:hAnsi="Calibri"/>
          <w:sz w:val="22"/>
          <w:szCs w:val="22"/>
        </w:rPr>
        <w:t xml:space="preserve"> </w:t>
      </w:r>
      <w:r w:rsidR="00305F03">
        <w:rPr>
          <w:rFonts w:ascii="Calibri" w:hAnsi="Calibri"/>
          <w:sz w:val="22"/>
          <w:szCs w:val="22"/>
        </w:rPr>
        <w:t xml:space="preserve">for </w:t>
      </w:r>
      <w:r w:rsidR="00C51C39">
        <w:rPr>
          <w:rFonts w:ascii="Calibri" w:hAnsi="Calibri"/>
          <w:sz w:val="22"/>
          <w:szCs w:val="22"/>
        </w:rPr>
        <w:t>high and low</w:t>
      </w:r>
      <w:r w:rsidR="00305F03">
        <w:rPr>
          <w:rFonts w:ascii="Calibri" w:hAnsi="Calibri"/>
          <w:sz w:val="22"/>
          <w:szCs w:val="22"/>
        </w:rPr>
        <w:t>-quality diets</w:t>
      </w:r>
      <w:r>
        <w:rPr>
          <w:rFonts w:ascii="Calibri" w:hAnsi="Calibri"/>
          <w:sz w:val="22"/>
          <w:szCs w:val="22"/>
        </w:rPr>
        <w:t xml:space="preserve"> (Tables 2</w:t>
      </w:r>
      <w:r w:rsidR="00305F03">
        <w:rPr>
          <w:rFonts w:ascii="Calibri" w:hAnsi="Calibri"/>
          <w:sz w:val="22"/>
          <w:szCs w:val="22"/>
        </w:rPr>
        <w:t>-</w:t>
      </w:r>
      <w:r>
        <w:rPr>
          <w:rFonts w:ascii="Calibri" w:hAnsi="Calibri"/>
          <w:sz w:val="22"/>
          <w:szCs w:val="22"/>
        </w:rPr>
        <w:t>5</w:t>
      </w:r>
      <w:r w:rsidR="00305F03">
        <w:rPr>
          <w:rFonts w:ascii="Calibri" w:hAnsi="Calibri"/>
          <w:sz w:val="22"/>
          <w:szCs w:val="22"/>
        </w:rPr>
        <w:t>)</w:t>
      </w:r>
      <w:r w:rsidR="00D93730">
        <w:rPr>
          <w:rFonts w:ascii="Calibri" w:hAnsi="Calibri"/>
          <w:sz w:val="22"/>
          <w:szCs w:val="22"/>
        </w:rPr>
        <w:t xml:space="preserve">. </w:t>
      </w:r>
      <w:r w:rsidR="00305F03">
        <w:rPr>
          <w:rFonts w:ascii="Calibri" w:hAnsi="Calibri"/>
          <w:sz w:val="22"/>
          <w:szCs w:val="22"/>
        </w:rPr>
        <w:t>Both between individual and within-individual correlations were unaffected by diet treatment</w:t>
      </w:r>
      <w:r w:rsidR="00E15139">
        <w:rPr>
          <w:rFonts w:ascii="Calibri" w:hAnsi="Calibri"/>
          <w:sz w:val="22"/>
          <w:szCs w:val="22"/>
        </w:rPr>
        <w:t xml:space="preserve"> (Figure 1</w:t>
      </w:r>
      <w:r w:rsidR="00305F03">
        <w:rPr>
          <w:rFonts w:ascii="Calibri" w:hAnsi="Calibri"/>
          <w:sz w:val="22"/>
          <w:szCs w:val="22"/>
        </w:rPr>
        <w:t xml:space="preserve">). </w:t>
      </w:r>
      <w:r w:rsidR="009653D1">
        <w:rPr>
          <w:rFonts w:ascii="Calibri" w:hAnsi="Calibri"/>
          <w:sz w:val="22"/>
          <w:szCs w:val="22"/>
        </w:rPr>
        <w:t xml:space="preserve">Mantel tests comparing the </w:t>
      </w:r>
      <w:r w:rsidR="00E15139">
        <w:rPr>
          <w:rFonts w:ascii="Calibri" w:hAnsi="Calibri"/>
          <w:sz w:val="22"/>
          <w:szCs w:val="22"/>
        </w:rPr>
        <w:t>behavio</w:t>
      </w:r>
      <w:r w:rsidR="00305F03">
        <w:rPr>
          <w:rFonts w:ascii="Calibri" w:hAnsi="Calibri"/>
          <w:sz w:val="22"/>
          <w:szCs w:val="22"/>
        </w:rPr>
        <w:t xml:space="preserve">ral correlations within </w:t>
      </w:r>
      <w:r w:rsidR="009653D1">
        <w:rPr>
          <w:rFonts w:ascii="Calibri" w:hAnsi="Calibri"/>
          <w:sz w:val="22"/>
          <w:szCs w:val="22"/>
        </w:rPr>
        <w:t>high</w:t>
      </w:r>
      <w:r w:rsidR="00305F03">
        <w:rPr>
          <w:rFonts w:ascii="Calibri" w:hAnsi="Calibri"/>
          <w:sz w:val="22"/>
          <w:szCs w:val="22"/>
        </w:rPr>
        <w:t>-</w:t>
      </w:r>
      <w:r w:rsidR="009653D1">
        <w:rPr>
          <w:rFonts w:ascii="Calibri" w:hAnsi="Calibri"/>
          <w:sz w:val="22"/>
          <w:szCs w:val="22"/>
        </w:rPr>
        <w:t xml:space="preserve"> and low</w:t>
      </w:r>
      <w:r w:rsidR="00305F03">
        <w:rPr>
          <w:rFonts w:ascii="Calibri" w:hAnsi="Calibri"/>
          <w:sz w:val="22"/>
          <w:szCs w:val="22"/>
        </w:rPr>
        <w:t>-quality treatments (i.e. between and within-individual phenotypic matrices)</w:t>
      </w:r>
      <w:r w:rsidR="009653D1">
        <w:rPr>
          <w:rFonts w:ascii="Calibri" w:hAnsi="Calibri"/>
          <w:sz w:val="22"/>
          <w:szCs w:val="22"/>
        </w:rPr>
        <w:t xml:space="preserve"> </w:t>
      </w:r>
      <w:r w:rsidR="00305F03">
        <w:rPr>
          <w:rFonts w:ascii="Calibri" w:hAnsi="Calibri"/>
          <w:sz w:val="22"/>
          <w:szCs w:val="22"/>
        </w:rPr>
        <w:t>showed no significant differen</w:t>
      </w:r>
      <w:r w:rsidR="00446052">
        <w:rPr>
          <w:rFonts w:ascii="Calibri" w:hAnsi="Calibri"/>
          <w:sz w:val="22"/>
          <w:szCs w:val="22"/>
        </w:rPr>
        <w:t>ces (Mantel test:</w:t>
      </w:r>
      <w:r w:rsidR="00E15139">
        <w:rPr>
          <w:rFonts w:ascii="Calibri" w:hAnsi="Calibri"/>
          <w:sz w:val="22"/>
          <w:szCs w:val="22"/>
        </w:rPr>
        <w:t xml:space="preserve"> </w:t>
      </w:r>
      <w:r w:rsidR="00446052">
        <w:rPr>
          <w:rFonts w:ascii="Calibri" w:hAnsi="Calibri"/>
          <w:sz w:val="22"/>
          <w:szCs w:val="22"/>
        </w:rPr>
        <w:t xml:space="preserve">Between individual </w:t>
      </w:r>
      <w:r w:rsidR="00214DD1">
        <w:rPr>
          <w:rFonts w:ascii="Calibri" w:hAnsi="Calibri"/>
          <w:sz w:val="22"/>
          <w:szCs w:val="22"/>
        </w:rPr>
        <w:t xml:space="preserve">covariance </w:t>
      </w:r>
      <w:r w:rsidR="00446052">
        <w:rPr>
          <w:rFonts w:ascii="Calibri" w:hAnsi="Calibri"/>
          <w:sz w:val="22"/>
          <w:szCs w:val="22"/>
        </w:rPr>
        <w:t>p = 0.313, z = 2.96x10</w:t>
      </w:r>
      <w:r w:rsidR="00446052">
        <w:rPr>
          <w:rFonts w:ascii="Calibri" w:hAnsi="Calibri"/>
          <w:sz w:val="22"/>
          <w:szCs w:val="22"/>
          <w:vertAlign w:val="superscript"/>
        </w:rPr>
        <w:t>8</w:t>
      </w:r>
      <w:r w:rsidR="00305F03">
        <w:rPr>
          <w:rFonts w:ascii="Calibri" w:hAnsi="Calibri"/>
          <w:sz w:val="22"/>
          <w:szCs w:val="22"/>
        </w:rPr>
        <w:t xml:space="preserve">; </w:t>
      </w:r>
      <w:r w:rsidR="00214DD1">
        <w:rPr>
          <w:rFonts w:ascii="Calibri" w:hAnsi="Calibri"/>
          <w:sz w:val="22"/>
          <w:szCs w:val="22"/>
        </w:rPr>
        <w:t>Between individual correlation p = 0.89, z = 4.98; Within individual covariance p = 0.67, z = 3.</w:t>
      </w:r>
      <w:r w:rsidR="00214DD1" w:rsidRPr="00214DD1">
        <w:rPr>
          <w:rFonts w:ascii="Calibri" w:hAnsi="Calibri"/>
          <w:sz w:val="22"/>
          <w:szCs w:val="22"/>
        </w:rPr>
        <w:t>38x10</w:t>
      </w:r>
      <w:r w:rsidR="00214DD1">
        <w:rPr>
          <w:rFonts w:ascii="Calibri" w:hAnsi="Calibri"/>
          <w:sz w:val="22"/>
          <w:szCs w:val="22"/>
          <w:vertAlign w:val="superscript"/>
        </w:rPr>
        <w:t>9</w:t>
      </w:r>
      <w:r w:rsidR="00214DD1">
        <w:rPr>
          <w:rFonts w:ascii="Calibri" w:hAnsi="Calibri"/>
          <w:sz w:val="22"/>
          <w:szCs w:val="22"/>
        </w:rPr>
        <w:t>, Within individual correlation</w:t>
      </w:r>
      <w:r w:rsidR="00A7018D">
        <w:rPr>
          <w:rFonts w:ascii="Calibri" w:hAnsi="Calibri"/>
          <w:sz w:val="22"/>
          <w:szCs w:val="22"/>
        </w:rPr>
        <w:t xml:space="preserve"> p = 0.33, z = 3.13)</w:t>
      </w:r>
      <w:r w:rsidR="00305F03">
        <w:rPr>
          <w:rFonts w:ascii="Calibri" w:hAnsi="Calibri"/>
          <w:sz w:val="22"/>
          <w:szCs w:val="22"/>
        </w:rPr>
        <w:t>.</w:t>
      </w:r>
    </w:p>
    <w:p w14:paraId="204B1440" w14:textId="303D8C6A" w:rsidR="007E7D47" w:rsidRPr="007E7D47" w:rsidRDefault="00A7018D" w:rsidP="007E7D47">
      <w:pPr>
        <w:spacing w:line="360" w:lineRule="auto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Calibri" w:hAnsi="Calibri"/>
          <w:sz w:val="22"/>
          <w:szCs w:val="22"/>
        </w:rPr>
        <w:t>The matrix formed from the combined data of both treatment groups further revealed non-significant differences between high and low diets (Table 6 &amp; 7</w:t>
      </w:r>
      <w:r w:rsidR="007E7D47">
        <w:rPr>
          <w:rFonts w:ascii="Calibri" w:hAnsi="Calibri"/>
          <w:sz w:val="22"/>
          <w:szCs w:val="22"/>
        </w:rPr>
        <w:t>; pMCMC for exploration = 0.19, novel duration = 0.43, novel latency = 0.73 and sociality = 0.51</w:t>
      </w:r>
      <w:r>
        <w:rPr>
          <w:rFonts w:ascii="Calibri" w:hAnsi="Calibri"/>
          <w:sz w:val="22"/>
          <w:szCs w:val="22"/>
        </w:rPr>
        <w:t xml:space="preserve">). These tables also follow the same pattern as the separated data sets with novel latency being negatively correlated with exploration (-0.937, CI = -0.976, -0.682) and sociality (-0.926, CI = -0.973, -0.659) on an inter-individual level. This trend continued into the within-individual correlations with novel latency again having negative correlations with exploration (-0.184, CI = -0.273, -0.086) and sociality (-0.158, CI = -0.255, -0.050). </w:t>
      </w:r>
      <w:r w:rsidR="00685973">
        <w:rPr>
          <w:rFonts w:ascii="Calibri" w:hAnsi="Calibri"/>
          <w:sz w:val="22"/>
          <w:szCs w:val="22"/>
        </w:rPr>
        <w:t xml:space="preserve">Neophobic individuals were less social and less exploratory. </w:t>
      </w:r>
      <w:r>
        <w:rPr>
          <w:rFonts w:ascii="Calibri" w:hAnsi="Calibri"/>
          <w:sz w:val="22"/>
          <w:szCs w:val="22"/>
        </w:rPr>
        <w:t xml:space="preserve">Exploration was positively correlated </w:t>
      </w:r>
      <w:r>
        <w:rPr>
          <w:rFonts w:ascii="Calibri" w:hAnsi="Calibri"/>
          <w:sz w:val="22"/>
          <w:szCs w:val="22"/>
        </w:rPr>
        <w:lastRenderedPageBreak/>
        <w:t xml:space="preserve">with novel duration both between- (0.648, CI = 0.313, 0.791) and within-individuals </w:t>
      </w:r>
      <w:r w:rsidR="00685973">
        <w:rPr>
          <w:rFonts w:ascii="Calibri" w:hAnsi="Calibri"/>
          <w:sz w:val="22"/>
          <w:szCs w:val="22"/>
        </w:rPr>
        <w:t>(0.136, CI = 0.061, 0.254). Exploration was also positively correlated with sociality (between = 0.614, CI = 0.391, 0.824; within = 0.232, CI = 0.146, 0.323) showing that exploratory individuals were also more social and spent more time with the novel item – a pattern that persisted across the population. Finally</w:t>
      </w:r>
      <w:r w:rsidR="007E7D47">
        <w:rPr>
          <w:rFonts w:ascii="Calibri" w:hAnsi="Calibri"/>
          <w:sz w:val="22"/>
          <w:szCs w:val="22"/>
        </w:rPr>
        <w:t>, sociality and novel duration were positively correlated on a between-individual level (</w:t>
      </w:r>
      <w:r w:rsidR="007E7D47" w:rsidRPr="007E7D47">
        <w:rPr>
          <w:rFonts w:ascii="Calibri" w:eastAsia="Times New Roman" w:hAnsi="Calibri"/>
          <w:color w:val="000000"/>
          <w:sz w:val="22"/>
          <w:szCs w:val="22"/>
        </w:rPr>
        <w:t>0.865</w:t>
      </w:r>
      <w:r w:rsidR="007E7D47">
        <w:rPr>
          <w:rFonts w:ascii="Calibri" w:eastAsia="Times New Roman" w:hAnsi="Calibri"/>
          <w:color w:val="000000"/>
          <w:sz w:val="22"/>
          <w:szCs w:val="22"/>
        </w:rPr>
        <w:t xml:space="preserve">, CI = </w:t>
      </w:r>
      <w:r w:rsidR="007E7D47" w:rsidRPr="007E7D47">
        <w:rPr>
          <w:rFonts w:ascii="Calibri" w:eastAsia="Times New Roman" w:hAnsi="Calibri"/>
          <w:color w:val="000000"/>
          <w:sz w:val="22"/>
          <w:szCs w:val="22"/>
        </w:rPr>
        <w:t>0.696, 0.986</w:t>
      </w:r>
      <w:r w:rsidR="007E7D47">
        <w:rPr>
          <w:rFonts w:ascii="Calibri" w:eastAsia="Times New Roman" w:hAnsi="Calibri"/>
          <w:color w:val="000000"/>
          <w:sz w:val="22"/>
          <w:szCs w:val="22"/>
        </w:rPr>
        <w:t xml:space="preserve">) as well as on a within-individual level (0.124, CI = </w:t>
      </w:r>
      <w:r w:rsidR="007E7D47" w:rsidRPr="007E7D47">
        <w:rPr>
          <w:rFonts w:ascii="Calibri" w:eastAsia="Times New Roman" w:hAnsi="Calibri"/>
          <w:color w:val="000000"/>
          <w:sz w:val="22"/>
          <w:szCs w:val="22"/>
        </w:rPr>
        <w:t>0.020, 0.210)</w:t>
      </w:r>
      <w:r w:rsidR="00F51CE9">
        <w:rPr>
          <w:rFonts w:ascii="Calibri" w:eastAsia="Times New Roman" w:hAnsi="Calibri"/>
          <w:color w:val="000000"/>
          <w:sz w:val="22"/>
          <w:szCs w:val="22"/>
        </w:rPr>
        <w:t xml:space="preserve">. This indicates that social individuals were also more likely to engage with the novel item for more time. </w:t>
      </w:r>
      <w:bookmarkStart w:id="45" w:name="_GoBack"/>
      <w:bookmarkEnd w:id="45"/>
      <w:r w:rsidR="00F51CE9">
        <w:rPr>
          <w:rFonts w:ascii="Calibri" w:eastAsia="Times New Roman" w:hAnsi="Calibri"/>
          <w:color w:val="000000"/>
          <w:sz w:val="22"/>
          <w:szCs w:val="22"/>
        </w:rPr>
        <w:t xml:space="preserve"> </w:t>
      </w:r>
    </w:p>
    <w:p w14:paraId="14BCE1D4" w14:textId="280E5047" w:rsidR="00D65049" w:rsidRPr="00385024" w:rsidRDefault="00D65049" w:rsidP="00E15139">
      <w:pPr>
        <w:spacing w:line="360" w:lineRule="auto"/>
        <w:ind w:firstLine="720"/>
        <w:rPr>
          <w:rFonts w:asciiTheme="minorHAnsi" w:hAnsiTheme="minorHAnsi"/>
          <w:sz w:val="22"/>
          <w:szCs w:val="22"/>
        </w:rPr>
      </w:pPr>
    </w:p>
    <w:p w14:paraId="0B518373" w14:textId="77777777" w:rsidR="00493EFB" w:rsidRPr="00D45A28" w:rsidRDefault="00493EFB" w:rsidP="00D45A28">
      <w:pPr>
        <w:spacing w:line="360" w:lineRule="auto"/>
        <w:rPr>
          <w:rFonts w:asciiTheme="minorHAnsi" w:eastAsia="Times New Roman" w:hAnsiTheme="minorHAnsi"/>
          <w:color w:val="000000"/>
          <w:sz w:val="22"/>
        </w:rPr>
      </w:pPr>
    </w:p>
    <w:p w14:paraId="450F009A" w14:textId="6B96F5CD" w:rsidR="00B459FF" w:rsidRPr="00B459FF" w:rsidRDefault="00B459FF" w:rsidP="008307AE">
      <w:pPr>
        <w:spacing w:line="360" w:lineRule="auto"/>
        <w:rPr>
          <w:rFonts w:asciiTheme="minorHAnsi" w:hAnsiTheme="minorHAnsi"/>
          <w:b/>
          <w:u w:val="single"/>
        </w:rPr>
      </w:pPr>
      <w:r>
        <w:rPr>
          <w:rFonts w:asciiTheme="minorHAnsi" w:hAnsiTheme="minorHAnsi"/>
          <w:b/>
          <w:u w:val="single"/>
        </w:rPr>
        <w:t>DISCUSSION</w:t>
      </w:r>
    </w:p>
    <w:p w14:paraId="246A4DED" w14:textId="2F817C52" w:rsidR="008307AE" w:rsidRPr="00BF2897" w:rsidRDefault="008307AE" w:rsidP="008307AE">
      <w:pPr>
        <w:spacing w:line="360" w:lineRule="auto"/>
        <w:rPr>
          <w:rFonts w:asciiTheme="minorHAnsi" w:hAnsiTheme="minorHAnsi"/>
        </w:rPr>
      </w:pPr>
      <w:commentRangeStart w:id="46"/>
      <w:r>
        <w:rPr>
          <w:rFonts w:asciiTheme="minorHAnsi" w:hAnsiTheme="minorHAnsi"/>
        </w:rPr>
        <w:t xml:space="preserve">These t-test results reveal that diet quality did not have an impact on the sociality, neophobia or exploratory behavior of </w:t>
      </w:r>
      <w:r>
        <w:rPr>
          <w:rFonts w:asciiTheme="minorHAnsi" w:hAnsiTheme="minorHAnsi"/>
          <w:i/>
        </w:rPr>
        <w:t xml:space="preserve">L. delicata. </w:t>
      </w:r>
      <w:commentRangeEnd w:id="46"/>
      <w:r w:rsidR="000E13D1">
        <w:rPr>
          <w:rStyle w:val="CommentReference"/>
        </w:rPr>
        <w:commentReference w:id="46"/>
      </w:r>
    </w:p>
    <w:p w14:paraId="2D5358B5" w14:textId="77777777" w:rsidR="008307AE" w:rsidRPr="008307AE" w:rsidRDefault="008307AE" w:rsidP="008307AE">
      <w:pPr>
        <w:spacing w:line="360" w:lineRule="auto"/>
        <w:rPr>
          <w:rFonts w:asciiTheme="minorHAnsi" w:hAnsiTheme="minorHAnsi"/>
          <w:b/>
        </w:rPr>
      </w:pPr>
    </w:p>
    <w:sectPr w:rsidR="008307AE" w:rsidRPr="008307AE" w:rsidSect="002410E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6" w:author="Daniel Noble" w:date="2017-10-03T18:52:00Z" w:initials="DN">
    <w:p w14:paraId="2C0BBBA9" w14:textId="43654D98" w:rsidR="007E7D47" w:rsidRDefault="007E7D47">
      <w:pPr>
        <w:pStyle w:val="CommentText"/>
      </w:pPr>
      <w:r>
        <w:rPr>
          <w:rStyle w:val="CommentReference"/>
        </w:rPr>
        <w:annotationRef/>
      </w:r>
      <w:r>
        <w:t>Don’t need information about interpretation here. This is for the discussion. Just remove this.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C0BBBA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badi MT Condensed Light">
    <w:panose1 w:val="020B0306030101010103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B17FAE"/>
    <w:multiLevelType w:val="hybridMultilevel"/>
    <w:tmpl w:val="2A94D8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A02D8B"/>
    <w:multiLevelType w:val="hybridMultilevel"/>
    <w:tmpl w:val="711219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4C4429"/>
    <w:multiLevelType w:val="hybridMultilevel"/>
    <w:tmpl w:val="C02036EE"/>
    <w:lvl w:ilvl="0" w:tplc="F868727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0D67F96"/>
    <w:multiLevelType w:val="hybridMultilevel"/>
    <w:tmpl w:val="FEAC9DA8"/>
    <w:lvl w:ilvl="0" w:tplc="83D4D02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ayelle.03@gmail.com">
    <w15:presenceInfo w15:providerId="Windows Live" w15:userId="62e8e4e2d6eda23d"/>
  </w15:person>
  <w15:person w15:author="Daniel Noble">
    <w15:presenceInfo w15:providerId="Windows Live" w15:userId="b4aac4b3246bfb13"/>
  </w15:person>
  <w15:person w15:author="fonti.kar@gmail.com">
    <w15:presenceInfo w15:providerId="Windows Live" w15:userId="dbbeb0b389d7d1b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EFB"/>
    <w:rsid w:val="0000154D"/>
    <w:rsid w:val="000305FB"/>
    <w:rsid w:val="00042BB1"/>
    <w:rsid w:val="00047ECC"/>
    <w:rsid w:val="00057615"/>
    <w:rsid w:val="0006232F"/>
    <w:rsid w:val="00071DA0"/>
    <w:rsid w:val="000A236C"/>
    <w:rsid w:val="000A6726"/>
    <w:rsid w:val="000D3DEF"/>
    <w:rsid w:val="000E13D1"/>
    <w:rsid w:val="00105516"/>
    <w:rsid w:val="00136466"/>
    <w:rsid w:val="0015261D"/>
    <w:rsid w:val="0016002A"/>
    <w:rsid w:val="001649F5"/>
    <w:rsid w:val="00182DFF"/>
    <w:rsid w:val="001935AD"/>
    <w:rsid w:val="001E1F8B"/>
    <w:rsid w:val="00205D2A"/>
    <w:rsid w:val="00214DD1"/>
    <w:rsid w:val="002228AF"/>
    <w:rsid w:val="002231B3"/>
    <w:rsid w:val="002410E8"/>
    <w:rsid w:val="00252ECC"/>
    <w:rsid w:val="00282DF9"/>
    <w:rsid w:val="002B2243"/>
    <w:rsid w:val="002C625F"/>
    <w:rsid w:val="002F5FC7"/>
    <w:rsid w:val="00305F03"/>
    <w:rsid w:val="003710FD"/>
    <w:rsid w:val="003721D1"/>
    <w:rsid w:val="00380531"/>
    <w:rsid w:val="00382E81"/>
    <w:rsid w:val="00384645"/>
    <w:rsid w:val="00385024"/>
    <w:rsid w:val="003875F4"/>
    <w:rsid w:val="00392330"/>
    <w:rsid w:val="00392F74"/>
    <w:rsid w:val="003C0578"/>
    <w:rsid w:val="003C450A"/>
    <w:rsid w:val="003E67AF"/>
    <w:rsid w:val="003F0857"/>
    <w:rsid w:val="00414FC8"/>
    <w:rsid w:val="00446052"/>
    <w:rsid w:val="00484D6B"/>
    <w:rsid w:val="00491527"/>
    <w:rsid w:val="00493C26"/>
    <w:rsid w:val="00493EFB"/>
    <w:rsid w:val="004A0268"/>
    <w:rsid w:val="004B37E3"/>
    <w:rsid w:val="004C38B3"/>
    <w:rsid w:val="004D286F"/>
    <w:rsid w:val="004E165E"/>
    <w:rsid w:val="004E7369"/>
    <w:rsid w:val="005A3F6D"/>
    <w:rsid w:val="005A68EB"/>
    <w:rsid w:val="00611BFD"/>
    <w:rsid w:val="006403B1"/>
    <w:rsid w:val="006427FE"/>
    <w:rsid w:val="00685973"/>
    <w:rsid w:val="006B128C"/>
    <w:rsid w:val="006B73E5"/>
    <w:rsid w:val="006D261A"/>
    <w:rsid w:val="00705463"/>
    <w:rsid w:val="007327A7"/>
    <w:rsid w:val="007B109A"/>
    <w:rsid w:val="007E7D47"/>
    <w:rsid w:val="00823785"/>
    <w:rsid w:val="008307AE"/>
    <w:rsid w:val="0085437B"/>
    <w:rsid w:val="008E16F7"/>
    <w:rsid w:val="00935D24"/>
    <w:rsid w:val="009617F1"/>
    <w:rsid w:val="009653D1"/>
    <w:rsid w:val="009C1BFE"/>
    <w:rsid w:val="009F1EFB"/>
    <w:rsid w:val="00A063B1"/>
    <w:rsid w:val="00A7018D"/>
    <w:rsid w:val="00A71F3A"/>
    <w:rsid w:val="00A85753"/>
    <w:rsid w:val="00A93EFF"/>
    <w:rsid w:val="00A956C0"/>
    <w:rsid w:val="00AE0550"/>
    <w:rsid w:val="00AE086B"/>
    <w:rsid w:val="00AE1B3B"/>
    <w:rsid w:val="00B26349"/>
    <w:rsid w:val="00B30812"/>
    <w:rsid w:val="00B34AE4"/>
    <w:rsid w:val="00B35946"/>
    <w:rsid w:val="00B459FF"/>
    <w:rsid w:val="00B64FE7"/>
    <w:rsid w:val="00BB2443"/>
    <w:rsid w:val="00BB4F15"/>
    <w:rsid w:val="00BB5E80"/>
    <w:rsid w:val="00BF2897"/>
    <w:rsid w:val="00C13868"/>
    <w:rsid w:val="00C51C39"/>
    <w:rsid w:val="00C54B99"/>
    <w:rsid w:val="00D002BB"/>
    <w:rsid w:val="00D042AC"/>
    <w:rsid w:val="00D05DA5"/>
    <w:rsid w:val="00D20250"/>
    <w:rsid w:val="00D20671"/>
    <w:rsid w:val="00D24423"/>
    <w:rsid w:val="00D31013"/>
    <w:rsid w:val="00D45A28"/>
    <w:rsid w:val="00D51589"/>
    <w:rsid w:val="00D65049"/>
    <w:rsid w:val="00D93730"/>
    <w:rsid w:val="00DB747A"/>
    <w:rsid w:val="00E15139"/>
    <w:rsid w:val="00E464CE"/>
    <w:rsid w:val="00E50ACD"/>
    <w:rsid w:val="00E71255"/>
    <w:rsid w:val="00E72C9C"/>
    <w:rsid w:val="00E74310"/>
    <w:rsid w:val="00E929BD"/>
    <w:rsid w:val="00EF5683"/>
    <w:rsid w:val="00F02DA4"/>
    <w:rsid w:val="00F51CE9"/>
    <w:rsid w:val="00F765BB"/>
    <w:rsid w:val="00F93AD4"/>
    <w:rsid w:val="00FB5A30"/>
    <w:rsid w:val="00FD0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750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93EFB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493EF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93EFB"/>
    <w:rPr>
      <w:rFonts w:ascii="Times New Roman" w:eastAsiaTheme="minorEastAsia" w:hAnsi="Times New Roman" w:cs="Times New Roman"/>
      <w:color w:val="5A5A5A" w:themeColor="text1" w:themeTint="A5"/>
      <w:spacing w:val="15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93EF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93EFB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93EFB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493EF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EF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EFB"/>
    <w:rPr>
      <w:rFonts w:ascii="Times New Roman" w:hAnsi="Times New Roman" w:cs="Times New Roman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653D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653D1"/>
    <w:rPr>
      <w:rFonts w:ascii="Times New Roman" w:hAnsi="Times New Roman" w:cs="Times New Roman"/>
      <w:b/>
      <w:bCs/>
      <w:sz w:val="20"/>
      <w:szCs w:val="20"/>
    </w:rPr>
  </w:style>
  <w:style w:type="table" w:styleId="TableGrid">
    <w:name w:val="Table Grid"/>
    <w:basedOn w:val="TableNormal"/>
    <w:uiPriority w:val="39"/>
    <w:rsid w:val="008E16F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EF568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7</Pages>
  <Words>1839</Words>
  <Characters>10488</Characters>
  <Application>Microsoft Macintosh Word</Application>
  <DocSecurity>0</DocSecurity>
  <Lines>87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RESULTS</vt:lpstr>
      <vt:lpstr>Personality and behavioral syndromes in L. delicata</vt:lpstr>
      <vt:lpstr>Between Individuals Correlation/Covariance Matrices</vt:lpstr>
      <vt:lpstr>LOW</vt:lpstr>
      <vt:lpstr>Within Individual Correlation/Covariance Matrices</vt:lpstr>
      <vt:lpstr>LOW</vt:lpstr>
      <vt:lpstr>//Does diet impact personality and behavioral syndromes?</vt:lpstr>
    </vt:vector>
  </TitlesOfParts>
  <LinksUpToDate>false</LinksUpToDate>
  <CharactersWithSpaces>12303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kayelle.03@gmail.com</dc:creator>
  <cp:keywords/>
  <dc:description/>
  <cp:lastModifiedBy>kayelle.03@gmail.com</cp:lastModifiedBy>
  <cp:revision>14</cp:revision>
  <dcterms:created xsi:type="dcterms:W3CDTF">2017-10-01T03:06:00Z</dcterms:created>
  <dcterms:modified xsi:type="dcterms:W3CDTF">2017-10-05T11:32:00Z</dcterms:modified>
</cp:coreProperties>
</file>