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898B81" w14:textId="77777777" w:rsidR="00B728AB" w:rsidRDefault="00B728AB" w:rsidP="007D56D4">
      <w:pPr>
        <w:pStyle w:val="Subtitle"/>
      </w:pPr>
      <w:r>
        <w:t>INTRODUCTION</w:t>
      </w:r>
    </w:p>
    <w:p w14:paraId="2CCF10F1" w14:textId="386F3145" w:rsidR="00E1734A" w:rsidRPr="00E1734A" w:rsidRDefault="00E1734A" w:rsidP="003839DF">
      <w:pPr>
        <w:pStyle w:val="BodyA"/>
        <w:spacing w:line="480" w:lineRule="auto"/>
        <w:ind w:firstLine="720"/>
        <w:jc w:val="both"/>
        <w:rPr>
          <w:rFonts w:ascii="Calibri" w:hAnsi="Calibri"/>
          <w:b/>
          <w:i/>
        </w:rPr>
      </w:pPr>
      <w:r>
        <w:rPr>
          <w:rFonts w:ascii="Calibri" w:hAnsi="Calibri"/>
          <w:b/>
          <w:i/>
        </w:rPr>
        <w:t>Why is it i</w:t>
      </w:r>
      <w:r w:rsidR="00823BD8">
        <w:rPr>
          <w:rFonts w:ascii="Calibri" w:hAnsi="Calibri"/>
          <w:b/>
          <w:i/>
        </w:rPr>
        <w:t>nteresting to study diet effects</w:t>
      </w:r>
      <w:r>
        <w:rPr>
          <w:rFonts w:ascii="Calibri" w:hAnsi="Calibri"/>
          <w:b/>
          <w:i/>
        </w:rPr>
        <w:t xml:space="preserve"> at all? Because animals experience poor diet quality in the wild and it would be interesting to see how they respond. </w:t>
      </w:r>
    </w:p>
    <w:p w14:paraId="50F740AD" w14:textId="40866C3A" w:rsidR="003839DF" w:rsidRDefault="003839DF" w:rsidP="000C6AF9">
      <w:pPr>
        <w:pStyle w:val="BodyA"/>
        <w:spacing w:line="480" w:lineRule="auto"/>
        <w:ind w:firstLine="720"/>
        <w:rPr>
          <w:rFonts w:ascii="Calibri" w:hAnsi="Calibri"/>
        </w:rPr>
      </w:pPr>
      <w:r w:rsidRPr="00CF0B20">
        <w:rPr>
          <w:rFonts w:ascii="Calibri" w:hAnsi="Calibri"/>
        </w:rPr>
        <w:t xml:space="preserve">Diet quality refers to the caloric value and nutritional composition of food and impacts the behaviour of many species (Ishizaki et al. 2001, Bouvier and Hylander 1982). With dynamic ecosystems, diet quality does not remain consistent across all habitats, especially with human-induced environmental degradation </w:t>
      </w:r>
      <w:r w:rsidR="004E2AEB">
        <w:rPr>
          <w:rFonts w:ascii="Calibri" w:hAnsi="Calibri"/>
        </w:rPr>
        <w:t>(Sih et al. 2011,</w:t>
      </w:r>
      <w:r w:rsidRPr="00CF0B20">
        <w:rPr>
          <w:rFonts w:ascii="Calibri" w:hAnsi="Calibri"/>
        </w:rPr>
        <w:t xml:space="preserve"> Tuomainen and Candolin 2011). In low quality diet areas, animals impleme</w:t>
      </w:r>
      <w:r w:rsidR="00927DEA">
        <w:rPr>
          <w:rFonts w:ascii="Calibri" w:hAnsi="Calibri"/>
        </w:rPr>
        <w:t>nt b</w:t>
      </w:r>
      <w:r w:rsidRPr="00CF0B20">
        <w:rPr>
          <w:rFonts w:ascii="Calibri" w:hAnsi="Calibri"/>
        </w:rPr>
        <w:t>ehavioura</w:t>
      </w:r>
      <w:r w:rsidR="00927DEA">
        <w:rPr>
          <w:rFonts w:ascii="Calibri" w:hAnsi="Calibri"/>
        </w:rPr>
        <w:t>l and physiological mechanisms to selectively consume food and</w:t>
      </w:r>
      <w:r w:rsidRPr="00CF0B20">
        <w:rPr>
          <w:rFonts w:ascii="Calibri" w:hAnsi="Calibri"/>
        </w:rPr>
        <w:t xml:space="preserve"> meet nutritional and energetic needs</w:t>
      </w:r>
      <w:r w:rsidR="00DD5FBA">
        <w:rPr>
          <w:rFonts w:ascii="Calibri" w:hAnsi="Calibri"/>
        </w:rPr>
        <w:t xml:space="preserve"> (Chambers et al</w:t>
      </w:r>
      <w:r w:rsidR="00927DEA">
        <w:rPr>
          <w:rFonts w:ascii="Calibri" w:hAnsi="Calibri"/>
        </w:rPr>
        <w:t>. 2005)</w:t>
      </w:r>
      <w:r w:rsidRPr="00CF0B20">
        <w:rPr>
          <w:rFonts w:ascii="Calibri" w:hAnsi="Calibri"/>
        </w:rPr>
        <w:t xml:space="preserve">. In situations where nutritionally limited diets are inescapable, animals will prioritise consumption of the most important nutrients, usually at the cost of another </w:t>
      </w:r>
      <w:r w:rsidR="00282DF7">
        <w:rPr>
          <w:rFonts w:ascii="Calibri" w:hAnsi="Calibri"/>
        </w:rPr>
        <w:t>(Han and Dingemanse 2017). The consequential</w:t>
      </w:r>
      <w:r w:rsidRPr="00CF0B20">
        <w:rPr>
          <w:rFonts w:ascii="Calibri" w:hAnsi="Calibri"/>
        </w:rPr>
        <w:t xml:space="preserve"> nutritional imbalance influences a multitude of factors, including behaviour (Han and Dingemanse 2017).</w:t>
      </w:r>
    </w:p>
    <w:p w14:paraId="34A54E30" w14:textId="133F598E" w:rsidR="0029654D" w:rsidRDefault="0029654D" w:rsidP="000C6AF9">
      <w:pPr>
        <w:pStyle w:val="BodyA"/>
        <w:spacing w:line="480" w:lineRule="auto"/>
        <w:ind w:firstLine="720"/>
        <w:rPr>
          <w:rFonts w:ascii="Calibri" w:hAnsi="Calibri"/>
        </w:rPr>
      </w:pPr>
      <w:r>
        <w:rPr>
          <w:rFonts w:ascii="Calibri" w:hAnsi="Calibri"/>
        </w:rPr>
        <w:t>F</w:t>
      </w:r>
      <w:r w:rsidRPr="00CF0B20">
        <w:rPr>
          <w:rFonts w:ascii="Calibri" w:hAnsi="Calibri"/>
        </w:rPr>
        <w:t>unct</w:t>
      </w:r>
      <w:r>
        <w:rPr>
          <w:rFonts w:ascii="Calibri" w:hAnsi="Calibri"/>
        </w:rPr>
        <w:t>ionally different behaviours can also be</w:t>
      </w:r>
      <w:r w:rsidRPr="00CF0B20">
        <w:rPr>
          <w:rFonts w:ascii="Calibri" w:hAnsi="Calibri"/>
        </w:rPr>
        <w:t xml:space="preserve"> linked</w:t>
      </w:r>
      <w:r>
        <w:rPr>
          <w:rFonts w:ascii="Calibri" w:hAnsi="Calibri"/>
        </w:rPr>
        <w:t>, resulting in behavioural correlations</w:t>
      </w:r>
      <w:r w:rsidRPr="00CF0B20">
        <w:rPr>
          <w:rFonts w:ascii="Calibri" w:hAnsi="Calibri"/>
        </w:rPr>
        <w:t xml:space="preserve"> (Van Oers et al. 2005). These correlations</w:t>
      </w:r>
      <w:r>
        <w:rPr>
          <w:rFonts w:ascii="Calibri" w:hAnsi="Calibri"/>
        </w:rPr>
        <w:t xml:space="preserve"> can appear in the same individual over time (within-individual) as well as across the population (between-individual) (Han and Dingemanse 2015). Variation between individuals where each individual behaves consistently in different contexts is known as repeatability</w:t>
      </w:r>
      <w:r w:rsidRPr="00CF0B20">
        <w:rPr>
          <w:rFonts w:ascii="Calibri" w:hAnsi="Calibri"/>
        </w:rPr>
        <w:t xml:space="preserve"> (Bell et al. 2009).</w:t>
      </w:r>
      <w:r>
        <w:rPr>
          <w:rFonts w:ascii="Calibri" w:hAnsi="Calibri"/>
        </w:rPr>
        <w:t xml:space="preserve"> The presence of repeatable behaviours indicates personality (Wolf and Weissing 2012). The combination of personality and within- and between-individual correlations is called a behavioural syndrome (Sih et al 2004, Sih et al. 2012).</w:t>
      </w:r>
    </w:p>
    <w:p w14:paraId="72928077" w14:textId="758A68C5" w:rsidR="00A143F6" w:rsidRPr="00823BD8" w:rsidRDefault="00A143F6" w:rsidP="00A143F6">
      <w:pPr>
        <w:pStyle w:val="BodyA"/>
        <w:spacing w:line="480" w:lineRule="auto"/>
        <w:ind w:firstLine="720"/>
        <w:jc w:val="both"/>
        <w:rPr>
          <w:rFonts w:ascii="Calibri" w:hAnsi="Calibri"/>
          <w:b/>
          <w:i/>
        </w:rPr>
      </w:pPr>
      <w:r>
        <w:rPr>
          <w:rFonts w:ascii="Calibri" w:hAnsi="Calibri"/>
          <w:b/>
          <w:i/>
        </w:rPr>
        <w:t>What are personalities/behavioural syndromes/behaviours? Clarification of terms that we will be discussing</w:t>
      </w:r>
    </w:p>
    <w:p w14:paraId="79574026" w14:textId="77777777" w:rsidR="00A143F6" w:rsidRDefault="00A143F6" w:rsidP="00A143F6">
      <w:pPr>
        <w:pStyle w:val="BodyA"/>
        <w:spacing w:line="480" w:lineRule="auto"/>
        <w:jc w:val="both"/>
        <w:rPr>
          <w:rFonts w:ascii="Calibri" w:hAnsi="Calibri"/>
          <w:i/>
        </w:rPr>
      </w:pPr>
      <w:commentRangeStart w:id="0"/>
      <w:r>
        <w:rPr>
          <w:rFonts w:ascii="Calibri" w:hAnsi="Calibri"/>
          <w:i/>
        </w:rPr>
        <w:t xml:space="preserve">Qualifications </w:t>
      </w:r>
      <w:commentRangeEnd w:id="0"/>
      <w:r w:rsidR="00030AF6">
        <w:rPr>
          <w:rStyle w:val="CommentReference"/>
          <w:rFonts w:ascii="Times New Roman" w:eastAsiaTheme="minorHAnsi" w:hAnsi="Times New Roman" w:cs="Times New Roman"/>
          <w:color w:val="auto"/>
          <w:bdr w:val="none" w:sz="0" w:space="0" w:color="auto"/>
        </w:rPr>
        <w:commentReference w:id="0"/>
      </w:r>
      <w:r>
        <w:rPr>
          <w:rFonts w:ascii="Calibri" w:hAnsi="Calibri"/>
          <w:i/>
        </w:rPr>
        <w:t xml:space="preserve">of </w:t>
      </w:r>
      <w:commentRangeStart w:id="1"/>
      <w:r>
        <w:rPr>
          <w:rFonts w:ascii="Calibri" w:hAnsi="Calibri"/>
          <w:i/>
        </w:rPr>
        <w:t>Temperament</w:t>
      </w:r>
      <w:commentRangeEnd w:id="1"/>
      <w:r w:rsidR="00030AF6">
        <w:rPr>
          <w:rStyle w:val="CommentReference"/>
          <w:rFonts w:ascii="Times New Roman" w:eastAsiaTheme="minorHAnsi" w:hAnsi="Times New Roman" w:cs="Times New Roman"/>
          <w:color w:val="auto"/>
          <w:bdr w:val="none" w:sz="0" w:space="0" w:color="auto"/>
        </w:rPr>
        <w:commentReference w:id="1"/>
      </w:r>
    </w:p>
    <w:p w14:paraId="2344F9CD" w14:textId="265ABCA1"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their ecological implications (Dingemanse and Reale 2005). Only traits that have direct impacts on fitness have been thoroughly explored by scientists, including aggression and anti-predator behaviour (Ellis et al. 2006). Also, some behaviours depend on an accumulation of </w:t>
      </w:r>
      <w:r w:rsidRPr="002E5630">
        <w:rPr>
          <w:rFonts w:asciiTheme="minorHAnsi" w:hAnsiTheme="minorHAnsi"/>
        </w:rPr>
        <w:lastRenderedPageBreak/>
        <w:t xml:space="preserve">underlying genes, showing how a number of traits can be correlated (Reale et al. 2007). Some traits prevail in certain environmental conditions, such as boldness in periods of high predation (Reale and Feste-Bianchet 2003). As such, the impact temperament has on fitness should be considered. </w:t>
      </w:r>
    </w:p>
    <w:p w14:paraId="282FFB06"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Based on the genetic and environmental drivers of behaviour, animal temperament is defined as “individual behavioural differences [that] are consistent over time and across situations” (Reale et al. 2007). </w:t>
      </w:r>
    </w:p>
    <w:p w14:paraId="53BDEEF1" w14:textId="77777777" w:rsidR="00A143F6" w:rsidRPr="002E5630" w:rsidRDefault="00A143F6" w:rsidP="00A143F6">
      <w:pPr>
        <w:pStyle w:val="BodyA"/>
        <w:spacing w:line="480" w:lineRule="auto"/>
        <w:ind w:firstLine="720"/>
        <w:jc w:val="both"/>
        <w:rPr>
          <w:rFonts w:asciiTheme="minorHAnsi" w:hAnsiTheme="minorHAnsi"/>
        </w:rPr>
      </w:pPr>
      <w:commentRangeStart w:id="2"/>
      <w:r w:rsidRPr="002E5630">
        <w:rPr>
          <w:rFonts w:asciiTheme="minorHAnsi" w:hAnsiTheme="minorHAnsi"/>
        </w:rPr>
        <w:t xml:space="preserve">The five traits that make up temperament, according to Reale et al. (2007) are as follows: </w:t>
      </w:r>
    </w:p>
    <w:p w14:paraId="3884849E"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1. Shyness</w:t>
      </w:r>
      <w:commentRangeEnd w:id="2"/>
      <w:r w:rsidR="00905392">
        <w:rPr>
          <w:rStyle w:val="CommentReference"/>
          <w:rFonts w:ascii="Times New Roman" w:eastAsiaTheme="minorHAnsi" w:hAnsi="Times New Roman" w:cs="Times New Roman"/>
          <w:color w:val="auto"/>
          <w:bdr w:val="none" w:sz="0" w:space="0" w:color="auto"/>
        </w:rPr>
        <w:commentReference w:id="2"/>
      </w:r>
      <w:r w:rsidRPr="002E5630">
        <w:rPr>
          <w:rFonts w:asciiTheme="minorHAnsi" w:hAnsiTheme="minorHAnsi"/>
        </w:rPr>
        <w:t xml:space="preserve">-boldness: An animal’s willingness to participate in risk-taking behaviours determines their boldness as well as their reaction to risky, but not new, situations. Boldness has often been studied to observe the response to humans and predators (Boissy et al. 2005). </w:t>
      </w:r>
    </w:p>
    <w:p w14:paraId="4EE07EE9"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2. Exploration-avoidance: This trait describes the reaction of an animal to a new situation which is not necessarily risky. Neophobia is a facet of exploration and refers to an individual’s hesitation to interact with an unfamiliar item (Beissinger et al. 1994). Neophobia, however, is only relevant when studying individual variation in exploration (Greenberg and Mettke-Hoffman, 2001), as in this project. </w:t>
      </w:r>
    </w:p>
    <w:p w14:paraId="15717E7F"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3. Activity: The general activity of an individual in a neutral environment. Activity should be tested in a non-threatening and familiar environment so as not to confound results with exploration and neophobia (Barnett and Cowan 1976, Renner 1990). </w:t>
      </w:r>
    </w:p>
    <w:p w14:paraId="3E0E9D69"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4. Aggressiveness: Applicable to a social interaction, aggression is the measure of antagonistic behaviours towards a conspecific. </w:t>
      </w:r>
    </w:p>
    <w:p w14:paraId="51B9A5BA"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5. Sociability: Observation of an animal’s willingness to interact with a conspecific in a non-aggressive manner. Avoidance of conspecifics is considered antisocial while actively seeking interactions is considered social. </w:t>
      </w:r>
    </w:p>
    <w:p w14:paraId="5A17AF94" w14:textId="36FA4E7D"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These qualities form a basic framework for study into animal </w:t>
      </w:r>
      <w:del w:id="3" w:author="Daniel Noble" w:date="2017-10-23T13:14:00Z">
        <w:r w:rsidRPr="002E5630" w:rsidDel="00B0105D">
          <w:rPr>
            <w:rFonts w:asciiTheme="minorHAnsi" w:hAnsiTheme="minorHAnsi"/>
          </w:rPr>
          <w:delText xml:space="preserve">temperament </w:delText>
        </w:r>
      </w:del>
      <w:ins w:id="4" w:author="Daniel Noble" w:date="2017-10-23T13:14:00Z">
        <w:r w:rsidR="00B0105D">
          <w:rPr>
            <w:rFonts w:asciiTheme="minorHAnsi" w:hAnsiTheme="minorHAnsi"/>
          </w:rPr>
          <w:t>personality</w:t>
        </w:r>
        <w:r w:rsidR="00B0105D" w:rsidRPr="002E5630">
          <w:rPr>
            <w:rFonts w:asciiTheme="minorHAnsi" w:hAnsiTheme="minorHAnsi"/>
          </w:rPr>
          <w:t xml:space="preserve"> </w:t>
        </w:r>
      </w:ins>
      <w:r w:rsidRPr="002E5630">
        <w:rPr>
          <w:rFonts w:asciiTheme="minorHAnsi" w:hAnsiTheme="minorHAnsi"/>
        </w:rPr>
        <w:t xml:space="preserve">and, rather than being an exhaustive list, is a simple representation of behaviour (Reale et al. 2007).  </w:t>
      </w:r>
    </w:p>
    <w:p w14:paraId="59B7A6E4" w14:textId="4C215B10"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lastRenderedPageBreak/>
        <w:t>Diet quality can have important effects on fitness</w:t>
      </w:r>
      <w:ins w:id="5" w:author="Daniel Noble" w:date="2017-10-23T13:14:00Z">
        <w:r w:rsidR="00B0105D">
          <w:rPr>
            <w:rFonts w:asciiTheme="minorHAnsi" w:hAnsiTheme="minorHAnsi"/>
          </w:rPr>
          <w:t>,</w:t>
        </w:r>
      </w:ins>
      <w:r w:rsidRPr="002E5630">
        <w:rPr>
          <w:rFonts w:asciiTheme="minorHAnsi" w:hAnsiTheme="minorHAnsi"/>
        </w:rPr>
        <w:t xml:space="preserve"> and vary across species, population</w:t>
      </w:r>
      <w:ins w:id="6" w:author="Daniel Noble" w:date="2017-10-23T13:14:00Z">
        <w:r w:rsidR="00B0105D">
          <w:rPr>
            <w:rFonts w:asciiTheme="minorHAnsi" w:hAnsiTheme="minorHAnsi"/>
          </w:rPr>
          <w:t>s</w:t>
        </w:r>
      </w:ins>
      <w:r w:rsidRPr="002E5630">
        <w:rPr>
          <w:rFonts w:asciiTheme="minorHAnsi" w:hAnsiTheme="minorHAnsi"/>
        </w:rPr>
        <w:t xml:space="preserve"> and individuals (Sterner and Elser 2002). Low quality prey adversely impact survival and growth of terrestrial arthropods (Raubenheimer 2007, Mayntz and Toft 2006). Behavioural types </w:t>
      </w:r>
      <w:commentRangeStart w:id="7"/>
      <w:r w:rsidRPr="002E5630">
        <w:rPr>
          <w:rFonts w:asciiTheme="minorHAnsi" w:hAnsiTheme="minorHAnsi"/>
        </w:rPr>
        <w:t>also relate to fitness-related characteristics such as habitat use and activity patterns</w:t>
      </w:r>
      <w:commentRangeEnd w:id="7"/>
      <w:r w:rsidR="00B0105D">
        <w:rPr>
          <w:rStyle w:val="CommentReference"/>
          <w:rFonts w:ascii="Times New Roman" w:eastAsiaTheme="minorHAnsi" w:hAnsi="Times New Roman" w:cs="Times New Roman"/>
          <w:color w:val="auto"/>
          <w:bdr w:val="none" w:sz="0" w:space="0" w:color="auto"/>
        </w:rPr>
        <w:commentReference w:id="7"/>
      </w:r>
      <w:r w:rsidRPr="002E5630">
        <w:rPr>
          <w:rFonts w:asciiTheme="minorHAnsi" w:hAnsiTheme="minorHAnsi"/>
        </w:rPr>
        <w:t xml:space="preserve"> (Sih et al. 2012, Wolf and Weissing 2012). </w:t>
      </w:r>
      <w:commentRangeStart w:id="8"/>
      <w:r w:rsidRPr="002E5630">
        <w:rPr>
          <w:rFonts w:asciiTheme="minorHAnsi" w:hAnsiTheme="minorHAnsi"/>
        </w:rPr>
        <w:t xml:space="preserve">In </w:t>
      </w:r>
      <w:r w:rsidRPr="002E5630">
        <w:rPr>
          <w:rFonts w:asciiTheme="minorHAnsi" w:hAnsiTheme="minorHAnsi"/>
          <w:i/>
          <w:iCs/>
        </w:rPr>
        <w:t xml:space="preserve">L. delicata, </w:t>
      </w:r>
      <w:r w:rsidRPr="002E5630">
        <w:rPr>
          <w:rFonts w:asciiTheme="minorHAnsi" w:hAnsiTheme="minorHAnsi"/>
        </w:rPr>
        <w:t xml:space="preserve">high exploratory behaviour has been suggested to be important in colonization success (Chapple et al. 2011). In these studies, we can see how diet quality affects fitness and is therefore essential to understanding the extent of its ecological significance. </w:t>
      </w:r>
      <w:commentRangeEnd w:id="8"/>
      <w:r w:rsidR="00B0105D">
        <w:rPr>
          <w:rStyle w:val="CommentReference"/>
          <w:rFonts w:ascii="Times New Roman" w:eastAsiaTheme="minorHAnsi" w:hAnsi="Times New Roman" w:cs="Times New Roman"/>
          <w:color w:val="auto"/>
          <w:bdr w:val="none" w:sz="0" w:space="0" w:color="auto"/>
        </w:rPr>
        <w:commentReference w:id="8"/>
      </w:r>
    </w:p>
    <w:p w14:paraId="4D9DFA43" w14:textId="77777777" w:rsidR="00A143F6" w:rsidRPr="00A143F6" w:rsidRDefault="00A143F6" w:rsidP="003839DF">
      <w:pPr>
        <w:pStyle w:val="BodyA"/>
        <w:spacing w:line="480" w:lineRule="auto"/>
        <w:ind w:firstLine="720"/>
        <w:jc w:val="both"/>
        <w:rPr>
          <w:rFonts w:ascii="Calibri" w:hAnsi="Calibri"/>
          <w:b/>
          <w:i/>
        </w:rPr>
      </w:pPr>
    </w:p>
    <w:p w14:paraId="04327450" w14:textId="1CC1F9F0" w:rsidR="00823BD8" w:rsidRDefault="00823BD8" w:rsidP="003839DF">
      <w:pPr>
        <w:pStyle w:val="BodyA"/>
        <w:spacing w:line="480" w:lineRule="auto"/>
        <w:ind w:firstLine="720"/>
        <w:jc w:val="both"/>
        <w:rPr>
          <w:rFonts w:ascii="Calibri" w:hAnsi="Calibri"/>
          <w:b/>
          <w:i/>
        </w:rPr>
      </w:pPr>
      <w:r>
        <w:rPr>
          <w:rFonts w:ascii="Calibri" w:hAnsi="Calibri"/>
          <w:b/>
          <w:i/>
        </w:rPr>
        <w:t xml:space="preserve">What kind of impacts do we already see .’. why is it worth visiting behaviours and behavioural syndromes? Bulk of intro – talk about mechanisms and why we might expect to see changes. </w:t>
      </w:r>
    </w:p>
    <w:p w14:paraId="4A9E3A6C" w14:textId="77777777" w:rsidR="004D3949" w:rsidRPr="00CF0B20" w:rsidRDefault="004D3949" w:rsidP="004D3949">
      <w:pPr>
        <w:pStyle w:val="BodyA"/>
        <w:spacing w:line="480" w:lineRule="auto"/>
        <w:ind w:firstLine="720"/>
        <w:jc w:val="both"/>
        <w:rPr>
          <w:rFonts w:ascii="Calibri" w:hAnsi="Calibri"/>
          <w:i/>
        </w:rPr>
      </w:pPr>
      <w:r w:rsidRPr="00CF0B20">
        <w:rPr>
          <w:rFonts w:ascii="Calibri" w:hAnsi="Calibri"/>
          <w:i/>
        </w:rPr>
        <w:t>Nutrient dependent behavioural changes</w:t>
      </w:r>
    </w:p>
    <w:p w14:paraId="38AF9998" w14:textId="4FFE3529" w:rsidR="001B3B43" w:rsidRDefault="00FB3495" w:rsidP="0029654D">
      <w:pPr>
        <w:pStyle w:val="BodyA"/>
        <w:spacing w:line="480" w:lineRule="auto"/>
        <w:ind w:firstLine="720"/>
        <w:rPr>
          <w:rFonts w:ascii="Calibri" w:hAnsi="Calibri"/>
        </w:rPr>
      </w:pPr>
      <w:r>
        <w:rPr>
          <w:rFonts w:ascii="Calibri" w:hAnsi="Calibri"/>
        </w:rPr>
        <w:t>Macronutrient composition in an individual’s diet</w:t>
      </w:r>
      <w:r w:rsidR="004D3949" w:rsidRPr="00CF0B20">
        <w:rPr>
          <w:rFonts w:ascii="Calibri" w:hAnsi="Calibri"/>
        </w:rPr>
        <w:t xml:space="preserve"> </w:t>
      </w:r>
      <w:r>
        <w:rPr>
          <w:rFonts w:ascii="Calibri" w:hAnsi="Calibri"/>
        </w:rPr>
        <w:t xml:space="preserve">can </w:t>
      </w:r>
      <w:del w:id="9" w:author="Daniel Noble" w:date="2017-10-23T13:16:00Z">
        <w:r w:rsidR="004D3949" w:rsidRPr="00CF0B20" w:rsidDel="00B0105D">
          <w:rPr>
            <w:rFonts w:ascii="Calibri" w:hAnsi="Calibri"/>
          </w:rPr>
          <w:delText>trigger different gene expressions</w:delText>
        </w:r>
      </w:del>
      <w:ins w:id="10" w:author="Daniel Noble" w:date="2017-10-23T13:16:00Z">
        <w:r w:rsidR="00B0105D">
          <w:rPr>
            <w:rFonts w:ascii="Calibri" w:hAnsi="Calibri"/>
          </w:rPr>
          <w:t>differential gene expression that can affect</w:t>
        </w:r>
      </w:ins>
      <w:del w:id="11" w:author="Daniel Noble" w:date="2017-10-23T13:16:00Z">
        <w:r w:rsidR="004D3949" w:rsidRPr="00CF0B20" w:rsidDel="00B0105D">
          <w:rPr>
            <w:rFonts w:ascii="Calibri" w:hAnsi="Calibri"/>
          </w:rPr>
          <w:delText xml:space="preserve"> and</w:delText>
        </w:r>
      </w:del>
      <w:r w:rsidR="004D3949" w:rsidRPr="00CF0B20">
        <w:rPr>
          <w:rFonts w:ascii="Calibri" w:hAnsi="Calibri"/>
        </w:rPr>
        <w:t xml:space="preserve"> subsequent behaviours (Mason et al 2016, Rocha et al 2016</w:t>
      </w:r>
      <w:r>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ins w:id="12" w:author="Daniel Noble" w:date="2017-10-23T13:17:00Z">
        <w:r w:rsidR="00B0105D">
          <w:rPr>
            <w:rFonts w:ascii="Calibri" w:hAnsi="Calibri"/>
          </w:rPr>
          <w:t xml:space="preserve">. Higher metabolic rates increase the need for foraging to meet energetic demands and thus animals </w:t>
        </w:r>
      </w:ins>
      <w:del w:id="13" w:author="Daniel Noble" w:date="2017-10-23T13:17:00Z">
        <w:r w:rsidR="00E245F0" w:rsidDel="00B0105D">
          <w:rPr>
            <w:rFonts w:ascii="Calibri" w:hAnsi="Calibri"/>
          </w:rPr>
          <w:delText>,</w:delText>
        </w:r>
        <w:r w:rsidR="00413029" w:rsidDel="00B0105D">
          <w:rPr>
            <w:rFonts w:ascii="Calibri" w:hAnsi="Calibri"/>
          </w:rPr>
          <w:delText xml:space="preserve"> allowing</w:delText>
        </w:r>
      </w:del>
      <w:ins w:id="14" w:author="Daniel Noble" w:date="2017-10-23T13:17:00Z">
        <w:r w:rsidR="00B0105D">
          <w:rPr>
            <w:rFonts w:ascii="Calibri" w:hAnsi="Calibri"/>
          </w:rPr>
          <w:t>are predicted to exhibit</w:t>
        </w:r>
      </w:ins>
      <w:r w:rsidR="00413029">
        <w:rPr>
          <w:rFonts w:ascii="Calibri" w:hAnsi="Calibri"/>
        </w:rPr>
        <w:t xml:space="preserve"> higher</w:t>
      </w:r>
      <w:r w:rsidR="004D3949" w:rsidRPr="00CF0B20">
        <w:rPr>
          <w:rFonts w:ascii="Calibri" w:hAnsi="Calibri"/>
        </w:rPr>
        <w:t xml:space="preserve"> levels of activity</w:t>
      </w:r>
      <w:r w:rsidR="0054333A">
        <w:rPr>
          <w:rFonts w:ascii="Calibri" w:hAnsi="Calibri"/>
        </w:rPr>
        <w:t>, exploration</w:t>
      </w:r>
      <w:r w:rsidR="004D3949" w:rsidRPr="00CF0B20">
        <w:rPr>
          <w:rFonts w:ascii="Calibri" w:hAnsi="Calibri"/>
        </w:rPr>
        <w:t xml:space="preserve"> and </w:t>
      </w:r>
      <w:commentRangeStart w:id="15"/>
      <w:r w:rsidR="004D3949" w:rsidRPr="00CF0B20">
        <w:rPr>
          <w:rFonts w:ascii="Calibri" w:hAnsi="Calibri"/>
        </w:rPr>
        <w:t>quality reproductive efforts</w:t>
      </w:r>
      <w:commentRangeEnd w:id="15"/>
      <w:r w:rsidR="00B0105D">
        <w:rPr>
          <w:rStyle w:val="CommentReference"/>
          <w:rFonts w:ascii="Times New Roman" w:eastAsiaTheme="minorHAnsi" w:hAnsi="Times New Roman" w:cs="Times New Roman"/>
          <w:color w:val="auto"/>
          <w:bdr w:val="none" w:sz="0" w:space="0" w:color="auto"/>
        </w:rPr>
        <w:commentReference w:id="15"/>
      </w:r>
      <w:r w:rsidR="004D3949" w:rsidRPr="00CF0B20">
        <w:rPr>
          <w:rFonts w:ascii="Calibri" w:hAnsi="Calibri"/>
        </w:rPr>
        <w:t xml:space="preserve"> (Maklakov et al. 2008</w:t>
      </w:r>
      <w:r w:rsidR="0054333A">
        <w:rPr>
          <w:rFonts w:ascii="Calibri" w:hAnsi="Calibri"/>
        </w:rPr>
        <w:t>, Mathot and Dingemanse 2015</w:t>
      </w:r>
      <w:r w:rsidR="004D3949" w:rsidRPr="00CF0B20">
        <w:rPr>
          <w:rFonts w:ascii="Calibri" w:hAnsi="Calibri"/>
        </w:rPr>
        <w:t xml:space="preserve">). </w:t>
      </w:r>
      <w:commentRangeStart w:id="16"/>
      <w:r w:rsidR="004D3949" w:rsidRPr="00CF0B20">
        <w:rPr>
          <w:rFonts w:ascii="Calibri" w:hAnsi="Calibri"/>
        </w:rPr>
        <w:t xml:space="preserve">A limited protein supply induces higher cannibalistic rates in some invertebrates as they attempt to supplement the shortage </w:t>
      </w:r>
      <w:commentRangeEnd w:id="16"/>
      <w:r w:rsidR="00B0105D">
        <w:rPr>
          <w:rStyle w:val="CommentReference"/>
          <w:rFonts w:ascii="Times New Roman" w:eastAsiaTheme="minorHAnsi" w:hAnsi="Times New Roman" w:cs="Times New Roman"/>
          <w:color w:val="auto"/>
          <w:bdr w:val="none" w:sz="0" w:space="0" w:color="auto"/>
        </w:rPr>
        <w:commentReference w:id="16"/>
      </w:r>
      <w:r w:rsidR="004D3949" w:rsidRPr="00CF0B20">
        <w:rPr>
          <w:rFonts w:ascii="Calibri" w:hAnsi="Calibri"/>
        </w:rPr>
        <w:t>(Simpson et al 2006</w:t>
      </w:r>
      <w:commentRangeStart w:id="17"/>
      <w:r w:rsidR="004D3949" w:rsidRPr="00CF0B20">
        <w:rPr>
          <w:rFonts w:ascii="Calibri" w:hAnsi="Calibri"/>
        </w:rPr>
        <w:t xml:space="preserve">). Yet, in wolf spiders, the opposite was found </w:t>
      </w:r>
      <w:r w:rsidR="00E245F0">
        <w:rPr>
          <w:rFonts w:ascii="Calibri" w:hAnsi="Calibri"/>
        </w:rPr>
        <w:t>with females reared on a high-</w:t>
      </w:r>
      <w:r w:rsidR="004D3949" w:rsidRPr="00CF0B20">
        <w:rPr>
          <w:rFonts w:ascii="Calibri" w:hAnsi="Calibri"/>
        </w:rPr>
        <w:t xml:space="preserve">quality diet expressing higher rates of sexual cannibalism (Wilder and Rypstra 2008). </w:t>
      </w:r>
      <w:commentRangeEnd w:id="17"/>
      <w:r w:rsidR="00B0105D">
        <w:rPr>
          <w:rStyle w:val="CommentReference"/>
          <w:rFonts w:ascii="Times New Roman" w:eastAsiaTheme="minorHAnsi" w:hAnsi="Times New Roman" w:cs="Times New Roman"/>
          <w:color w:val="auto"/>
          <w:bdr w:val="none" w:sz="0" w:space="0" w:color="auto"/>
        </w:rPr>
        <w:commentReference w:id="17"/>
      </w:r>
      <w:commentRangeStart w:id="18"/>
      <w:r w:rsidR="004D3949" w:rsidRPr="00CF0B20">
        <w:rPr>
          <w:rFonts w:ascii="Calibri" w:hAnsi="Calibri"/>
        </w:rPr>
        <w:t xml:space="preserve">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(Dingemanse and Wolfe 2010)</w:t>
      </w:r>
      <w:commentRangeEnd w:id="18"/>
      <w:r w:rsidR="00B0105D">
        <w:rPr>
          <w:rStyle w:val="CommentReference"/>
          <w:rFonts w:ascii="Times New Roman" w:eastAsiaTheme="minorHAnsi" w:hAnsi="Times New Roman" w:cs="Times New Roman"/>
          <w:color w:val="auto"/>
          <w:bdr w:val="none" w:sz="0" w:space="0" w:color="auto"/>
        </w:rPr>
        <w:commentReference w:id="18"/>
      </w:r>
      <w:r w:rsidR="004D3949" w:rsidRPr="00CF0B20">
        <w:rPr>
          <w:rFonts w:ascii="Calibri" w:hAnsi="Calibri"/>
        </w:rPr>
        <w:t xml:space="preserve">. </w:t>
      </w:r>
      <w:r w:rsidR="00282DF7">
        <w:rPr>
          <w:rFonts w:ascii="Calibri" w:hAnsi="Calibri"/>
        </w:rPr>
        <w:t>Since there is variation in energetic and nutritional demand</w:t>
      </w:r>
      <w:ins w:id="19" w:author="Daniel Noble" w:date="2017-10-23T13:19:00Z">
        <w:r w:rsidR="00A339F5">
          <w:rPr>
            <w:rFonts w:ascii="Calibri" w:hAnsi="Calibri"/>
          </w:rPr>
          <w:t>s</w:t>
        </w:r>
      </w:ins>
      <w:r w:rsidR="00282DF7">
        <w:rPr>
          <w:rFonts w:ascii="Calibri" w:hAnsi="Calibri"/>
        </w:rPr>
        <w:t xml:space="preserve"> across species, diet quality </w:t>
      </w:r>
      <w:del w:id="20" w:author="Daniel Noble" w:date="2017-10-23T13:19:00Z">
        <w:r w:rsidR="00282DF7" w:rsidDel="00A339F5">
          <w:rPr>
            <w:rFonts w:ascii="Calibri" w:hAnsi="Calibri"/>
          </w:rPr>
          <w:delText xml:space="preserve">will </w:delText>
        </w:r>
      </w:del>
      <w:ins w:id="21" w:author="Daniel Noble" w:date="2017-10-23T13:19:00Z">
        <w:r w:rsidR="00A339F5">
          <w:rPr>
            <w:rFonts w:ascii="Calibri" w:hAnsi="Calibri"/>
          </w:rPr>
          <w:t>is predicted to</w:t>
        </w:r>
        <w:r w:rsidR="00A339F5">
          <w:rPr>
            <w:rFonts w:ascii="Calibri" w:hAnsi="Calibri"/>
          </w:rPr>
          <w:t xml:space="preserve"> </w:t>
        </w:r>
      </w:ins>
      <w:r w:rsidR="00282DF7">
        <w:rPr>
          <w:rFonts w:ascii="Calibri" w:hAnsi="Calibri"/>
        </w:rPr>
        <w:t xml:space="preserve">impact species differently </w:t>
      </w:r>
      <w:r w:rsidR="004D3949" w:rsidRPr="00CF0B20">
        <w:rPr>
          <w:rFonts w:ascii="Calibri" w:hAnsi="Calibri"/>
        </w:rPr>
        <w:t>(Simpson et al. 2004).</w:t>
      </w:r>
      <w:r w:rsidR="0029654D">
        <w:rPr>
          <w:rFonts w:ascii="Calibri" w:hAnsi="Calibri"/>
        </w:rPr>
        <w:t xml:space="preserve"> </w:t>
      </w:r>
    </w:p>
    <w:p w14:paraId="65B4B5AE" w14:textId="3BC82F9D" w:rsidR="004D3949" w:rsidRPr="00CF0B20" w:rsidRDefault="00C67A41" w:rsidP="0043021F">
      <w:pPr>
        <w:pStyle w:val="BodyA"/>
        <w:spacing w:line="480" w:lineRule="auto"/>
        <w:ind w:firstLine="720"/>
        <w:rPr>
          <w:rFonts w:ascii="Calibri" w:hAnsi="Calibri"/>
        </w:rPr>
      </w:pPr>
      <w:r>
        <w:rPr>
          <w:rFonts w:ascii="Calibri" w:hAnsi="Calibri"/>
        </w:rPr>
        <w:t>The e</w:t>
      </w:r>
      <w:r w:rsidR="00B87405">
        <w:rPr>
          <w:rFonts w:ascii="Calibri" w:hAnsi="Calibri"/>
        </w:rPr>
        <w:t>nvironment can alter</w:t>
      </w:r>
      <w:r w:rsidR="0033779B">
        <w:rPr>
          <w:rFonts w:ascii="Calibri" w:hAnsi="Calibri"/>
        </w:rPr>
        <w:t xml:space="preserve"> the </w:t>
      </w:r>
      <w:commentRangeStart w:id="22"/>
      <w:r w:rsidR="0033779B">
        <w:rPr>
          <w:rFonts w:ascii="Calibri" w:hAnsi="Calibri"/>
        </w:rPr>
        <w:t xml:space="preserve">expression level of a gene </w:t>
      </w:r>
      <w:commentRangeEnd w:id="22"/>
      <w:r w:rsidR="00A339F5">
        <w:rPr>
          <w:rStyle w:val="CommentReference"/>
          <w:rFonts w:ascii="Times New Roman" w:eastAsiaTheme="minorHAnsi" w:hAnsi="Times New Roman" w:cs="Times New Roman"/>
          <w:color w:val="auto"/>
          <w:bdr w:val="none" w:sz="0" w:space="0" w:color="auto"/>
        </w:rPr>
        <w:commentReference w:id="22"/>
      </w:r>
      <w:r w:rsidR="0033779B">
        <w:rPr>
          <w:rFonts w:ascii="Calibri" w:hAnsi="Calibri"/>
        </w:rPr>
        <w:t>that is linked with a behavioural trait (Dingemanse and Dochtermann 2013, Filby et al. 2012, Norton et al. 2011).</w:t>
      </w:r>
      <w:r w:rsidR="001B3B43">
        <w:rPr>
          <w:rFonts w:ascii="Calibri" w:hAnsi="Calibri"/>
        </w:rPr>
        <w:t xml:space="preserve"> </w:t>
      </w:r>
      <w:commentRangeStart w:id="23"/>
      <w:r w:rsidR="003F570B">
        <w:rPr>
          <w:rFonts w:ascii="Calibri" w:hAnsi="Calibri"/>
        </w:rPr>
        <w:t xml:space="preserve">Diet quality </w:t>
      </w:r>
      <w:r w:rsidR="003F570B">
        <w:rPr>
          <w:rFonts w:ascii="Calibri" w:hAnsi="Calibri"/>
        </w:rPr>
        <w:lastRenderedPageBreak/>
        <w:t>regulates neuroendocrine mechanisms which influence</w:t>
      </w:r>
      <w:r>
        <w:rPr>
          <w:rFonts w:ascii="Calibri" w:hAnsi="Calibri"/>
        </w:rPr>
        <w:t>s</w:t>
      </w:r>
      <w:r w:rsidR="003F570B">
        <w:rPr>
          <w:rFonts w:ascii="Calibri" w:hAnsi="Calibri"/>
        </w:rPr>
        <w:t xml:space="preserve"> sociability </w:t>
      </w:r>
      <w:r w:rsidR="001B3B43" w:rsidRPr="00CF0B20">
        <w:rPr>
          <w:rFonts w:ascii="Calibri" w:hAnsi="Calibri"/>
        </w:rPr>
        <w:t>(Soares et al 2010). Since poor nutrition has negative effects on neuromuscular development, it is expected that social behaviours will suffer as a result of low quality diets (Akman et al. 2012).</w:t>
      </w:r>
      <w:r w:rsidR="0033779B">
        <w:rPr>
          <w:rFonts w:ascii="Calibri" w:hAnsi="Calibri"/>
        </w:rPr>
        <w:t xml:space="preserve"> </w:t>
      </w:r>
      <w:commentRangeEnd w:id="23"/>
      <w:r w:rsidR="00A339F5">
        <w:rPr>
          <w:rStyle w:val="CommentReference"/>
          <w:rFonts w:ascii="Times New Roman" w:eastAsiaTheme="minorHAnsi" w:hAnsi="Times New Roman" w:cs="Times New Roman"/>
          <w:color w:val="auto"/>
          <w:bdr w:val="none" w:sz="0" w:space="0" w:color="auto"/>
        </w:rPr>
        <w:commentReference w:id="23"/>
      </w:r>
      <w:commentRangeStart w:id="24"/>
      <w:r w:rsidR="004D3949" w:rsidRPr="00CF0B20">
        <w:rPr>
          <w:rFonts w:ascii="Calibri" w:hAnsi="Calibri"/>
        </w:rPr>
        <w:t xml:space="preserve">In cases where the gene is pleiotropic, the behavioural changes will be correlated. Thus, environmental effects, such as diet quality, greatly impact behavioural correlations. </w:t>
      </w:r>
      <w:commentRangeEnd w:id="24"/>
      <w:r w:rsidR="00A339F5">
        <w:rPr>
          <w:rStyle w:val="CommentReference"/>
          <w:rFonts w:ascii="Times New Roman" w:eastAsiaTheme="minorHAnsi" w:hAnsi="Times New Roman" w:cs="Times New Roman"/>
          <w:color w:val="auto"/>
          <w:bdr w:val="none" w:sz="0" w:space="0" w:color="auto"/>
        </w:rPr>
        <w:commentReference w:id="24"/>
      </w:r>
    </w:p>
    <w:p w14:paraId="60AAB877" w14:textId="1BF5CA78" w:rsidR="004D3949" w:rsidRPr="00CF0B20" w:rsidRDefault="00A143F6" w:rsidP="00A143F6">
      <w:pPr>
        <w:pStyle w:val="BodyA"/>
        <w:spacing w:line="480" w:lineRule="auto"/>
        <w:ind w:firstLine="720"/>
        <w:rPr>
          <w:rFonts w:ascii="Calibri" w:hAnsi="Calibri"/>
        </w:rPr>
      </w:pPr>
      <w:commentRangeStart w:id="25"/>
      <w:r>
        <w:rPr>
          <w:rFonts w:ascii="Calibri" w:hAnsi="Calibri"/>
        </w:rPr>
        <w:t>Ectotherms are</w:t>
      </w:r>
      <w:r w:rsidR="004D3949" w:rsidRPr="00CF0B20">
        <w:rPr>
          <w:rFonts w:ascii="Calibri" w:hAnsi="Calibri"/>
        </w:rPr>
        <w:t xml:space="preserve"> thought to have lower heritability of morphological traits than endotherms (Mousseau and Roff 1987), largely due to their dependence on external factors</w:t>
      </w:r>
      <w:commentRangeEnd w:id="25"/>
      <w:r w:rsidR="00A339F5">
        <w:rPr>
          <w:rStyle w:val="CommentReference"/>
          <w:rFonts w:ascii="Times New Roman" w:eastAsiaTheme="minorHAnsi" w:hAnsi="Times New Roman" w:cs="Times New Roman"/>
          <w:color w:val="auto"/>
          <w:bdr w:val="none" w:sz="0" w:space="0" w:color="auto"/>
        </w:rPr>
        <w:commentReference w:id="25"/>
      </w:r>
      <w:r w:rsidR="004D3949" w:rsidRPr="00CF0B20">
        <w:rPr>
          <w:rFonts w:ascii="Calibri" w:hAnsi="Calibri"/>
        </w:rPr>
        <w:t xml:space="preserve">. Whether repeatability follows the same trend in ectotherms is yet to be completely explored, with preliminary meta-analyses suggesting it does (Bell et al. 2009). However, we know that low quality diets reduce behavioural repeatability in some spider species (Lichtenstein et al. 2016). Males also generally display more repeatability than females, the specific details of which were dependent on the behavioural trait in question (Andrew 1972, Wingfield 1994). </w:t>
      </w:r>
      <w:commentRangeStart w:id="26"/>
      <w:del w:id="27" w:author="Daniel Noble" w:date="2017-10-23T13:22:00Z">
        <w:r w:rsidR="004D3949" w:rsidRPr="00CF0B20" w:rsidDel="00A339F5">
          <w:rPr>
            <w:rFonts w:ascii="Calibri" w:hAnsi="Calibri"/>
            <w:i/>
            <w:iCs/>
          </w:rPr>
          <w:delText>L</w:delText>
        </w:r>
      </w:del>
      <w:ins w:id="28" w:author="Daniel Noble" w:date="2017-10-23T13:22:00Z">
        <w:r w:rsidR="00A339F5">
          <w:rPr>
            <w:rFonts w:ascii="Calibri" w:hAnsi="Calibri"/>
            <w:i/>
            <w:iCs/>
          </w:rPr>
          <w:t>Lampropholis</w:t>
        </w:r>
      </w:ins>
      <w:del w:id="29" w:author="Daniel Noble" w:date="2017-10-23T13:22:00Z">
        <w:r w:rsidR="004D3949" w:rsidRPr="00CF0B20" w:rsidDel="00A339F5">
          <w:rPr>
            <w:rFonts w:ascii="Calibri" w:hAnsi="Calibri"/>
            <w:i/>
            <w:iCs/>
          </w:rPr>
          <w:delText>.</w:delText>
        </w:r>
      </w:del>
      <w:r w:rsidR="004D3949" w:rsidRPr="00CF0B20">
        <w:rPr>
          <w:rFonts w:ascii="Calibri" w:hAnsi="Calibri"/>
          <w:i/>
          <w:iCs/>
        </w:rPr>
        <w:t xml:space="preserve"> delicata,</w:t>
      </w:r>
      <w:r w:rsidR="004D3949" w:rsidRPr="00CF0B20">
        <w:rPr>
          <w:rFonts w:ascii="Calibri" w:hAnsi="Calibri"/>
        </w:rPr>
        <w:t xml:space="preserve"> specifically, have shown little evidence that suggests sexual differences in behavioural traits and correlations (Michalengeli et al. 2016). While the behaviours remain similar between males and females, the subsequent </w:t>
      </w:r>
      <w:commentRangeStart w:id="30"/>
      <w:r w:rsidR="004D3949" w:rsidRPr="00CF0B20">
        <w:rPr>
          <w:rFonts w:ascii="Calibri" w:hAnsi="Calibri"/>
        </w:rPr>
        <w:t xml:space="preserve">impacts of diet quality </w:t>
      </w:r>
      <w:r>
        <w:rPr>
          <w:rFonts w:ascii="Calibri" w:hAnsi="Calibri"/>
        </w:rPr>
        <w:t xml:space="preserve">could </w:t>
      </w:r>
      <w:r w:rsidR="004D3949" w:rsidRPr="00CF0B20">
        <w:rPr>
          <w:rFonts w:ascii="Calibri" w:hAnsi="Calibri"/>
        </w:rPr>
        <w:t>differ</w:t>
      </w:r>
      <w:commentRangeEnd w:id="30"/>
      <w:r>
        <w:rPr>
          <w:rStyle w:val="CommentReference"/>
          <w:rFonts w:ascii="Times New Roman" w:eastAsiaTheme="minorHAnsi" w:hAnsi="Times New Roman" w:cs="Times New Roman"/>
          <w:color w:val="auto"/>
          <w:bdr w:val="none" w:sz="0" w:space="0" w:color="auto"/>
        </w:rPr>
        <w:commentReference w:id="30"/>
      </w:r>
      <w:r w:rsidR="004D3949" w:rsidRPr="00CF0B20">
        <w:rPr>
          <w:rFonts w:ascii="Calibri" w:hAnsi="Calibri"/>
        </w:rPr>
        <w:t xml:space="preserve">. </w:t>
      </w:r>
      <w:commentRangeEnd w:id="26"/>
      <w:r w:rsidR="00A339F5">
        <w:rPr>
          <w:rStyle w:val="CommentReference"/>
          <w:rFonts w:ascii="Times New Roman" w:eastAsiaTheme="minorHAnsi" w:hAnsi="Times New Roman" w:cs="Times New Roman"/>
          <w:color w:val="auto"/>
          <w:bdr w:val="none" w:sz="0" w:space="0" w:color="auto"/>
        </w:rPr>
        <w:commentReference w:id="26"/>
      </w:r>
    </w:p>
    <w:p w14:paraId="3B454CE2" w14:textId="78F26E37" w:rsidR="004D3949" w:rsidRDefault="004D3949" w:rsidP="00496637">
      <w:pPr>
        <w:pStyle w:val="BodyA"/>
        <w:spacing w:line="480" w:lineRule="auto"/>
        <w:ind w:firstLine="720"/>
        <w:jc w:val="both"/>
        <w:rPr>
          <w:rFonts w:ascii="Calibri" w:hAnsi="Calibri"/>
        </w:rPr>
      </w:pPr>
      <w:commentRangeStart w:id="31"/>
      <w:r w:rsidRPr="00CF0B20">
        <w:rPr>
          <w:rFonts w:ascii="Calibri" w:hAnsi="Calibri"/>
        </w:rPr>
        <w:t>Nutritional composition in the early stages of an animal’s life relate to behaviours expressed at maturity (Han and Ding</w:t>
      </w:r>
      <w:r w:rsidR="00496637">
        <w:rPr>
          <w:rFonts w:ascii="Calibri" w:hAnsi="Calibri"/>
        </w:rPr>
        <w:t>emanse 2015), indicating a long-</w:t>
      </w:r>
      <w:r w:rsidRPr="00CF0B20">
        <w:rPr>
          <w:rFonts w:ascii="Calibri" w:hAnsi="Calibri"/>
        </w:rPr>
        <w:t>term effect. The short-term effects have predominately been observed in grazing mammals from an agricultural perspective (Greenwood and Demment 1988, Newman et al. 1994). Differences in nutrient availability have been shown to cause changes in courtship behaviours, with reproductive behaviours also being influenced by nutrient balance in food (Maklakov 2008, Bertram et al. 2009). These short-term impacts may have huge implications for subsequent fitness. These impacts need to be explored across all species, rather than a selected few. This project aims to provide insight into the behavioural implications of diet quality in lizards</w:t>
      </w:r>
      <w:commentRangeEnd w:id="31"/>
      <w:r w:rsidR="002746A9">
        <w:rPr>
          <w:rStyle w:val="CommentReference"/>
          <w:rFonts w:ascii="Times New Roman" w:eastAsiaTheme="minorHAnsi" w:hAnsi="Times New Roman" w:cs="Times New Roman"/>
          <w:color w:val="auto"/>
          <w:bdr w:val="none" w:sz="0" w:space="0" w:color="auto"/>
        </w:rPr>
        <w:commentReference w:id="31"/>
      </w:r>
    </w:p>
    <w:p w14:paraId="4607294B" w14:textId="77777777" w:rsidR="00282DF7" w:rsidRDefault="00282DF7" w:rsidP="002E2C85">
      <w:pPr>
        <w:spacing w:line="480" w:lineRule="auto"/>
        <w:rPr>
          <w:rFonts w:ascii="Calibri" w:hAnsi="Calibri"/>
          <w:sz w:val="22"/>
          <w:szCs w:val="22"/>
        </w:rPr>
      </w:pPr>
    </w:p>
    <w:p w14:paraId="6EFA2082" w14:textId="77777777" w:rsidR="004D3949" w:rsidRDefault="004D3949" w:rsidP="004D3949">
      <w:pPr>
        <w:pStyle w:val="NormalWeb"/>
      </w:pPr>
    </w:p>
    <w:p w14:paraId="0CBE1A75" w14:textId="77777777" w:rsidR="004D3949" w:rsidRPr="00D8377B" w:rsidRDefault="004D3949" w:rsidP="004D3949">
      <w:pPr>
        <w:spacing w:line="360" w:lineRule="auto"/>
        <w:rPr>
          <w:rFonts w:ascii="Calibri" w:hAnsi="Calibri"/>
          <w:i/>
          <w:sz w:val="22"/>
          <w:szCs w:val="22"/>
        </w:rPr>
      </w:pPr>
    </w:p>
    <w:p w14:paraId="7409BE76" w14:textId="77777777" w:rsidR="004D3949" w:rsidRPr="00CF0B20" w:rsidRDefault="004D3949" w:rsidP="004D3949">
      <w:pPr>
        <w:spacing w:line="360" w:lineRule="auto"/>
        <w:rPr>
          <w:rFonts w:ascii="Calibri" w:hAnsi="Calibri"/>
          <w:i/>
          <w:sz w:val="22"/>
          <w:szCs w:val="22"/>
        </w:rPr>
      </w:pPr>
      <w:r w:rsidRPr="00CF0B20">
        <w:rPr>
          <w:rFonts w:ascii="Calibri" w:hAnsi="Calibri"/>
          <w:i/>
          <w:sz w:val="22"/>
          <w:szCs w:val="22"/>
        </w:rPr>
        <w:t xml:space="preserve">Gut Microbe </w:t>
      </w:r>
    </w:p>
    <w:p w14:paraId="34DCAB68" w14:textId="77777777" w:rsidR="004D3949" w:rsidRPr="00CF0B20" w:rsidRDefault="004D3949" w:rsidP="004D3949">
      <w:pPr>
        <w:spacing w:line="360" w:lineRule="auto"/>
        <w:rPr>
          <w:rFonts w:ascii="Calibri" w:hAnsi="Calibri"/>
          <w:sz w:val="22"/>
          <w:szCs w:val="22"/>
        </w:rPr>
      </w:pPr>
      <w:commentRangeStart w:id="32"/>
      <w:r w:rsidRPr="00CF0B20">
        <w:rPr>
          <w:rFonts w:ascii="Calibri" w:hAnsi="Calibri"/>
          <w:sz w:val="22"/>
          <w:szCs w:val="22"/>
        </w:rPr>
        <w:t xml:space="preserve">Gut microbial communities are susceptible to change dependent on the individual’s diet and have been known to significantly impact a range of behaviours. </w:t>
      </w:r>
      <w:commentRangeEnd w:id="32"/>
      <w:r w:rsidRPr="00CF0B20">
        <w:rPr>
          <w:rStyle w:val="CommentReference"/>
          <w:rFonts w:ascii="Calibri" w:hAnsi="Calibri"/>
          <w:sz w:val="22"/>
          <w:szCs w:val="22"/>
        </w:rPr>
        <w:commentReference w:id="32"/>
      </w:r>
    </w:p>
    <w:p w14:paraId="53836FDC" w14:textId="77777777" w:rsidR="00823BD8" w:rsidRDefault="00823BD8" w:rsidP="003839DF">
      <w:pPr>
        <w:pStyle w:val="BodyA"/>
        <w:spacing w:line="480" w:lineRule="auto"/>
        <w:ind w:firstLine="720"/>
        <w:jc w:val="both"/>
        <w:rPr>
          <w:rFonts w:ascii="Calibri" w:hAnsi="Calibri"/>
          <w:b/>
          <w:i/>
        </w:rPr>
      </w:pPr>
    </w:p>
    <w:p w14:paraId="0FCBB34D" w14:textId="71EE8AE4" w:rsidR="003839DF" w:rsidRPr="00823BD8" w:rsidRDefault="003839DF" w:rsidP="003839DF">
      <w:pPr>
        <w:pStyle w:val="Subtitle"/>
        <w:rPr>
          <w:rFonts w:ascii="Calibri" w:hAnsi="Calibri"/>
          <w:b/>
          <w:i/>
        </w:rPr>
      </w:pPr>
      <w:r w:rsidRPr="00823BD8">
        <w:rPr>
          <w:rFonts w:ascii="Calibri" w:hAnsi="Calibri"/>
          <w:b/>
          <w:i/>
        </w:rPr>
        <w:t>Summarising paragraph</w:t>
      </w:r>
      <w:r w:rsidR="00823BD8">
        <w:rPr>
          <w:rFonts w:ascii="Calibri" w:hAnsi="Calibri"/>
          <w:b/>
          <w:i/>
        </w:rPr>
        <w:t xml:space="preserve"> – clear outline of hypotheses/aims.</w:t>
      </w:r>
    </w:p>
    <w:p w14:paraId="589E25CE" w14:textId="77777777" w:rsidR="00823BD8" w:rsidRPr="00823BD8" w:rsidRDefault="00823BD8" w:rsidP="00823BD8"/>
    <w:p w14:paraId="44C82497" w14:textId="14AA5B28"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mealworming.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33"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lastRenderedPageBreak/>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behaviour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I assayed activity, neophobia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and b</w:t>
      </w:r>
      <w:r w:rsidRPr="00CF0B20">
        <w:rPr>
          <w:rStyle w:val="s1"/>
          <w:rFonts w:ascii="Calibri" w:hAnsi="Calibri"/>
          <w:sz w:val="22"/>
          <w:szCs w:val="22"/>
        </w:rPr>
        <w:t>ehaviour</w:t>
      </w:r>
      <w:r>
        <w:rPr>
          <w:rStyle w:val="s1"/>
          <w:rFonts w:ascii="Calibri" w:hAnsi="Calibri"/>
          <w:sz w:val="22"/>
          <w:szCs w:val="22"/>
        </w:rPr>
        <w:t>s</w:t>
      </w:r>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randomised neophobia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ins w:id="34" w:author="Daniel Noble" w:date="2017-10-11T11:19:00Z"/>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r w:rsidRPr="00155FB9">
        <w:rPr>
          <w:rFonts w:ascii="Calibri" w:hAnsi="Calibri"/>
          <w:b/>
          <w:i/>
          <w:sz w:val="22"/>
          <w:szCs w:val="22"/>
        </w:rPr>
        <w:t>Neophobia</w:t>
      </w:r>
    </w:p>
    <w:p w14:paraId="593F320C" w14:textId="77777777" w:rsidR="007D56D4" w:rsidRDefault="007D56D4" w:rsidP="007D56D4">
      <w:pPr>
        <w:pStyle w:val="p3"/>
        <w:spacing w:line="480" w:lineRule="auto"/>
        <w:rPr>
          <w:rStyle w:val="s1"/>
          <w:rFonts w:ascii="Calibri" w:hAnsi="Calibri"/>
          <w:sz w:val="22"/>
          <w:szCs w:val="22"/>
        </w:rPr>
      </w:pPr>
      <w:r>
        <w:rPr>
          <w:rStyle w:val="s1"/>
          <w:rFonts w:ascii="Calibri" w:hAnsi="Calibri"/>
          <w:iCs/>
          <w:sz w:val="22"/>
          <w:szCs w:val="22"/>
        </w:rPr>
        <w:t>Neophobia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35"/>
      <w:r w:rsidRPr="00CF0B20">
        <w:rPr>
          <w:rStyle w:val="s1"/>
          <w:rFonts w:ascii="Calibri" w:hAnsi="Calibri"/>
          <w:iCs/>
          <w:sz w:val="22"/>
          <w:szCs w:val="22"/>
        </w:rPr>
        <w:t>Figure</w:t>
      </w:r>
      <w:commentRangeEnd w:id="35"/>
      <w:r w:rsidRPr="00CF0B20">
        <w:rPr>
          <w:rStyle w:val="CommentReference"/>
          <w:rFonts w:ascii="Calibri" w:hAnsi="Calibri" w:cstheme="minorBidi"/>
          <w:sz w:val="22"/>
          <w:szCs w:val="22"/>
        </w:rPr>
        <w:commentReference w:id="35"/>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Blu-Tack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w:t>
      </w:r>
      <w:r>
        <w:rPr>
          <w:rStyle w:val="s1"/>
          <w:rFonts w:ascii="Calibri" w:hAnsi="Calibri"/>
          <w:sz w:val="22"/>
          <w:szCs w:val="22"/>
        </w:rPr>
        <w:lastRenderedPageBreak/>
        <w:t xml:space="preserve">quantify neophobia,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77777777" w:rsidR="007D56D4" w:rsidRDefault="007D56D4" w:rsidP="007D56D4">
      <w:pPr>
        <w:pStyle w:val="p3"/>
        <w:spacing w:line="480" w:lineRule="auto"/>
        <w:rPr>
          <w:rStyle w:val="s1"/>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6"/>
      <w:r w:rsidRPr="00CF0B20">
        <w:rPr>
          <w:rStyle w:val="s1"/>
          <w:rFonts w:ascii="Calibri" w:hAnsi="Calibri"/>
          <w:sz w:val="22"/>
          <w:szCs w:val="22"/>
        </w:rPr>
        <w:t>Figure #).</w:t>
      </w:r>
      <w:ins w:id="37" w:author="Daniel Noble" w:date="2017-10-11T11:24:00Z">
        <w:r>
          <w:rPr>
            <w:rStyle w:val="s1"/>
            <w:rFonts w:ascii="Calibri" w:hAnsi="Calibri"/>
            <w:sz w:val="22"/>
            <w:szCs w:val="22"/>
          </w:rPr>
          <w:t xml:space="preserve"> </w:t>
        </w:r>
      </w:ins>
      <w:commentRangeEnd w:id="36"/>
      <w:r>
        <w:rPr>
          <w:rStyle w:val="CommentReference"/>
          <w:rFonts w:ascii="Times New Roman" w:hAnsi="Times New Roman"/>
        </w:rPr>
        <w:commentReference w:id="36"/>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All 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Ethovision XT 11.5. Automated tracking significantly reduces collection time, nullifies inter-observer effects and </w:t>
      </w:r>
      <w:r>
        <w:rPr>
          <w:rStyle w:val="s1"/>
          <w:rFonts w:ascii="Calibri" w:hAnsi="Calibri"/>
          <w:sz w:val="22"/>
          <w:szCs w:val="22"/>
        </w:rPr>
        <w:t>allows for more precise behaviour</w:t>
      </w:r>
      <w:r w:rsidRPr="00CF0B20">
        <w:rPr>
          <w:rStyle w:val="s1"/>
          <w:rFonts w:ascii="Calibri" w:hAnsi="Calibri"/>
          <w:sz w:val="22"/>
          <w:szCs w:val="22"/>
        </w:rPr>
        <w:t xml:space="preserve">al measures. </w:t>
      </w:r>
    </w:p>
    <w:p w14:paraId="48156C9C" w14:textId="77777777" w:rsidR="007D56D4" w:rsidRPr="00CF0B20"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38"/>
      <w:r w:rsidRPr="00CF0B20">
        <w:rPr>
          <w:rStyle w:val="s1"/>
          <w:rFonts w:ascii="Calibri" w:hAnsi="Calibri"/>
          <w:sz w:val="22"/>
          <w:szCs w:val="22"/>
        </w:rPr>
        <w:t xml:space="preserve">(Fig #). </w:t>
      </w:r>
      <w:commentRangeEnd w:id="38"/>
      <w:r>
        <w:rPr>
          <w:rStyle w:val="CommentReference"/>
          <w:rFonts w:ascii="Times New Roman" w:hAnsi="Times New Roman"/>
        </w:rPr>
        <w:commentReference w:id="38"/>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w:t>
      </w:r>
      <w:r>
        <w:rPr>
          <w:rFonts w:ascii="Calibri" w:hAnsi="Calibri"/>
          <w:sz w:val="22"/>
          <w:szCs w:val="22"/>
        </w:rPr>
        <w:lastRenderedPageBreak/>
        <w:t>completely absent) as behaviours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r w:rsidRPr="001337F1">
        <w:rPr>
          <w:rFonts w:ascii="Calibri" w:hAnsi="Calibri"/>
          <w:i/>
          <w:sz w:val="22"/>
          <w:szCs w:val="22"/>
        </w:rPr>
        <w:t>MCMCglmm</w:t>
      </w:r>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r w:rsidRPr="001337F1">
        <w:rPr>
          <w:rFonts w:ascii="Calibri" w:hAnsi="Calibri"/>
          <w:i/>
          <w:sz w:val="22"/>
          <w:szCs w:val="22"/>
        </w:rPr>
        <w:t>MCMCglmm</w:t>
      </w:r>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w:t>
      </w:r>
      <w:commentRangeStart w:id="39"/>
      <w:r>
        <w:rPr>
          <w:rFonts w:ascii="Calibri" w:hAnsi="Calibri"/>
          <w:sz w:val="22"/>
          <w:szCs w:val="22"/>
        </w:rPr>
        <w:t xml:space="preserve">The between-individual matrices showed covariation across the population while the within-individual matrices revealed the covariation between assays occurring in each individual. </w:t>
      </w:r>
      <w:commentRangeEnd w:id="39"/>
      <w:r>
        <w:rPr>
          <w:rStyle w:val="CommentReference"/>
        </w:rPr>
        <w:commentReference w:id="39"/>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Shieldheith,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on behaviour</w:t>
      </w:r>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To estimate behavioural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lastRenderedPageBreak/>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behaviours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40"/>
      <w:r>
        <w:rPr>
          <w:rFonts w:ascii="Calibri" w:hAnsi="Calibri"/>
          <w:sz w:val="22"/>
          <w:szCs w:val="22"/>
        </w:rPr>
        <w:t xml:space="preserve">600 samples </w:t>
      </w:r>
      <w:commentRangeEnd w:id="40"/>
      <w:r>
        <w:rPr>
          <w:rStyle w:val="CommentReference"/>
        </w:rPr>
        <w:commentReference w:id="40"/>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inverse-Wishart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Personality and behavioural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All behavioural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41"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lastRenderedPageBreak/>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117700">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EA37368" w14:textId="69655604" w:rsidR="007D56D4" w:rsidRDefault="007D56D4" w:rsidP="001E737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behavioural traits formed a behavioural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behaviours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117700">
        <w:tc>
          <w:tcPr>
            <w:tcW w:w="1169" w:type="dxa"/>
          </w:tcPr>
          <w:p w14:paraId="312FC5F7" w14:textId="77777777" w:rsidR="007D56D4" w:rsidRPr="00661246" w:rsidRDefault="007D56D4" w:rsidP="00117700">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117700">
        <w:tc>
          <w:tcPr>
            <w:tcW w:w="1169" w:type="dxa"/>
          </w:tcPr>
          <w:p w14:paraId="4817A1E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117700">
        <w:trPr>
          <w:trHeight w:val="563"/>
        </w:trPr>
        <w:tc>
          <w:tcPr>
            <w:tcW w:w="1169" w:type="dxa"/>
          </w:tcPr>
          <w:p w14:paraId="50E8A51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117700">
        <w:tc>
          <w:tcPr>
            <w:tcW w:w="1169" w:type="dxa"/>
          </w:tcPr>
          <w:p w14:paraId="1BD725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lastRenderedPageBreak/>
              <w:t>Novel Duration</w:t>
            </w:r>
          </w:p>
        </w:tc>
        <w:tc>
          <w:tcPr>
            <w:tcW w:w="1695" w:type="dxa"/>
            <w:shd w:val="clear" w:color="auto" w:fill="E7E6E6" w:themeFill="background2"/>
          </w:tcPr>
          <w:p w14:paraId="27C71C3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117700">
        <w:trPr>
          <w:trHeight w:val="269"/>
        </w:trPr>
        <w:tc>
          <w:tcPr>
            <w:tcW w:w="1169" w:type="dxa"/>
          </w:tcPr>
          <w:p w14:paraId="55C45D2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behaviours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117700">
        <w:tc>
          <w:tcPr>
            <w:tcW w:w="1169" w:type="dxa"/>
          </w:tcPr>
          <w:p w14:paraId="31B45F4F" w14:textId="77777777" w:rsidR="007D56D4" w:rsidRPr="00661246" w:rsidRDefault="007D56D4" w:rsidP="00117700">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117700">
        <w:tc>
          <w:tcPr>
            <w:tcW w:w="1169" w:type="dxa"/>
          </w:tcPr>
          <w:p w14:paraId="186C21A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117700">
        <w:tc>
          <w:tcPr>
            <w:tcW w:w="1169" w:type="dxa"/>
          </w:tcPr>
          <w:p w14:paraId="08E2BBC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117700">
        <w:tc>
          <w:tcPr>
            <w:tcW w:w="1169" w:type="dxa"/>
          </w:tcPr>
          <w:p w14:paraId="6498D2A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117700">
        <w:tc>
          <w:tcPr>
            <w:tcW w:w="1169" w:type="dxa"/>
          </w:tcPr>
          <w:p w14:paraId="0C86F34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lang w:val="en-GB" w:eastAsia="en-GB"/>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lang w:val="en-GB" w:eastAsia="en-GB"/>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77777777" w:rsidR="007D56D4" w:rsidRPr="00A831A8" w:rsidRDefault="007D56D4" w:rsidP="007D56D4">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behavioural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117700">
        <w:tc>
          <w:tcPr>
            <w:tcW w:w="1039" w:type="dxa"/>
          </w:tcPr>
          <w:p w14:paraId="475EC793" w14:textId="77777777" w:rsidR="007D56D4" w:rsidRPr="00661246" w:rsidRDefault="007D56D4" w:rsidP="00117700">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117700">
        <w:tc>
          <w:tcPr>
            <w:tcW w:w="1039" w:type="dxa"/>
          </w:tcPr>
          <w:p w14:paraId="5E39BA8A"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117700">
        <w:tc>
          <w:tcPr>
            <w:tcW w:w="1039" w:type="dxa"/>
          </w:tcPr>
          <w:p w14:paraId="7612A74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117700">
        <w:tc>
          <w:tcPr>
            <w:tcW w:w="1039" w:type="dxa"/>
          </w:tcPr>
          <w:p w14:paraId="3D4AD74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117700">
        <w:trPr>
          <w:trHeight w:val="269"/>
        </w:trPr>
        <w:tc>
          <w:tcPr>
            <w:tcW w:w="1039" w:type="dxa"/>
          </w:tcPr>
          <w:p w14:paraId="72E1A62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117700">
        <w:tc>
          <w:tcPr>
            <w:tcW w:w="1129" w:type="dxa"/>
          </w:tcPr>
          <w:p w14:paraId="743270A8" w14:textId="77777777" w:rsidR="007D56D4" w:rsidRPr="00661246" w:rsidRDefault="007D56D4" w:rsidP="00117700">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117700">
        <w:tc>
          <w:tcPr>
            <w:tcW w:w="1129" w:type="dxa"/>
          </w:tcPr>
          <w:p w14:paraId="636018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117700">
        <w:tc>
          <w:tcPr>
            <w:tcW w:w="1129" w:type="dxa"/>
          </w:tcPr>
          <w:p w14:paraId="19192B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117700">
        <w:tc>
          <w:tcPr>
            <w:tcW w:w="1129" w:type="dxa"/>
          </w:tcPr>
          <w:p w14:paraId="2D16CA2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117700">
        <w:trPr>
          <w:trHeight w:val="269"/>
        </w:trPr>
        <w:tc>
          <w:tcPr>
            <w:tcW w:w="1129" w:type="dxa"/>
          </w:tcPr>
          <w:p w14:paraId="1FE13E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Does diet impact personality and behavioural syndromes?</w:t>
      </w:r>
    </w:p>
    <w:p w14:paraId="6FDB0929" w14:textId="77777777"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r>
        <w:rPr>
          <w:rFonts w:asciiTheme="minorHAnsi" w:hAnsiTheme="minorHAnsi"/>
          <w:sz w:val="22"/>
        </w:rPr>
        <w:t>behaviour</w:t>
      </w:r>
      <w:r w:rsidRPr="00B30812">
        <w:rPr>
          <w:rFonts w:asciiTheme="minorHAnsi" w:hAnsiTheme="minorHAnsi"/>
          <w:sz w:val="22"/>
        </w:rPr>
        <w:t xml:space="preserve">s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df = 62) treatment groups. The same can be said for average time taken to interact with novel item (high = 760.23; low = 777.89, t = 0.67, df = 62) and time spent in the novel zone (high = 2.52; low = 2.31, t = 0.67, df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10, t = 1.68, df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6FA1C778" w:rsidR="007D56D4" w:rsidRPr="001E7374" w:rsidRDefault="007D56D4" w:rsidP="001E737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r>
        <w:rPr>
          <w:rFonts w:asciiTheme="minorHAnsi" w:hAnsiTheme="minorHAnsi"/>
          <w:sz w:val="22"/>
          <w:szCs w:val="22"/>
        </w:rPr>
        <w:t>behaviour</w:t>
      </w:r>
      <w:r w:rsidRPr="00385024">
        <w:rPr>
          <w:rFonts w:asciiTheme="minorHAnsi" w:hAnsiTheme="minorHAnsi"/>
          <w:sz w:val="22"/>
          <w:szCs w:val="22"/>
        </w:rPr>
        <w:t xml:space="preserve">s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w:t>
      </w:r>
      <w:r>
        <w:rPr>
          <w:rFonts w:ascii="Calibri" w:hAnsi="Calibri"/>
          <w:sz w:val="22"/>
          <w:szCs w:val="22"/>
        </w:rPr>
        <w:lastRenderedPageBreak/>
        <w:t>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treatment:trait as a fixed effect in the MCMCglmm.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117700">
        <w:tc>
          <w:tcPr>
            <w:tcW w:w="1259" w:type="dxa"/>
          </w:tcPr>
          <w:p w14:paraId="3E62F54D" w14:textId="77777777" w:rsidR="007D56D4" w:rsidRPr="00661246" w:rsidRDefault="007D56D4" w:rsidP="00117700">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117700">
        <w:tc>
          <w:tcPr>
            <w:tcW w:w="1259" w:type="dxa"/>
          </w:tcPr>
          <w:p w14:paraId="43C6E23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117700">
        <w:tc>
          <w:tcPr>
            <w:tcW w:w="1259" w:type="dxa"/>
          </w:tcPr>
          <w:p w14:paraId="4D310A6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117700">
        <w:tc>
          <w:tcPr>
            <w:tcW w:w="1259" w:type="dxa"/>
          </w:tcPr>
          <w:p w14:paraId="19B14C7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117700">
        <w:trPr>
          <w:trHeight w:val="269"/>
        </w:trPr>
        <w:tc>
          <w:tcPr>
            <w:tcW w:w="1259" w:type="dxa"/>
          </w:tcPr>
          <w:p w14:paraId="10FB42C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Table 7: Correlations (bottom left shaded area), variance (diagonal) and covariance (non-shaded area) within individuals for each assay, pooling all data together with treatment:trait as a fixed effect in the MCMCglmm.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117700">
        <w:tc>
          <w:tcPr>
            <w:tcW w:w="1275" w:type="dxa"/>
          </w:tcPr>
          <w:p w14:paraId="107BC975" w14:textId="77777777" w:rsidR="007D56D4" w:rsidRPr="00661246" w:rsidRDefault="007D56D4" w:rsidP="00117700">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117700">
        <w:tc>
          <w:tcPr>
            <w:tcW w:w="1275" w:type="dxa"/>
          </w:tcPr>
          <w:p w14:paraId="1778A51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117700">
        <w:tc>
          <w:tcPr>
            <w:tcW w:w="1275" w:type="dxa"/>
          </w:tcPr>
          <w:p w14:paraId="1FE6422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117700">
        <w:tc>
          <w:tcPr>
            <w:tcW w:w="1275" w:type="dxa"/>
          </w:tcPr>
          <w:p w14:paraId="3D028A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117700">
        <w:trPr>
          <w:trHeight w:val="269"/>
        </w:trPr>
        <w:tc>
          <w:tcPr>
            <w:tcW w:w="1275" w:type="dxa"/>
          </w:tcPr>
          <w:p w14:paraId="77E9CA5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behavioural traits (i.e. behavioural syndromes) were similar for high and low-quality diets (Tables 2-5). Both between individual and within-individual correlations were unaffected by diet treatment (Figure 1). Mantel tests comparing the behavioural correlations within </w:t>
      </w:r>
      <w:r>
        <w:rPr>
          <w:rFonts w:ascii="Calibri" w:hAnsi="Calibri"/>
          <w:sz w:val="22"/>
          <w:szCs w:val="22"/>
        </w:rPr>
        <w:lastRenderedPageBreak/>
        <w:t>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lang w:val="en-GB" w:eastAsia="en-GB"/>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2C6E35A4" w:rsidR="007D56D4" w:rsidRPr="001E7374" w:rsidRDefault="007D56D4" w:rsidP="001E7374">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r>
        <w:rPr>
          <w:rFonts w:asciiTheme="minorHAnsi" w:hAnsiTheme="minorHAnsi"/>
          <w:i/>
          <w:sz w:val="21"/>
          <w:lang w:val="en-AU"/>
        </w:rPr>
        <w:t xml:space="preserve">Df for all figures = 62. </w:t>
      </w:r>
      <w:r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lang w:val="en-GB" w:eastAsia="en-GB"/>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0239" cy="3076120"/>
                    </a:xfrm>
                    <a:prstGeom prst="rect">
                      <a:avLst/>
                    </a:prstGeom>
                  </pic:spPr>
                </pic:pic>
              </a:graphicData>
            </a:graphic>
          </wp:inline>
        </w:drawing>
      </w:r>
    </w:p>
    <w:p w14:paraId="3021B1EF" w14:textId="428D90E0" w:rsidR="007D56D4" w:rsidRPr="001E7374" w:rsidRDefault="007D56D4" w:rsidP="001E7374">
      <w:pPr>
        <w:spacing w:line="360" w:lineRule="auto"/>
        <w:jc w:val="center"/>
        <w:rPr>
          <w:rFonts w:asciiTheme="minorHAnsi" w:hAnsiTheme="minorHAnsi"/>
          <w:sz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r>
        <w:br w:type="page"/>
      </w:r>
    </w:p>
    <w:p w14:paraId="17B3F4E5" w14:textId="77777777" w:rsidR="007D56D4" w:rsidRDefault="007D56D4" w:rsidP="007D56D4">
      <w:pPr>
        <w:pStyle w:val="Subtitle"/>
      </w:pPr>
      <w:r w:rsidRPr="00FA5811">
        <w:lastRenderedPageBreak/>
        <w:t>DISCUSSION</w:t>
      </w:r>
      <w:r>
        <w:t xml:space="preserve"> </w:t>
      </w:r>
    </w:p>
    <w:p w14:paraId="6DC6AB36" w14:textId="0BE9834A" w:rsidR="007D56D4" w:rsidRPr="00C93DAD" w:rsidRDefault="007D56D4" w:rsidP="007D56D4">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behavioural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behavioural syndromes and personality in </w:t>
      </w:r>
      <w:r>
        <w:rPr>
          <w:rFonts w:asciiTheme="minorHAnsi" w:hAnsiTheme="minorHAnsi"/>
          <w:i/>
          <w:sz w:val="22"/>
        </w:rPr>
        <w:t xml:space="preserve">L. delicata. </w:t>
      </w:r>
      <w:r>
        <w:rPr>
          <w:rFonts w:asciiTheme="minorHAnsi" w:hAnsiTheme="minorHAnsi"/>
          <w:sz w:val="22"/>
        </w:rPr>
        <w:t>Within-individual correlations show that on any given day lizards remain constrained in their behaviour</w:t>
      </w:r>
      <w:ins w:id="42" w:author="Daniel Noble" w:date="2017-10-23T09:15:00Z">
        <w:r w:rsidR="00C13216">
          <w:rPr>
            <w:rFonts w:asciiTheme="minorHAnsi" w:hAnsiTheme="minorHAnsi"/>
            <w:sz w:val="22"/>
          </w:rPr>
          <w:t xml:space="preserve"> – </w:t>
        </w:r>
      </w:ins>
      <w:del w:id="43" w:author="Daniel Noble" w:date="2017-10-23T09:15:00Z">
        <w:r w:rsidDel="00C13216">
          <w:rPr>
            <w:rFonts w:asciiTheme="minorHAnsi" w:hAnsiTheme="minorHAnsi"/>
            <w:sz w:val="22"/>
          </w:rPr>
          <w:delText xml:space="preserve">, </w:delText>
        </w:r>
      </w:del>
      <w:r>
        <w:rPr>
          <w:rFonts w:asciiTheme="minorHAnsi" w:hAnsiTheme="minorHAnsi"/>
          <w:sz w:val="22"/>
        </w:rPr>
        <w:t xml:space="preserve">days with high activity also meant lizards were more social and neophobic. Nonetheless, individuals also behave consistently over time </w:t>
      </w:r>
      <w:del w:id="44" w:author="Daniel Noble" w:date="2017-10-23T09:18:00Z">
        <w:r w:rsidDel="002C2F7E">
          <w:rPr>
            <w:rFonts w:asciiTheme="minorHAnsi" w:hAnsiTheme="minorHAnsi"/>
            <w:sz w:val="22"/>
          </w:rPr>
          <w:delText>showing evidence that lizards demonstrate personality</w:delText>
        </w:r>
      </w:del>
      <w:ins w:id="45" w:author="Daniel Noble" w:date="2017-10-23T09:18:00Z">
        <w:r w:rsidR="002C2F7E">
          <w:rPr>
            <w:rFonts w:asciiTheme="minorHAnsi" w:hAnsiTheme="minorHAnsi"/>
            <w:sz w:val="22"/>
          </w:rPr>
          <w:t>(personality)</w:t>
        </w:r>
      </w:ins>
      <w:r>
        <w:rPr>
          <w:rFonts w:asciiTheme="minorHAnsi" w:hAnsiTheme="minorHAnsi"/>
          <w:sz w:val="22"/>
        </w:rPr>
        <w:t xml:space="preserve"> and </w:t>
      </w:r>
      <w:del w:id="46" w:author="Daniel Noble" w:date="2017-10-23T09:18:00Z">
        <w:r w:rsidDel="002C2F7E">
          <w:rPr>
            <w:rFonts w:asciiTheme="minorHAnsi" w:hAnsiTheme="minorHAnsi"/>
            <w:sz w:val="22"/>
          </w:rPr>
          <w:delText xml:space="preserve">that </w:delText>
        </w:r>
      </w:del>
      <w:r>
        <w:rPr>
          <w:rFonts w:asciiTheme="minorHAnsi" w:hAnsiTheme="minorHAnsi"/>
          <w:sz w:val="22"/>
        </w:rPr>
        <w:t>these personality traits form a behavioural syndrome within the population</w:t>
      </w:r>
      <w:ins w:id="47" w:author="Daniel Noble" w:date="2017-10-23T09:18:00Z">
        <w:r w:rsidR="002C2F7E">
          <w:rPr>
            <w:rFonts w:asciiTheme="minorHAnsi" w:hAnsiTheme="minorHAnsi"/>
            <w:sz w:val="22"/>
          </w:rPr>
          <w:t xml:space="preserve"> providing evidence that behaviours are </w:t>
        </w:r>
      </w:ins>
      <w:ins w:id="48" w:author="Daniel Noble" w:date="2017-10-23T09:19:00Z">
        <w:r w:rsidR="002C2F7E">
          <w:rPr>
            <w:rFonts w:asciiTheme="minorHAnsi" w:hAnsiTheme="minorHAnsi"/>
            <w:sz w:val="22"/>
          </w:rPr>
          <w:t>constrained</w:t>
        </w:r>
      </w:ins>
      <w:ins w:id="49" w:author="Daniel Noble" w:date="2017-10-23T09:18:00Z">
        <w:r w:rsidR="002C2F7E">
          <w:rPr>
            <w:rFonts w:asciiTheme="minorHAnsi" w:hAnsiTheme="minorHAnsi"/>
            <w:sz w:val="22"/>
          </w:rPr>
          <w:t xml:space="preserve"> across contexts</w:t>
        </w:r>
      </w:ins>
      <w:r>
        <w:rPr>
          <w:rFonts w:asciiTheme="minorHAnsi" w:hAnsiTheme="minorHAnsi"/>
          <w:sz w:val="22"/>
        </w:rPr>
        <w:t xml:space="preserve">. </w:t>
      </w:r>
    </w:p>
    <w:p w14:paraId="79A33565" w14:textId="77777777" w:rsidR="007D56D4" w:rsidRDefault="007D56D4" w:rsidP="007D56D4">
      <w:pPr>
        <w:spacing w:line="360" w:lineRule="auto"/>
        <w:rPr>
          <w:rStyle w:val="SubtitleChar"/>
        </w:rPr>
      </w:pPr>
    </w:p>
    <w:p w14:paraId="05444A6C" w14:textId="69FD78FD" w:rsidR="007D56D4" w:rsidRPr="00C13216" w:rsidRDefault="00C13216" w:rsidP="007D56D4">
      <w:pPr>
        <w:pStyle w:val="Subtitle"/>
        <w:rPr>
          <w:rFonts w:asciiTheme="minorHAnsi" w:hAnsiTheme="minorHAnsi"/>
          <w:b/>
          <w:i/>
        </w:rPr>
      </w:pPr>
      <w:ins w:id="50" w:author="Daniel Noble" w:date="2017-10-23T09:13:00Z">
        <w:r w:rsidRPr="00C13216">
          <w:rPr>
            <w:rStyle w:val="s1"/>
            <w:rFonts w:ascii="Calibri" w:hAnsi="Calibri"/>
            <w:b/>
            <w:bCs/>
            <w:i/>
            <w:rPrChange w:id="51" w:author="Daniel Noble" w:date="2017-10-23T09:14:00Z">
              <w:rPr>
                <w:rStyle w:val="s1"/>
                <w:rFonts w:ascii="Calibri" w:hAnsi="Calibri"/>
                <w:b/>
                <w:bCs/>
              </w:rPr>
            </w:rPrChange>
          </w:rPr>
          <w:t xml:space="preserve">Personality and </w:t>
        </w:r>
      </w:ins>
      <w:commentRangeStart w:id="52"/>
      <w:del w:id="53" w:author="Daniel Noble" w:date="2017-10-23T09:13:00Z">
        <w:r w:rsidR="007D56D4" w:rsidRPr="00C13216" w:rsidDel="00C13216">
          <w:rPr>
            <w:rStyle w:val="s1"/>
            <w:rFonts w:ascii="Calibri" w:hAnsi="Calibri"/>
            <w:b/>
            <w:bCs/>
            <w:i/>
            <w:rPrChange w:id="54" w:author="Daniel Noble" w:date="2017-10-23T09:14:00Z">
              <w:rPr>
                <w:rStyle w:val="s1"/>
                <w:rFonts w:ascii="Calibri" w:hAnsi="Calibri"/>
                <w:b/>
                <w:bCs/>
              </w:rPr>
            </w:rPrChange>
          </w:rPr>
          <w:delText>BEHAVIOURAL SYNDROMES</w:delText>
        </w:r>
        <w:r w:rsidR="007D56D4" w:rsidRPr="00C13216" w:rsidDel="00C13216">
          <w:rPr>
            <w:rFonts w:asciiTheme="minorHAnsi" w:hAnsiTheme="minorHAnsi"/>
            <w:b/>
            <w:i/>
          </w:rPr>
          <w:delText xml:space="preserve"> </w:delText>
        </w:r>
        <w:commentRangeEnd w:id="52"/>
        <w:r w:rsidR="007D56D4" w:rsidRPr="00C13216" w:rsidDel="00C13216">
          <w:rPr>
            <w:rStyle w:val="CommentReference"/>
            <w:rFonts w:eastAsiaTheme="minorHAnsi"/>
            <w:i/>
            <w:color w:val="auto"/>
            <w:spacing w:val="0"/>
            <w:rPrChange w:id="55" w:author="Daniel Noble" w:date="2017-10-23T09:14:00Z">
              <w:rPr>
                <w:rStyle w:val="CommentReference"/>
                <w:rFonts w:eastAsiaTheme="minorHAnsi"/>
                <w:color w:val="auto"/>
                <w:spacing w:val="0"/>
              </w:rPr>
            </w:rPrChange>
          </w:rPr>
          <w:commentReference w:id="52"/>
        </w:r>
      </w:del>
      <w:ins w:id="56" w:author="Daniel Noble" w:date="2017-10-23T09:13:00Z">
        <w:r w:rsidRPr="00C13216">
          <w:rPr>
            <w:rStyle w:val="s1"/>
            <w:rFonts w:ascii="Calibri" w:hAnsi="Calibri"/>
            <w:b/>
            <w:bCs/>
            <w:i/>
            <w:rPrChange w:id="57" w:author="Daniel Noble" w:date="2017-10-23T09:14:00Z">
              <w:rPr>
                <w:rStyle w:val="s1"/>
                <w:rFonts w:ascii="Calibri" w:hAnsi="Calibri"/>
                <w:b/>
                <w:bCs/>
              </w:rPr>
            </w:rPrChange>
          </w:rPr>
          <w:t>behavioural syndromes in Lampropholis delicata</w:t>
        </w:r>
      </w:ins>
    </w:p>
    <w:p w14:paraId="27E7C5E9" w14:textId="03BEF220" w:rsidR="007D56D4" w:rsidRPr="00DF1B74" w:rsidRDefault="007D56D4" w:rsidP="007D56D4">
      <w:pPr>
        <w:spacing w:line="480" w:lineRule="auto"/>
        <w:ind w:firstLine="720"/>
        <w:rPr>
          <w:rFonts w:asciiTheme="minorHAnsi" w:hAnsiTheme="minorHAnsi"/>
          <w:sz w:val="22"/>
        </w:rPr>
      </w:pPr>
      <w:r>
        <w:rPr>
          <w:rFonts w:asciiTheme="minorHAnsi" w:hAnsiTheme="minorHAnsi"/>
          <w:sz w:val="22"/>
        </w:rPr>
        <w:t xml:space="preserve">This study found strong evidence for behavioural syndromes that have already been observed in many species (Dingemanse et al. 2009, Han and Dingemanse 2017, Wolf and Weissing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(Michelangeli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w:t>
      </w:r>
      <w:del w:id="58" w:author="Daniel Noble" w:date="2017-10-23T09:19:00Z">
        <w:r w:rsidDel="002C2F7E">
          <w:rPr>
            <w:rFonts w:asciiTheme="minorHAnsi" w:hAnsiTheme="minorHAnsi"/>
            <w:sz w:val="22"/>
          </w:rPr>
          <w:delText xml:space="preserve">portioning </w:delText>
        </w:r>
      </w:del>
      <w:ins w:id="59" w:author="Daniel Noble" w:date="2017-10-23T09:19:00Z">
        <w:r w:rsidR="002C2F7E">
          <w:rPr>
            <w:rFonts w:asciiTheme="minorHAnsi" w:hAnsiTheme="minorHAnsi"/>
            <w:sz w:val="22"/>
          </w:rPr>
          <w:t>partitioning</w:t>
        </w:r>
        <w:r w:rsidR="002C2F7E">
          <w:rPr>
            <w:rFonts w:asciiTheme="minorHAnsi" w:hAnsiTheme="minorHAnsi"/>
            <w:sz w:val="22"/>
          </w:rPr>
          <w:t xml:space="preserve"> </w:t>
        </w:r>
      </w:ins>
      <w:r>
        <w:rPr>
          <w:rFonts w:asciiTheme="minorHAnsi" w:hAnsiTheme="minorHAnsi"/>
          <w:sz w:val="22"/>
        </w:rPr>
        <w:t xml:space="preserve">variation in behaviour into within-individual and between individual differences. Such a design </w:t>
      </w:r>
      <w:r w:rsidR="00755F42">
        <w:rPr>
          <w:rFonts w:asciiTheme="minorHAnsi" w:hAnsiTheme="minorHAnsi"/>
          <w:sz w:val="22"/>
        </w:rPr>
        <w:t>is recognized as</w:t>
      </w:r>
      <w:r>
        <w:rPr>
          <w:rFonts w:asciiTheme="minorHAnsi" w:hAnsiTheme="minorHAnsi"/>
          <w:sz w:val="22"/>
        </w:rPr>
        <w:t xml:space="preserve"> being essential for accurate estimates of behavioural trait covariances (</w:t>
      </w:r>
      <w:commentRangeStart w:id="60"/>
      <w:r>
        <w:rPr>
          <w:rFonts w:asciiTheme="minorHAnsi" w:hAnsiTheme="minorHAnsi"/>
          <w:sz w:val="22"/>
        </w:rPr>
        <w:t>Careau&amp;Wilson, 2017-Integrative and Comparative Biology</w:t>
      </w:r>
      <w:commentRangeEnd w:id="60"/>
      <w:r w:rsidR="002C2F7E">
        <w:rPr>
          <w:rStyle w:val="CommentReference"/>
        </w:rPr>
        <w:commentReference w:id="60"/>
      </w:r>
      <w:r>
        <w:rPr>
          <w:rFonts w:asciiTheme="minorHAnsi" w:hAnsiTheme="minorHAnsi"/>
          <w:sz w:val="22"/>
        </w:rPr>
        <w:t xml:space="preserve">). </w:t>
      </w:r>
    </w:p>
    <w:p w14:paraId="75359415" w14:textId="53430527" w:rsidR="007D56D4" w:rsidRDefault="007D56D4" w:rsidP="00755F42">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w:t>
      </w:r>
      <w:r w:rsidR="00563A3E">
        <w:rPr>
          <w:rFonts w:asciiTheme="minorHAnsi" w:hAnsiTheme="minorHAnsi"/>
          <w:sz w:val="22"/>
        </w:rPr>
        <w:t xml:space="preserve"> species (e.g. Michelangeli 2016</w:t>
      </w:r>
      <w:r>
        <w:rPr>
          <w:rFonts w:asciiTheme="minorHAnsi" w:hAnsiTheme="minorHAnsi"/>
          <w:sz w:val="22"/>
        </w:rPr>
        <w:t>) which can be highly beneficial if they are in the right environmental context</w:t>
      </w:r>
      <w:del w:id="61" w:author="Daniel Noble" w:date="2017-10-23T09:19:00Z">
        <w:r w:rsidDel="002C2F7E">
          <w:rPr>
            <w:rFonts w:asciiTheme="minorHAnsi" w:hAnsiTheme="minorHAnsi"/>
            <w:sz w:val="22"/>
          </w:rPr>
          <w:delText>s</w:delText>
        </w:r>
      </w:del>
      <w:r>
        <w:rPr>
          <w:rFonts w:asciiTheme="minorHAnsi" w:hAnsiTheme="minorHAnsi"/>
          <w:sz w:val="22"/>
        </w:rPr>
        <w:t xml:space="preserve"> (Sih et al. 2012). </w:t>
      </w:r>
      <w:commentRangeStart w:id="62"/>
      <w:r>
        <w:rPr>
          <w:rFonts w:asciiTheme="minorHAnsi" w:hAnsiTheme="minorHAnsi"/>
          <w:sz w:val="22"/>
        </w:rPr>
        <w:t xml:space="preserve">Bolder individuals, for example, tend to make costly decisions unnecessarily, wasting precious resources and risking early mortality in more hostile environments </w:t>
      </w:r>
      <w:commentRangeEnd w:id="62"/>
      <w:r w:rsidR="002C2F7E">
        <w:rPr>
          <w:rStyle w:val="CommentReference"/>
        </w:rPr>
        <w:commentReference w:id="62"/>
      </w:r>
      <w:r>
        <w:rPr>
          <w:rFonts w:asciiTheme="minorHAnsi" w:hAnsiTheme="minorHAnsi"/>
          <w:sz w:val="22"/>
        </w:rPr>
        <w:t xml:space="preserve">(Sih et al 2003). However, more exploratory and neophilic individuals tend to be more successful in novel environments as they are more likely to effectively feed on novel prey (Sih et al. 2012). </w:t>
      </w:r>
      <w:r>
        <w:rPr>
          <w:rFonts w:asciiTheme="minorHAnsi" w:hAnsiTheme="minorHAnsi"/>
          <w:i/>
          <w:sz w:val="22"/>
        </w:rPr>
        <w:t>L</w:t>
      </w:r>
      <w:ins w:id="63" w:author="Daniel Noble" w:date="2017-10-23T09:21:00Z">
        <w:r w:rsidR="002C2F7E">
          <w:rPr>
            <w:rFonts w:asciiTheme="minorHAnsi" w:hAnsiTheme="minorHAnsi"/>
            <w:i/>
            <w:sz w:val="22"/>
          </w:rPr>
          <w:t>ampropholis</w:t>
        </w:r>
      </w:ins>
      <w:del w:id="64" w:author="Daniel Noble" w:date="2017-10-23T09:21:00Z">
        <w:r w:rsidDel="002C2F7E">
          <w:rPr>
            <w:rFonts w:asciiTheme="minorHAnsi" w:hAnsiTheme="minorHAnsi"/>
            <w:i/>
            <w:sz w:val="22"/>
          </w:rPr>
          <w:delText>.</w:delText>
        </w:r>
      </w:del>
      <w:r>
        <w:rPr>
          <w:rFonts w:asciiTheme="minorHAnsi" w:hAnsiTheme="minorHAnsi"/>
          <w:i/>
          <w:sz w:val="22"/>
        </w:rPr>
        <w:t xml:space="preserve"> delicata </w:t>
      </w:r>
      <w:r>
        <w:rPr>
          <w:rFonts w:asciiTheme="minorHAnsi" w:hAnsiTheme="minorHAnsi"/>
          <w:sz w:val="22"/>
        </w:rPr>
        <w:t xml:space="preserve">is an invasive species (Chapple et al. 2011) that would need to exploit new environments. The presence of </w:t>
      </w:r>
      <w:commentRangeStart w:id="65"/>
      <w:r>
        <w:rPr>
          <w:rFonts w:asciiTheme="minorHAnsi" w:hAnsiTheme="minorHAnsi"/>
          <w:sz w:val="22"/>
        </w:rPr>
        <w:t xml:space="preserve">behavioural syndromes may explain the evolutionary success of </w:t>
      </w:r>
      <w:r>
        <w:rPr>
          <w:rFonts w:asciiTheme="minorHAnsi" w:hAnsiTheme="minorHAnsi"/>
          <w:i/>
          <w:sz w:val="22"/>
        </w:rPr>
        <w:t xml:space="preserve">L. delicata </w:t>
      </w:r>
      <w:commentRangeEnd w:id="65"/>
      <w:r w:rsidR="002C2F7E">
        <w:rPr>
          <w:rStyle w:val="CommentReference"/>
        </w:rPr>
        <w:commentReference w:id="65"/>
      </w:r>
      <w:r>
        <w:rPr>
          <w:rFonts w:asciiTheme="minorHAnsi" w:hAnsiTheme="minorHAnsi"/>
          <w:sz w:val="22"/>
        </w:rPr>
        <w:t>as an invasive species,</w:t>
      </w:r>
      <w:commentRangeStart w:id="66"/>
      <w:r>
        <w:rPr>
          <w:rFonts w:asciiTheme="minorHAnsi" w:hAnsiTheme="minorHAnsi"/>
          <w:sz w:val="22"/>
        </w:rPr>
        <w:t xml:space="preserve"> revealing more about their ecological implications</w:t>
      </w:r>
      <w:commentRangeEnd w:id="66"/>
      <w:r w:rsidR="002C2F7E">
        <w:rPr>
          <w:rStyle w:val="CommentReference"/>
        </w:rPr>
        <w:commentReference w:id="66"/>
      </w:r>
      <w:r>
        <w:rPr>
          <w:rFonts w:asciiTheme="minorHAnsi" w:hAnsiTheme="minorHAnsi"/>
          <w:sz w:val="22"/>
        </w:rPr>
        <w:t xml:space="preserve">. </w:t>
      </w:r>
    </w:p>
    <w:p w14:paraId="1B093BEE" w14:textId="36CB2B12" w:rsidR="00C21DFE" w:rsidRDefault="000678D2" w:rsidP="00755F42">
      <w:pPr>
        <w:spacing w:line="480" w:lineRule="auto"/>
        <w:ind w:firstLine="720"/>
        <w:rPr>
          <w:rFonts w:asciiTheme="minorHAnsi" w:hAnsiTheme="minorHAnsi"/>
          <w:sz w:val="22"/>
        </w:rPr>
      </w:pPr>
      <w:r>
        <w:rPr>
          <w:rFonts w:asciiTheme="minorHAnsi" w:hAnsiTheme="minorHAnsi"/>
          <w:sz w:val="22"/>
        </w:rPr>
        <w:lastRenderedPageBreak/>
        <w:t>The exploration-sociability syndrome</w:t>
      </w:r>
      <w:r w:rsidR="002867EE">
        <w:rPr>
          <w:rFonts w:asciiTheme="minorHAnsi" w:hAnsiTheme="minorHAnsi"/>
          <w:sz w:val="22"/>
        </w:rPr>
        <w:t xml:space="preserve"> in lizards</w:t>
      </w:r>
      <w:r>
        <w:rPr>
          <w:rFonts w:asciiTheme="minorHAnsi" w:hAnsiTheme="minorHAnsi"/>
          <w:sz w:val="22"/>
        </w:rPr>
        <w:t xml:space="preserve"> has often been linked to dispersal tendency </w:t>
      </w:r>
      <w:r w:rsidR="002867EE">
        <w:rPr>
          <w:rFonts w:asciiTheme="minorHAnsi" w:hAnsiTheme="minorHAnsi"/>
          <w:sz w:val="22"/>
        </w:rPr>
        <w:t>with social individuals exploring</w:t>
      </w:r>
      <w:r w:rsidR="00FD04DB">
        <w:rPr>
          <w:rFonts w:asciiTheme="minorHAnsi" w:hAnsiTheme="minorHAnsi"/>
          <w:sz w:val="22"/>
        </w:rPr>
        <w:t xml:space="preserve"> more</w:t>
      </w:r>
      <w:r w:rsidR="002867EE">
        <w:rPr>
          <w:rFonts w:asciiTheme="minorHAnsi" w:hAnsiTheme="minorHAnsi"/>
          <w:sz w:val="22"/>
        </w:rPr>
        <w:t xml:space="preserve"> in low population densities </w:t>
      </w:r>
      <w:r>
        <w:rPr>
          <w:rFonts w:asciiTheme="minorHAnsi" w:hAnsiTheme="minorHAnsi"/>
          <w:sz w:val="22"/>
        </w:rPr>
        <w:t xml:space="preserve">(Cote and Clobert 2007). </w:t>
      </w:r>
      <w:r w:rsidR="002867EE">
        <w:rPr>
          <w:rFonts w:asciiTheme="minorHAnsi" w:hAnsiTheme="minorHAnsi"/>
          <w:sz w:val="22"/>
        </w:rPr>
        <w:t>This syndrome is highly beneficial as individuals have a greater chance of finding a mate (Michelangeli et al. 2016</w:t>
      </w:r>
      <w:r w:rsidR="008B7221">
        <w:rPr>
          <w:rFonts w:asciiTheme="minorHAnsi" w:hAnsiTheme="minorHAnsi"/>
          <w:sz w:val="22"/>
        </w:rPr>
        <w:t>)</w:t>
      </w:r>
      <w:r w:rsidR="002867EE">
        <w:rPr>
          <w:rFonts w:asciiTheme="minorHAnsi" w:hAnsiTheme="minorHAnsi"/>
          <w:sz w:val="22"/>
        </w:rPr>
        <w:t>.</w:t>
      </w:r>
      <w:r w:rsidR="008B7221">
        <w:rPr>
          <w:rFonts w:asciiTheme="minorHAnsi" w:hAnsiTheme="minorHAnsi"/>
          <w:sz w:val="22"/>
        </w:rPr>
        <w:t xml:space="preserve"> The results from my study show the same</w:t>
      </w:r>
      <w:r w:rsidR="002867EE">
        <w:rPr>
          <w:rFonts w:asciiTheme="minorHAnsi" w:hAnsiTheme="minorHAnsi"/>
          <w:sz w:val="22"/>
        </w:rPr>
        <w:t xml:space="preserve"> </w:t>
      </w:r>
      <w:r w:rsidR="008B7221">
        <w:rPr>
          <w:rFonts w:asciiTheme="minorHAnsi" w:hAnsiTheme="minorHAnsi"/>
          <w:sz w:val="22"/>
        </w:rPr>
        <w:t xml:space="preserve">exploration-sociability-neophobia syndromes that have also previously been observed in delicate skinks (Moule et al. </w:t>
      </w:r>
      <w:commentRangeStart w:id="67"/>
      <w:r w:rsidR="008B7221">
        <w:rPr>
          <w:rFonts w:asciiTheme="minorHAnsi" w:hAnsiTheme="minorHAnsi"/>
          <w:sz w:val="22"/>
        </w:rPr>
        <w:t>2015</w:t>
      </w:r>
      <w:commentRangeEnd w:id="67"/>
      <w:r w:rsidR="00030AF6">
        <w:rPr>
          <w:rStyle w:val="CommentReference"/>
        </w:rPr>
        <w:commentReference w:id="67"/>
      </w:r>
      <w:r w:rsidR="008B7221">
        <w:rPr>
          <w:rFonts w:asciiTheme="minorHAnsi" w:hAnsiTheme="minorHAnsi"/>
          <w:sz w:val="22"/>
        </w:rPr>
        <w:t xml:space="preserve">). </w:t>
      </w:r>
      <w:del w:id="68" w:author="Daniel Noble" w:date="2017-10-23T09:23:00Z">
        <w:r w:rsidR="008B7221" w:rsidDel="00030AF6">
          <w:rPr>
            <w:rFonts w:asciiTheme="minorHAnsi" w:hAnsiTheme="minorHAnsi"/>
            <w:sz w:val="22"/>
          </w:rPr>
          <w:delText xml:space="preserve">However, the correlations calculated here were unexpectedly high. These hyper-correlations are a consequence of the methods where a subset was taken to only include days where individuals were active across all three assays. </w:delText>
        </w:r>
        <w:r w:rsidR="004E49EE" w:rsidDel="00030AF6">
          <w:rPr>
            <w:rFonts w:asciiTheme="minorHAnsi" w:hAnsiTheme="minorHAnsi"/>
            <w:sz w:val="22"/>
          </w:rPr>
          <w:delText xml:space="preserve">Because of this, it is inevitable that correlations will be unusually high, but the significance and slope of the </w:delText>
        </w:r>
        <w:commentRangeStart w:id="69"/>
        <w:r w:rsidR="004E49EE" w:rsidDel="00030AF6">
          <w:rPr>
            <w:rFonts w:asciiTheme="minorHAnsi" w:hAnsiTheme="minorHAnsi"/>
            <w:sz w:val="22"/>
          </w:rPr>
          <w:delText xml:space="preserve">correlation still remains. </w:delText>
        </w:r>
        <w:commentRangeEnd w:id="69"/>
        <w:r w:rsidR="004E49EE" w:rsidDel="00030AF6">
          <w:rPr>
            <w:rStyle w:val="CommentReference"/>
          </w:rPr>
          <w:commentReference w:id="69"/>
        </w:r>
      </w:del>
    </w:p>
    <w:p w14:paraId="549EEDD2" w14:textId="77777777" w:rsidR="003D170B" w:rsidRDefault="003D170B" w:rsidP="00755F42">
      <w:pPr>
        <w:spacing w:line="480" w:lineRule="auto"/>
        <w:ind w:firstLine="720"/>
        <w:rPr>
          <w:rFonts w:asciiTheme="minorHAnsi" w:hAnsiTheme="minorHAnsi"/>
          <w:sz w:val="22"/>
        </w:rPr>
      </w:pPr>
    </w:p>
    <w:p w14:paraId="237ED3A8" w14:textId="0F65F7F1" w:rsidR="007D56D4" w:rsidRPr="00C13216" w:rsidRDefault="007D56D4" w:rsidP="007D56D4">
      <w:pPr>
        <w:pStyle w:val="Subtitle"/>
        <w:rPr>
          <w:rFonts w:asciiTheme="minorHAnsi" w:hAnsiTheme="minorHAnsi"/>
          <w:b/>
          <w:i/>
        </w:rPr>
      </w:pPr>
      <w:del w:id="70" w:author="Daniel Noble" w:date="2017-10-23T09:14:00Z">
        <w:r w:rsidRPr="00C13216" w:rsidDel="00C13216">
          <w:rPr>
            <w:rStyle w:val="s1"/>
            <w:rFonts w:ascii="Calibri" w:hAnsi="Calibri"/>
            <w:b/>
            <w:bCs/>
            <w:i/>
            <w:rPrChange w:id="71" w:author="Daniel Noble" w:date="2017-10-23T09:14:00Z">
              <w:rPr>
                <w:rStyle w:val="s1"/>
                <w:rFonts w:ascii="Calibri" w:hAnsi="Calibri"/>
                <w:b/>
                <w:bCs/>
              </w:rPr>
            </w:rPrChange>
          </w:rPr>
          <w:delText>IMPACTS OF DIET</w:delText>
        </w:r>
      </w:del>
      <w:ins w:id="72" w:author="Daniel Noble" w:date="2017-10-23T09:14:00Z">
        <w:r w:rsidR="00C13216" w:rsidRPr="00C13216">
          <w:rPr>
            <w:rStyle w:val="s1"/>
            <w:rFonts w:ascii="Calibri" w:hAnsi="Calibri"/>
            <w:b/>
            <w:bCs/>
            <w:i/>
            <w:rPrChange w:id="73" w:author="Daniel Noble" w:date="2017-10-23T09:14:00Z">
              <w:rPr>
                <w:rStyle w:val="s1"/>
                <w:rFonts w:ascii="Calibri" w:hAnsi="Calibri"/>
                <w:b/>
                <w:bCs/>
              </w:rPr>
            </w:rPrChange>
          </w:rPr>
          <w:t>Dietary Impacts on Personality and Behavioural Syndromes</w:t>
        </w:r>
      </w:ins>
      <w:r w:rsidRPr="00C13216">
        <w:rPr>
          <w:rFonts w:asciiTheme="minorHAnsi" w:hAnsiTheme="minorHAnsi"/>
          <w:b/>
          <w:i/>
        </w:rPr>
        <w:t xml:space="preserve"> </w:t>
      </w:r>
    </w:p>
    <w:p w14:paraId="538A8868" w14:textId="2497BC94" w:rsidR="007D56D4" w:rsidRDefault="007D56D4" w:rsidP="007D56D4">
      <w:pPr>
        <w:spacing w:line="480" w:lineRule="auto"/>
        <w:ind w:firstLine="720"/>
        <w:rPr>
          <w:rFonts w:asciiTheme="minorHAnsi" w:hAnsiTheme="minorHAnsi"/>
          <w:sz w:val="22"/>
        </w:rPr>
      </w:pPr>
      <w:commentRangeStart w:id="74"/>
      <w:r>
        <w:rPr>
          <w:rFonts w:asciiTheme="minorHAnsi" w:hAnsiTheme="minorHAnsi"/>
          <w:sz w:val="22"/>
        </w:rPr>
        <w:t xml:space="preserve">The results </w:t>
      </w:r>
      <w:commentRangeEnd w:id="74"/>
      <w:r w:rsidR="00030AF6">
        <w:rPr>
          <w:rStyle w:val="CommentReference"/>
        </w:rPr>
        <w:commentReference w:id="74"/>
      </w:r>
      <w:r>
        <w:rPr>
          <w:rFonts w:asciiTheme="minorHAnsi" w:hAnsiTheme="minorHAnsi"/>
          <w:sz w:val="22"/>
        </w:rPr>
        <w:t xml:space="preserve">were unexpected considering the evidence that behavioural types and personality can be influenced by diet quality (Han and Dingemanse 2017, Mettke-Hoffman 2002). Previous studies show that exploration increases in response to a nutrient rich diet in insects (Tremmel and Mueller 2013, Dingemanse and Wolf 2010) and cattle become bolder (less neophobic) in dietary constrained seasons (Bouvier and Hylander 1982). Sociability, in particular, appears to be closely tied to diet quality as neurological mechanisms that influence social behaviour are regulated by diet (Soares et al 2010, Akman et al 2012). Cooperative behaviour also benefits individuals sharing foraging information, as seen in guppy populations (Trompf and Brown 2014). Given that </w:t>
      </w:r>
      <w:r w:rsidRPr="007006C6">
        <w:rPr>
          <w:rFonts w:asciiTheme="minorHAnsi" w:hAnsiTheme="minorHAnsi"/>
          <w:i/>
          <w:sz w:val="22"/>
        </w:rPr>
        <w:t>L. delicata</w:t>
      </w:r>
      <w:r>
        <w:rPr>
          <w:rFonts w:asciiTheme="minorHAnsi" w:hAnsiTheme="minorHAnsi"/>
          <w:sz w:val="22"/>
        </w:rPr>
        <w:t xml:space="preserve"> can reach high densities and exhibit highly social behaviours (Chapple 2003, Duffield and Bull 2001)</w:t>
      </w:r>
      <w:r w:rsidR="005070B0">
        <w:rPr>
          <w:rFonts w:asciiTheme="minorHAnsi" w:hAnsiTheme="minorHAnsi"/>
          <w:sz w:val="22"/>
        </w:rPr>
        <w:t>,</w:t>
      </w:r>
      <w:r>
        <w:rPr>
          <w:rFonts w:asciiTheme="minorHAnsi" w:hAnsiTheme="minorHAnsi"/>
          <w:sz w:val="22"/>
        </w:rPr>
        <w:t xml:space="preserve"> </w:t>
      </w:r>
      <w:r w:rsidR="00A46D22">
        <w:rPr>
          <w:rFonts w:asciiTheme="minorHAnsi" w:hAnsiTheme="minorHAnsi"/>
          <w:sz w:val="22"/>
        </w:rPr>
        <w:t>they were</w:t>
      </w:r>
      <w:r>
        <w:rPr>
          <w:rFonts w:asciiTheme="minorHAnsi" w:hAnsiTheme="minorHAnsi"/>
          <w:sz w:val="22"/>
        </w:rPr>
        <w:t xml:space="preserve"> expected to</w:t>
      </w:r>
      <w:r w:rsidR="00B12A72">
        <w:rPr>
          <w:rFonts w:asciiTheme="minorHAnsi" w:hAnsiTheme="minorHAnsi"/>
          <w:sz w:val="22"/>
        </w:rPr>
        <w:t xml:space="preserve"> follow similar patterns as those</w:t>
      </w:r>
      <w:r>
        <w:rPr>
          <w:rFonts w:asciiTheme="minorHAnsi" w:hAnsiTheme="minorHAnsi"/>
          <w:sz w:val="22"/>
        </w:rPr>
        <w:t xml:space="preserve"> seen in other highly social species. The discrepancies between our results and current literature could be due to the study species, the specific details of the diet manipulation or the developmental stage of the subjects.</w:t>
      </w:r>
    </w:p>
    <w:p w14:paraId="44A5F1CA" w14:textId="32B80C84" w:rsidR="00C21DFE" w:rsidRPr="00F77377" w:rsidRDefault="007D56D4" w:rsidP="007D56D4">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possible that </w:t>
      </w:r>
      <w:r>
        <w:rPr>
          <w:rFonts w:asciiTheme="minorHAnsi" w:hAnsiTheme="minorHAnsi"/>
          <w:i/>
          <w:sz w:val="22"/>
        </w:rPr>
        <w:t>L. delicata</w:t>
      </w:r>
      <w:r>
        <w:rPr>
          <w:rFonts w:asciiTheme="minorHAnsi" w:hAnsiTheme="minorHAnsi"/>
          <w:sz w:val="22"/>
        </w:rPr>
        <w:t xml:space="preserve"> do</w:t>
      </w:r>
      <w:ins w:id="75" w:author="Daniel Noble" w:date="2017-10-23T13:23:00Z">
        <w:r w:rsidR="002746A9">
          <w:rPr>
            <w:rFonts w:asciiTheme="minorHAnsi" w:hAnsiTheme="minorHAnsi"/>
            <w:sz w:val="22"/>
          </w:rPr>
          <w:t>es</w:t>
        </w:r>
      </w:ins>
      <w:r>
        <w:rPr>
          <w:rFonts w:asciiTheme="minorHAnsi" w:hAnsiTheme="minorHAnsi"/>
          <w:sz w:val="22"/>
        </w:rPr>
        <w:t xml:space="preserve"> not have distinct behavioural responses to dietary limitations. Much of the research on the relationship between diet and behaviour has been carried out on invertebrates and birds (Han and Dingem</w:t>
      </w:r>
      <w:r w:rsidR="0028578B">
        <w:rPr>
          <w:rFonts w:asciiTheme="minorHAnsi" w:hAnsiTheme="minorHAnsi"/>
          <w:sz w:val="22"/>
        </w:rPr>
        <w:t xml:space="preserve">anse 2014, Mettke-Hoffman 2002). </w:t>
      </w:r>
      <w:r w:rsidR="00F77377">
        <w:rPr>
          <w:rFonts w:asciiTheme="minorHAnsi" w:hAnsiTheme="minorHAnsi"/>
          <w:sz w:val="22"/>
        </w:rPr>
        <w:t>Across taxa, high sociability and exploratory behaviours</w:t>
      </w:r>
      <w:r w:rsidR="00287022">
        <w:rPr>
          <w:rFonts w:asciiTheme="minorHAnsi" w:hAnsiTheme="minorHAnsi"/>
          <w:sz w:val="22"/>
        </w:rPr>
        <w:t xml:space="preserve"> are favourable in low-resource environments </w:t>
      </w:r>
      <w:r w:rsidR="002076A2">
        <w:rPr>
          <w:rFonts w:asciiTheme="minorHAnsi" w:hAnsiTheme="minorHAnsi"/>
          <w:sz w:val="22"/>
        </w:rPr>
        <w:t>where individuals</w:t>
      </w:r>
      <w:r w:rsidR="00287022">
        <w:rPr>
          <w:rFonts w:asciiTheme="minorHAnsi" w:hAnsiTheme="minorHAnsi"/>
          <w:sz w:val="22"/>
        </w:rPr>
        <w:t xml:space="preserve"> benefit from shared parental care and foraging information (</w:t>
      </w:r>
      <w:r w:rsidR="007525F2">
        <w:rPr>
          <w:rFonts w:asciiTheme="minorHAnsi" w:hAnsiTheme="minorHAnsi"/>
          <w:sz w:val="22"/>
        </w:rPr>
        <w:t xml:space="preserve">Chapple 2003, </w:t>
      </w:r>
      <w:r w:rsidR="00287022">
        <w:rPr>
          <w:rFonts w:asciiTheme="minorHAnsi" w:hAnsiTheme="minorHAnsi"/>
          <w:sz w:val="22"/>
        </w:rPr>
        <w:t>Trompf and Brown 2014).</w:t>
      </w:r>
      <w:r w:rsidR="002076A2">
        <w:rPr>
          <w:rFonts w:asciiTheme="minorHAnsi" w:hAnsiTheme="minorHAnsi"/>
          <w:sz w:val="22"/>
        </w:rPr>
        <w:t xml:space="preserve"> </w:t>
      </w:r>
      <w:r w:rsidR="00F77377">
        <w:rPr>
          <w:rFonts w:asciiTheme="minorHAnsi" w:hAnsiTheme="minorHAnsi"/>
          <w:sz w:val="22"/>
        </w:rPr>
        <w:t xml:space="preserve">Since the delicate skink is already known to be quite an exploratory and social species relative to other skinks (Chapple 2003, Chapple </w:t>
      </w:r>
      <w:r w:rsidR="00F77377">
        <w:rPr>
          <w:rFonts w:asciiTheme="minorHAnsi" w:hAnsiTheme="minorHAnsi"/>
          <w:sz w:val="22"/>
        </w:rPr>
        <w:lastRenderedPageBreak/>
        <w:t xml:space="preserve">et al. 2011), </w:t>
      </w:r>
      <w:commentRangeStart w:id="76"/>
      <w:r w:rsidR="00F77377">
        <w:rPr>
          <w:rFonts w:asciiTheme="minorHAnsi" w:hAnsiTheme="minorHAnsi"/>
          <w:sz w:val="22"/>
        </w:rPr>
        <w:t>they may already be predisposed to thriving in low nutrient environments without the need to change their behaviour</w:t>
      </w:r>
      <w:commentRangeEnd w:id="76"/>
      <w:r w:rsidR="009C21CF">
        <w:rPr>
          <w:rStyle w:val="CommentReference"/>
        </w:rPr>
        <w:commentReference w:id="76"/>
      </w:r>
      <w:r w:rsidR="00F77377">
        <w:rPr>
          <w:rFonts w:asciiTheme="minorHAnsi" w:hAnsiTheme="minorHAnsi"/>
          <w:sz w:val="22"/>
        </w:rPr>
        <w:t>.</w:t>
      </w:r>
    </w:p>
    <w:p w14:paraId="049FD65A" w14:textId="6064AAE2" w:rsidR="007D56D4" w:rsidRDefault="007D56D4" w:rsidP="007D56D4">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a specific macronutrient</w:t>
      </w:r>
      <w:r w:rsidR="00445652">
        <w:rPr>
          <w:rFonts w:asciiTheme="minorHAnsi" w:hAnsiTheme="minorHAnsi"/>
          <w:sz w:val="22"/>
        </w:rPr>
        <w:t>,</w:t>
      </w:r>
      <w:r>
        <w:rPr>
          <w:rFonts w:asciiTheme="minorHAnsi" w:hAnsiTheme="minorHAnsi"/>
          <w:sz w:val="22"/>
        </w:rPr>
        <w:t xml:space="preserve"> like protein:carbohydrate ratios (Han and Dingemanse 2017). Fat content of diets </w:t>
      </w:r>
      <w:del w:id="77" w:author="Daniel Noble" w:date="2017-10-23T13:25:00Z">
        <w:r w:rsidDel="009C21CF">
          <w:rPr>
            <w:rFonts w:asciiTheme="minorHAnsi" w:hAnsiTheme="minorHAnsi"/>
            <w:sz w:val="22"/>
          </w:rPr>
          <w:delText>were also</w:delText>
        </w:r>
      </w:del>
      <w:ins w:id="78" w:author="Daniel Noble" w:date="2017-10-23T13:25:00Z">
        <w:r w:rsidR="009C21CF">
          <w:rPr>
            <w:rFonts w:asciiTheme="minorHAnsi" w:hAnsiTheme="minorHAnsi"/>
            <w:sz w:val="22"/>
          </w:rPr>
          <w:t>have been</w:t>
        </w:r>
      </w:ins>
      <w:r>
        <w:rPr>
          <w:rFonts w:asciiTheme="minorHAnsi" w:hAnsiTheme="minorHAnsi"/>
          <w:sz w:val="22"/>
        </w:rPr>
        <w:t xml:space="preserve"> found to be one the biggest factor</w:t>
      </w:r>
      <w:ins w:id="79" w:author="Daniel Noble" w:date="2017-10-23T13:25:00Z">
        <w:r w:rsidR="006A35A7">
          <w:rPr>
            <w:rFonts w:asciiTheme="minorHAnsi" w:hAnsiTheme="minorHAnsi"/>
            <w:sz w:val="22"/>
          </w:rPr>
          <w:t>s</w:t>
        </w:r>
      </w:ins>
      <w:r>
        <w:rPr>
          <w:rFonts w:asciiTheme="minorHAnsi" w:hAnsiTheme="minorHAnsi"/>
          <w:sz w:val="22"/>
        </w:rPr>
        <w:t xml:space="preserve"> in changing the gut microbe community (Zhang et al. 2010)</w:t>
      </w:r>
      <w:ins w:id="80" w:author="Daniel Noble" w:date="2017-10-23T13:25:00Z">
        <w:r w:rsidR="006A35A7">
          <w:rPr>
            <w:rFonts w:asciiTheme="minorHAnsi" w:hAnsiTheme="minorHAnsi"/>
            <w:sz w:val="22"/>
          </w:rPr>
          <w:t>,</w:t>
        </w:r>
      </w:ins>
      <w:r w:rsidR="00064A6E">
        <w:rPr>
          <w:rFonts w:asciiTheme="minorHAnsi" w:hAnsiTheme="minorHAnsi"/>
          <w:sz w:val="22"/>
        </w:rPr>
        <w:t xml:space="preserve"> which </w:t>
      </w:r>
      <w:del w:id="81" w:author="Daniel Noble" w:date="2017-10-23T13:26:00Z">
        <w:r w:rsidR="00064A6E" w:rsidDel="006A35A7">
          <w:rPr>
            <w:rFonts w:asciiTheme="minorHAnsi" w:hAnsiTheme="minorHAnsi"/>
            <w:sz w:val="22"/>
          </w:rPr>
          <w:delText>affect animal behaviour</w:delText>
        </w:r>
      </w:del>
      <w:ins w:id="82" w:author="Daniel Noble" w:date="2017-10-23T13:26:00Z">
        <w:r w:rsidR="006A35A7">
          <w:rPr>
            <w:rFonts w:asciiTheme="minorHAnsi" w:hAnsiTheme="minorHAnsi"/>
            <w:sz w:val="22"/>
          </w:rPr>
          <w:t>directly affects behaviour</w:t>
        </w:r>
      </w:ins>
      <w:r w:rsidR="00064A6E">
        <w:rPr>
          <w:rFonts w:asciiTheme="minorHAnsi" w:hAnsiTheme="minorHAnsi"/>
          <w:sz w:val="22"/>
        </w:rPr>
        <w:t xml:space="preserve"> (</w:t>
      </w:r>
      <w:r w:rsidR="00C02955">
        <w:rPr>
          <w:rFonts w:asciiTheme="minorHAnsi" w:hAnsiTheme="minorHAnsi"/>
          <w:sz w:val="22"/>
        </w:rPr>
        <w:t>Parashar and Udayabanu 2016</w:t>
      </w:r>
      <w:r w:rsidR="00947FB3">
        <w:rPr>
          <w:rFonts w:asciiTheme="minorHAnsi" w:hAnsiTheme="minorHAnsi"/>
          <w:sz w:val="22"/>
        </w:rPr>
        <w:t xml:space="preserve">, Diaz Heijtz et al. </w:t>
      </w:r>
      <w:r w:rsidR="00755F42">
        <w:rPr>
          <w:rFonts w:asciiTheme="minorHAnsi" w:hAnsiTheme="minorHAnsi"/>
          <w:sz w:val="22"/>
        </w:rPr>
        <w:t>2011)</w:t>
      </w:r>
      <w:r w:rsidR="00445652">
        <w:rPr>
          <w:rFonts w:asciiTheme="minorHAnsi" w:hAnsiTheme="minorHAnsi"/>
          <w:sz w:val="22"/>
        </w:rPr>
        <w:t xml:space="preserve">. Considering no single macronutrient was targeted in the diet manipulation, the protein, carbohydrate and fat content of the diets </w:t>
      </w:r>
      <w:r w:rsidR="00C21DFE">
        <w:rPr>
          <w:rFonts w:asciiTheme="minorHAnsi" w:hAnsiTheme="minorHAnsi"/>
          <w:sz w:val="22"/>
        </w:rPr>
        <w:t>may</w:t>
      </w:r>
      <w:r w:rsidR="00445652">
        <w:rPr>
          <w:rFonts w:asciiTheme="minorHAnsi" w:hAnsiTheme="minorHAnsi"/>
          <w:sz w:val="22"/>
        </w:rPr>
        <w:t xml:space="preserve"> not </w:t>
      </w:r>
      <w:r w:rsidR="00C21DFE">
        <w:rPr>
          <w:rFonts w:asciiTheme="minorHAnsi" w:hAnsiTheme="minorHAnsi"/>
          <w:sz w:val="22"/>
        </w:rPr>
        <w:t xml:space="preserve">have been </w:t>
      </w:r>
      <w:r w:rsidR="00445652">
        <w:rPr>
          <w:rFonts w:asciiTheme="minorHAnsi" w:hAnsiTheme="minorHAnsi"/>
          <w:sz w:val="22"/>
        </w:rPr>
        <w:t xml:space="preserve">different enough to generate </w:t>
      </w:r>
      <w:del w:id="83" w:author="Daniel Noble" w:date="2017-10-23T13:26:00Z">
        <w:r w:rsidR="00445652" w:rsidDel="006A35A7">
          <w:rPr>
            <w:rFonts w:asciiTheme="minorHAnsi" w:hAnsiTheme="minorHAnsi"/>
            <w:sz w:val="22"/>
          </w:rPr>
          <w:delText>significant</w:delText>
        </w:r>
        <w:r w:rsidR="001F650F" w:rsidDel="006A35A7">
          <w:rPr>
            <w:rFonts w:asciiTheme="minorHAnsi" w:hAnsiTheme="minorHAnsi"/>
            <w:sz w:val="22"/>
          </w:rPr>
          <w:delText xml:space="preserve"> </w:delText>
        </w:r>
      </w:del>
      <w:ins w:id="84" w:author="Daniel Noble" w:date="2017-10-23T13:26:00Z">
        <w:r w:rsidR="006A35A7">
          <w:rPr>
            <w:rFonts w:asciiTheme="minorHAnsi" w:hAnsiTheme="minorHAnsi"/>
            <w:sz w:val="22"/>
          </w:rPr>
          <w:t>different</w:t>
        </w:r>
        <w:r w:rsidR="006A35A7">
          <w:rPr>
            <w:rFonts w:asciiTheme="minorHAnsi" w:hAnsiTheme="minorHAnsi"/>
            <w:sz w:val="22"/>
          </w:rPr>
          <w:t xml:space="preserve"> </w:t>
        </w:r>
      </w:ins>
      <w:r w:rsidR="001F650F">
        <w:rPr>
          <w:rFonts w:asciiTheme="minorHAnsi" w:hAnsiTheme="minorHAnsi"/>
          <w:sz w:val="22"/>
        </w:rPr>
        <w:t>gut microbiome</w:t>
      </w:r>
      <w:ins w:id="85" w:author="Daniel Noble" w:date="2017-10-23T13:26:00Z">
        <w:r w:rsidR="006A35A7">
          <w:rPr>
            <w:rFonts w:asciiTheme="minorHAnsi" w:hAnsiTheme="minorHAnsi"/>
            <w:sz w:val="22"/>
          </w:rPr>
          <w:t>s</w:t>
        </w:r>
      </w:ins>
      <w:del w:id="86" w:author="Daniel Noble" w:date="2017-10-23T13:26:00Z">
        <w:r w:rsidR="001F650F" w:rsidDel="006A35A7">
          <w:rPr>
            <w:rFonts w:asciiTheme="minorHAnsi" w:hAnsiTheme="minorHAnsi"/>
            <w:sz w:val="22"/>
          </w:rPr>
          <w:delText xml:space="preserve"> </w:delText>
        </w:r>
        <w:r w:rsidR="00BE3705" w:rsidDel="006A35A7">
          <w:rPr>
            <w:rFonts w:asciiTheme="minorHAnsi" w:hAnsiTheme="minorHAnsi"/>
            <w:sz w:val="22"/>
          </w:rPr>
          <w:delText>and</w:delText>
        </w:r>
      </w:del>
      <w:ins w:id="87" w:author="Daniel Noble" w:date="2017-10-23T13:26:00Z">
        <w:r w:rsidR="006A35A7">
          <w:rPr>
            <w:rFonts w:asciiTheme="minorHAnsi" w:hAnsiTheme="minorHAnsi"/>
            <w:sz w:val="22"/>
          </w:rPr>
          <w:t xml:space="preserve"> that would lead to</w:t>
        </w:r>
      </w:ins>
      <w:r w:rsidR="00BE3705">
        <w:rPr>
          <w:rFonts w:asciiTheme="minorHAnsi" w:hAnsiTheme="minorHAnsi"/>
          <w:sz w:val="22"/>
        </w:rPr>
        <w:t xml:space="preserve"> subsequent</w:t>
      </w:r>
      <w:r w:rsidR="00445652">
        <w:rPr>
          <w:rFonts w:asciiTheme="minorHAnsi" w:hAnsiTheme="minorHAnsi"/>
          <w:sz w:val="22"/>
        </w:rPr>
        <w:t xml:space="preserve"> behavioural changes. </w:t>
      </w:r>
      <w:del w:id="88" w:author="Daniel Noble" w:date="2017-10-23T13:26:00Z">
        <w:r w:rsidR="000B6E56" w:rsidDel="006A35A7">
          <w:rPr>
            <w:rFonts w:asciiTheme="minorHAnsi" w:hAnsiTheme="minorHAnsi"/>
            <w:sz w:val="22"/>
          </w:rPr>
          <w:delText xml:space="preserve">This could also explain the nonsignificant results of behavioural syndromes. </w:delText>
        </w:r>
      </w:del>
    </w:p>
    <w:p w14:paraId="166CA138" w14:textId="2FE8D014" w:rsidR="005C5C64" w:rsidRDefault="000B6E56" w:rsidP="005C5C64">
      <w:pPr>
        <w:spacing w:line="480" w:lineRule="auto"/>
        <w:ind w:firstLine="720"/>
        <w:rPr>
          <w:rFonts w:asciiTheme="minorHAnsi" w:hAnsiTheme="minorHAnsi"/>
          <w:sz w:val="22"/>
        </w:rPr>
      </w:pPr>
      <w:r>
        <w:rPr>
          <w:rFonts w:asciiTheme="minorHAnsi" w:hAnsiTheme="minorHAnsi"/>
          <w:sz w:val="22"/>
        </w:rPr>
        <w:t>D</w:t>
      </w:r>
      <w:r w:rsidR="007D56D4">
        <w:rPr>
          <w:rFonts w:asciiTheme="minorHAnsi" w:hAnsiTheme="minorHAnsi"/>
          <w:sz w:val="22"/>
        </w:rPr>
        <w:t>iet has been found to significantly impact behavioural syndromes (Han and Dingemanse 2015)</w:t>
      </w:r>
      <w:r>
        <w:rPr>
          <w:rFonts w:asciiTheme="minorHAnsi" w:hAnsiTheme="minorHAnsi"/>
          <w:sz w:val="22"/>
        </w:rPr>
        <w:t xml:space="preserve">, yet </w:t>
      </w:r>
      <w:del w:id="89" w:author="Daniel Noble" w:date="2017-10-23T13:26:00Z">
        <w:r w:rsidDel="006A35A7">
          <w:rPr>
            <w:rFonts w:asciiTheme="minorHAnsi" w:hAnsiTheme="minorHAnsi"/>
            <w:sz w:val="22"/>
          </w:rPr>
          <w:delText xml:space="preserve">this </w:delText>
        </w:r>
      </w:del>
      <w:ins w:id="90" w:author="Daniel Noble" w:date="2017-10-23T13:26:00Z">
        <w:r w:rsidR="006A35A7">
          <w:rPr>
            <w:rFonts w:asciiTheme="minorHAnsi" w:hAnsiTheme="minorHAnsi"/>
            <w:sz w:val="22"/>
          </w:rPr>
          <w:t>my</w:t>
        </w:r>
        <w:r w:rsidR="006A35A7">
          <w:rPr>
            <w:rFonts w:asciiTheme="minorHAnsi" w:hAnsiTheme="minorHAnsi"/>
            <w:sz w:val="22"/>
          </w:rPr>
          <w:t xml:space="preserve"> </w:t>
        </w:r>
      </w:ins>
      <w:r>
        <w:rPr>
          <w:rFonts w:asciiTheme="minorHAnsi" w:hAnsiTheme="minorHAnsi"/>
          <w:sz w:val="22"/>
        </w:rPr>
        <w:t>study did not find the same results</w:t>
      </w:r>
      <w:r w:rsidR="007D56D4">
        <w:rPr>
          <w:rFonts w:asciiTheme="minorHAnsi" w:hAnsiTheme="minorHAnsi"/>
          <w:sz w:val="22"/>
        </w:rPr>
        <w:t xml:space="preserve">. </w:t>
      </w:r>
      <w:r w:rsidR="00F63B00">
        <w:rPr>
          <w:rFonts w:asciiTheme="minorHAnsi" w:hAnsiTheme="minorHAnsi"/>
          <w:sz w:val="22"/>
        </w:rPr>
        <w:t>Behavioural correlations are derived from the covariance of traits within and between individuals (</w:t>
      </w:r>
      <w:r w:rsidR="00F8147B">
        <w:rPr>
          <w:rFonts w:asciiTheme="minorHAnsi" w:hAnsiTheme="minorHAnsi"/>
          <w:sz w:val="22"/>
        </w:rPr>
        <w:t xml:space="preserve">Han and Dingemanse 2017). </w:t>
      </w:r>
      <w:r w:rsidR="00F47F2A">
        <w:rPr>
          <w:rFonts w:asciiTheme="minorHAnsi" w:hAnsiTheme="minorHAnsi"/>
          <w:sz w:val="22"/>
        </w:rPr>
        <w:t xml:space="preserve">Between-individual variance seemed to be most impacted by diet quality in different species. </w:t>
      </w:r>
      <w:r w:rsidR="00FB01A0">
        <w:rPr>
          <w:rFonts w:asciiTheme="minorHAnsi" w:hAnsiTheme="minorHAnsi"/>
          <w:sz w:val="22"/>
        </w:rPr>
        <w:t xml:space="preserve">Single food diets generate increased </w:t>
      </w:r>
      <w:r w:rsidR="005C5C64">
        <w:rPr>
          <w:rFonts w:asciiTheme="minorHAnsi" w:hAnsiTheme="minorHAnsi"/>
          <w:sz w:val="22"/>
        </w:rPr>
        <w:t>between-</w:t>
      </w:r>
      <w:r w:rsidR="00FB01A0">
        <w:rPr>
          <w:rFonts w:asciiTheme="minorHAnsi" w:hAnsiTheme="minorHAnsi"/>
          <w:sz w:val="22"/>
        </w:rPr>
        <w:t>individual variance across taxa (Senior et al. 2015) but, ultimately, does not significantly change the strength and nature of the</w:t>
      </w:r>
      <w:commentRangeStart w:id="91"/>
      <w:r w:rsidR="00FB01A0">
        <w:rPr>
          <w:rFonts w:asciiTheme="minorHAnsi" w:hAnsiTheme="minorHAnsi"/>
          <w:sz w:val="22"/>
        </w:rPr>
        <w:t xml:space="preserve"> behavioural correlation (Han and Dingemanse 2015)</w:t>
      </w:r>
      <w:commentRangeEnd w:id="91"/>
      <w:r w:rsidR="006A35A7">
        <w:rPr>
          <w:rStyle w:val="CommentReference"/>
        </w:rPr>
        <w:commentReference w:id="91"/>
      </w:r>
      <w:r w:rsidR="00FB01A0">
        <w:rPr>
          <w:rFonts w:asciiTheme="minorHAnsi" w:hAnsiTheme="minorHAnsi"/>
          <w:sz w:val="22"/>
        </w:rPr>
        <w:t xml:space="preserve">. </w:t>
      </w:r>
      <w:r w:rsidR="00F8147B">
        <w:rPr>
          <w:rFonts w:asciiTheme="minorHAnsi" w:hAnsiTheme="minorHAnsi"/>
          <w:sz w:val="22"/>
        </w:rPr>
        <w:t>High protein diets can affect within-</w:t>
      </w:r>
      <w:r w:rsidR="005E7050">
        <w:rPr>
          <w:rFonts w:asciiTheme="minorHAnsi" w:hAnsiTheme="minorHAnsi"/>
          <w:sz w:val="22"/>
        </w:rPr>
        <w:t>individual</w:t>
      </w:r>
      <w:r w:rsidR="00F8147B">
        <w:rPr>
          <w:rFonts w:asciiTheme="minorHAnsi" w:hAnsiTheme="minorHAnsi"/>
          <w:sz w:val="22"/>
        </w:rPr>
        <w:t xml:space="preserve"> variability </w:t>
      </w:r>
      <w:r w:rsidR="00FB01A0">
        <w:rPr>
          <w:rFonts w:asciiTheme="minorHAnsi" w:hAnsiTheme="minorHAnsi"/>
          <w:sz w:val="22"/>
        </w:rPr>
        <w:t>in male crickets</w:t>
      </w:r>
      <w:commentRangeStart w:id="92"/>
      <w:r w:rsidR="00FB01A0">
        <w:rPr>
          <w:rFonts w:asciiTheme="minorHAnsi" w:hAnsiTheme="minorHAnsi"/>
          <w:sz w:val="22"/>
        </w:rPr>
        <w:t>, showing sex differences as the females</w:t>
      </w:r>
      <w:commentRangeEnd w:id="92"/>
      <w:r w:rsidR="006A35A7">
        <w:rPr>
          <w:rStyle w:val="CommentReference"/>
        </w:rPr>
        <w:commentReference w:id="92"/>
      </w:r>
      <w:r w:rsidR="00FB01A0">
        <w:rPr>
          <w:rFonts w:asciiTheme="minorHAnsi" w:hAnsiTheme="minorHAnsi"/>
          <w:sz w:val="22"/>
        </w:rPr>
        <w:t xml:space="preserve"> were not impacted by the change in diet (Han and Dingemanse 2017). </w:t>
      </w:r>
      <w:commentRangeStart w:id="93"/>
      <w:r w:rsidR="00FB01A0">
        <w:rPr>
          <w:rFonts w:asciiTheme="minorHAnsi" w:hAnsiTheme="minorHAnsi"/>
          <w:sz w:val="22"/>
        </w:rPr>
        <w:t xml:space="preserve">The sex difference may extend to </w:t>
      </w:r>
      <w:r w:rsidR="005C5C64">
        <w:rPr>
          <w:rFonts w:asciiTheme="minorHAnsi" w:hAnsiTheme="minorHAnsi"/>
          <w:sz w:val="22"/>
        </w:rPr>
        <w:t xml:space="preserve">the </w:t>
      </w:r>
      <w:r w:rsidR="00FB01A0">
        <w:rPr>
          <w:rFonts w:asciiTheme="minorHAnsi" w:hAnsiTheme="minorHAnsi"/>
          <w:sz w:val="22"/>
        </w:rPr>
        <w:t xml:space="preserve">behaviour of </w:t>
      </w:r>
      <w:r w:rsidR="00FB01A0">
        <w:rPr>
          <w:rFonts w:asciiTheme="minorHAnsi" w:hAnsiTheme="minorHAnsi"/>
          <w:i/>
          <w:sz w:val="22"/>
        </w:rPr>
        <w:t>L. delicata</w:t>
      </w:r>
      <w:r w:rsidR="00FB01A0">
        <w:rPr>
          <w:rFonts w:asciiTheme="minorHAnsi" w:hAnsiTheme="minorHAnsi"/>
          <w:sz w:val="22"/>
        </w:rPr>
        <w:t xml:space="preserve"> that already exhibit sexual dimorphism in body size</w:t>
      </w:r>
      <w:r w:rsidR="005C5C64">
        <w:rPr>
          <w:rFonts w:asciiTheme="minorHAnsi" w:hAnsiTheme="minorHAnsi"/>
          <w:sz w:val="22"/>
        </w:rPr>
        <w:t xml:space="preserve"> </w:t>
      </w:r>
      <w:commentRangeEnd w:id="93"/>
      <w:r w:rsidR="006A35A7">
        <w:rPr>
          <w:rStyle w:val="CommentReference"/>
        </w:rPr>
        <w:commentReference w:id="93"/>
      </w:r>
      <w:r w:rsidR="005C5C64">
        <w:rPr>
          <w:rFonts w:asciiTheme="minorHAnsi" w:hAnsiTheme="minorHAnsi"/>
          <w:sz w:val="22"/>
        </w:rPr>
        <w:t>(Chapple et al. 2015)</w:t>
      </w:r>
      <w:r w:rsidR="00FB01A0">
        <w:rPr>
          <w:rFonts w:asciiTheme="minorHAnsi" w:hAnsiTheme="minorHAnsi"/>
          <w:sz w:val="22"/>
        </w:rPr>
        <w:t xml:space="preserve">.  </w:t>
      </w:r>
      <w:r w:rsidR="005C5C64">
        <w:rPr>
          <w:rFonts w:asciiTheme="minorHAnsi" w:hAnsiTheme="minorHAnsi"/>
          <w:sz w:val="22"/>
        </w:rPr>
        <w:t xml:space="preserve">Juveniles may also be more susceptible to diet quality than adults, which could explain these results. </w:t>
      </w:r>
    </w:p>
    <w:p w14:paraId="29BF9355" w14:textId="352D4C80" w:rsidR="007D56D4" w:rsidRDefault="00807B00" w:rsidP="003D170B">
      <w:pPr>
        <w:spacing w:line="480" w:lineRule="auto"/>
        <w:ind w:firstLine="720"/>
        <w:rPr>
          <w:rFonts w:asciiTheme="minorHAnsi" w:hAnsiTheme="minorHAnsi"/>
          <w:sz w:val="22"/>
        </w:rPr>
      </w:pPr>
      <w:commentRangeStart w:id="94"/>
      <w:r>
        <w:rPr>
          <w:rFonts w:asciiTheme="minorHAnsi" w:hAnsiTheme="minorHAnsi"/>
          <w:sz w:val="22"/>
        </w:rPr>
        <w:t xml:space="preserve">Environmental factors tend to have a greater impact on juveniles that are still developing since the mechanisms involved in regulating behaviour have already been established by adulthood. </w:t>
      </w:r>
      <w:r w:rsidR="005E7050">
        <w:rPr>
          <w:rFonts w:asciiTheme="minorHAnsi" w:hAnsiTheme="minorHAnsi"/>
          <w:sz w:val="22"/>
        </w:rPr>
        <w:t xml:space="preserve">Environmental conditions during early development have long term effects on the fitness of birds and mammals (Lindstorm 1999). </w:t>
      </w:r>
      <w:commentRangeEnd w:id="94"/>
      <w:r w:rsidR="006A35A7">
        <w:rPr>
          <w:rStyle w:val="CommentReference"/>
        </w:rPr>
        <w:commentReference w:id="94"/>
      </w:r>
      <w:r w:rsidR="005E7050">
        <w:rPr>
          <w:rFonts w:asciiTheme="minorHAnsi" w:hAnsiTheme="minorHAnsi"/>
          <w:sz w:val="22"/>
        </w:rPr>
        <w:t>Reptiles are also influenced by early life conditions as temperature</w:t>
      </w:r>
      <w:r w:rsidR="000B4A23">
        <w:rPr>
          <w:rFonts w:asciiTheme="minorHAnsi" w:hAnsiTheme="minorHAnsi"/>
          <w:sz w:val="22"/>
        </w:rPr>
        <w:t xml:space="preserve"> impacts the development of the spinal cord and brain in turtles (Radmilovich et al. 2003)</w:t>
      </w:r>
      <w:r w:rsidR="005E7050">
        <w:rPr>
          <w:rFonts w:asciiTheme="minorHAnsi" w:hAnsiTheme="minorHAnsi"/>
          <w:sz w:val="22"/>
        </w:rPr>
        <w:t>.</w:t>
      </w:r>
      <w:r w:rsidR="00EF5C53">
        <w:rPr>
          <w:rFonts w:asciiTheme="minorHAnsi" w:hAnsiTheme="minorHAnsi"/>
          <w:sz w:val="22"/>
        </w:rPr>
        <w:t xml:space="preserve"> Diet, in particular, impacts the growth rate of hatchling lizards with low quality diets yielding slower growing </w:t>
      </w:r>
      <w:r w:rsidR="00EF5C53">
        <w:rPr>
          <w:rFonts w:asciiTheme="minorHAnsi" w:hAnsiTheme="minorHAnsi"/>
          <w:sz w:val="22"/>
        </w:rPr>
        <w:lastRenderedPageBreak/>
        <w:t>individuals that also, upon maturity, exploi</w:t>
      </w:r>
      <w:ins w:id="95" w:author="Daniel Noble" w:date="2017-10-23T13:30:00Z">
        <w:r w:rsidR="006A35A7">
          <w:rPr>
            <w:rFonts w:asciiTheme="minorHAnsi" w:hAnsiTheme="minorHAnsi"/>
            <w:sz w:val="22"/>
          </w:rPr>
          <w:t>t</w:t>
        </w:r>
      </w:ins>
      <w:del w:id="96" w:author="Daniel Noble" w:date="2017-10-23T13:30:00Z">
        <w:r w:rsidR="00EF5C53" w:rsidDel="006A35A7">
          <w:rPr>
            <w:rFonts w:asciiTheme="minorHAnsi" w:hAnsiTheme="minorHAnsi"/>
            <w:sz w:val="22"/>
          </w:rPr>
          <w:delText>ted</w:delText>
        </w:r>
      </w:del>
      <w:r w:rsidR="00EF5C53">
        <w:rPr>
          <w:rFonts w:asciiTheme="minorHAnsi" w:hAnsiTheme="minorHAnsi"/>
          <w:sz w:val="22"/>
        </w:rPr>
        <w:t xml:space="preserve"> the environment to “catch up” to their high-quality diet counterparts (Radder et al. 2007). Thus, it can be </w:t>
      </w:r>
      <w:commentRangeStart w:id="97"/>
      <w:r w:rsidR="00EF5C53">
        <w:rPr>
          <w:rFonts w:asciiTheme="minorHAnsi" w:hAnsiTheme="minorHAnsi"/>
          <w:sz w:val="22"/>
        </w:rPr>
        <w:t xml:space="preserve">inferred that </w:t>
      </w:r>
      <w:r w:rsidR="00EF5C53">
        <w:rPr>
          <w:rFonts w:asciiTheme="minorHAnsi" w:hAnsiTheme="minorHAnsi"/>
          <w:i/>
          <w:sz w:val="22"/>
        </w:rPr>
        <w:t>L. delicata</w:t>
      </w:r>
      <w:r w:rsidR="00EF5C53">
        <w:rPr>
          <w:rFonts w:asciiTheme="minorHAnsi" w:hAnsiTheme="minorHAnsi"/>
          <w:sz w:val="22"/>
        </w:rPr>
        <w:t xml:space="preserve"> are also more susceptible to environmentally induced behavioural shifts during their early development stage</w:t>
      </w:r>
      <w:commentRangeEnd w:id="97"/>
      <w:r w:rsidR="006A35A7">
        <w:rPr>
          <w:rStyle w:val="CommentReference"/>
        </w:rPr>
        <w:commentReference w:id="97"/>
      </w:r>
      <w:r w:rsidR="00EF5C53">
        <w:rPr>
          <w:rFonts w:asciiTheme="minorHAnsi" w:hAnsiTheme="minorHAnsi"/>
          <w:sz w:val="22"/>
        </w:rPr>
        <w:t xml:space="preserve">. This would explain why it would appear that this species’ behaviour is not impacted by diet quality when the subjects were all adults. </w:t>
      </w:r>
    </w:p>
    <w:p w14:paraId="434BF912" w14:textId="77777777" w:rsidR="003D170B" w:rsidRDefault="003D170B" w:rsidP="003D170B">
      <w:pPr>
        <w:spacing w:line="480" w:lineRule="auto"/>
        <w:ind w:firstLine="720"/>
        <w:rPr>
          <w:rFonts w:asciiTheme="minorHAnsi" w:hAnsiTheme="minorHAnsi"/>
          <w:sz w:val="22"/>
        </w:rPr>
      </w:pPr>
    </w:p>
    <w:p w14:paraId="6073333B" w14:textId="7EE860A2" w:rsidR="00C26F46" w:rsidRPr="00206103" w:rsidRDefault="00C26F46" w:rsidP="00C26F46">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9DFC6E1" w14:textId="16A31317" w:rsidR="00755F42" w:rsidRPr="00807B00" w:rsidRDefault="00755F42" w:rsidP="00755F42">
      <w:pPr>
        <w:spacing w:line="480" w:lineRule="auto"/>
        <w:rPr>
          <w:rFonts w:asciiTheme="minorHAnsi" w:hAnsiTheme="minorHAnsi"/>
          <w:sz w:val="22"/>
        </w:rPr>
      </w:pPr>
      <w:r w:rsidRPr="00755F42">
        <w:rPr>
          <w:rFonts w:asciiTheme="minorHAnsi" w:hAnsiTheme="minorHAnsi"/>
          <w:sz w:val="22"/>
        </w:rPr>
        <w:t xml:space="preserve">Discovering the effect of diet </w:t>
      </w:r>
      <w:del w:id="98" w:author="Daniel Noble" w:date="2017-10-23T13:30:00Z">
        <w:r w:rsidRPr="00755F42" w:rsidDel="00F917DD">
          <w:rPr>
            <w:rFonts w:asciiTheme="minorHAnsi" w:hAnsiTheme="minorHAnsi"/>
            <w:sz w:val="22"/>
          </w:rPr>
          <w:delText xml:space="preserve">changes </w:delText>
        </w:r>
      </w:del>
      <w:r w:rsidRPr="00755F42">
        <w:rPr>
          <w:rFonts w:asciiTheme="minorHAnsi" w:hAnsiTheme="minorHAnsi"/>
          <w:sz w:val="22"/>
        </w:rPr>
        <w:t>on</w:t>
      </w:r>
      <w:del w:id="99" w:author="Daniel Noble" w:date="2017-10-23T13:30:00Z">
        <w:r w:rsidRPr="00755F42" w:rsidDel="00F917DD">
          <w:rPr>
            <w:rFonts w:asciiTheme="minorHAnsi" w:hAnsiTheme="minorHAnsi"/>
            <w:sz w:val="22"/>
          </w:rPr>
          <w:delText xml:space="preserve"> the</w:delText>
        </w:r>
      </w:del>
      <w:r w:rsidRPr="00755F42">
        <w:rPr>
          <w:rFonts w:asciiTheme="minorHAnsi" w:hAnsiTheme="minorHAnsi"/>
          <w:sz w:val="22"/>
        </w:rPr>
        <w:t xml:space="preserve"> delicate skink </w:t>
      </w:r>
      <w:ins w:id="100" w:author="Daniel Noble" w:date="2017-10-23T13:30:00Z">
        <w:r w:rsidR="00F917DD">
          <w:rPr>
            <w:rFonts w:asciiTheme="minorHAnsi" w:hAnsiTheme="minorHAnsi"/>
            <w:sz w:val="22"/>
          </w:rPr>
          <w:t xml:space="preserve">personality </w:t>
        </w:r>
      </w:ins>
      <w:r w:rsidRPr="00755F42">
        <w:rPr>
          <w:rFonts w:asciiTheme="minorHAnsi" w:hAnsiTheme="minorHAnsi"/>
          <w:sz w:val="22"/>
        </w:rPr>
        <w:t xml:space="preserve">has further contributed to </w:t>
      </w:r>
      <w:del w:id="101" w:author="Daniel Noble" w:date="2017-10-23T13:31:00Z">
        <w:r w:rsidRPr="00755F42" w:rsidDel="00F917DD">
          <w:rPr>
            <w:rFonts w:asciiTheme="minorHAnsi" w:hAnsiTheme="minorHAnsi"/>
            <w:sz w:val="22"/>
          </w:rPr>
          <w:delText xml:space="preserve">the </w:delText>
        </w:r>
      </w:del>
      <w:ins w:id="102" w:author="Daniel Noble" w:date="2017-10-23T13:31:00Z">
        <w:r w:rsidR="00F917DD">
          <w:rPr>
            <w:rFonts w:asciiTheme="minorHAnsi" w:hAnsiTheme="minorHAnsi"/>
            <w:sz w:val="22"/>
          </w:rPr>
          <w:t>our</w:t>
        </w:r>
        <w:r w:rsidR="00F917DD" w:rsidRPr="00755F42">
          <w:rPr>
            <w:rFonts w:asciiTheme="minorHAnsi" w:hAnsiTheme="minorHAnsi"/>
            <w:sz w:val="22"/>
          </w:rPr>
          <w:t xml:space="preserve"> </w:t>
        </w:r>
      </w:ins>
      <w:r w:rsidRPr="00755F42">
        <w:rPr>
          <w:rFonts w:asciiTheme="minorHAnsi" w:hAnsiTheme="minorHAnsi"/>
          <w:sz w:val="22"/>
        </w:rPr>
        <w:t>understanding of organisms’ abilit</w:t>
      </w:r>
      <w:ins w:id="103" w:author="Daniel Noble" w:date="2017-10-23T13:31:00Z">
        <w:r w:rsidR="00F917DD">
          <w:rPr>
            <w:rFonts w:asciiTheme="minorHAnsi" w:hAnsiTheme="minorHAnsi"/>
            <w:sz w:val="22"/>
          </w:rPr>
          <w:t>ies</w:t>
        </w:r>
      </w:ins>
      <w:del w:id="104" w:author="Daniel Noble" w:date="2017-10-23T13:31:00Z">
        <w:r w:rsidRPr="00755F42" w:rsidDel="00F917DD">
          <w:rPr>
            <w:rFonts w:asciiTheme="minorHAnsi" w:hAnsiTheme="minorHAnsi"/>
            <w:sz w:val="22"/>
          </w:rPr>
          <w:delText>y</w:delText>
        </w:r>
      </w:del>
      <w:r w:rsidRPr="00755F42">
        <w:rPr>
          <w:rFonts w:asciiTheme="minorHAnsi" w:hAnsiTheme="minorHAnsi"/>
          <w:sz w:val="22"/>
        </w:rPr>
        <w:t xml:space="preserve"> to adapt to changing environments. Human-induced rapid environmental change is fast becoming a source of evolutionary novelty (Sih et al. 2011). Species vary greatly in their ability to adequately respond to such rapid change, even within the same genus (Sih et al. 2012). </w:t>
      </w:r>
      <w:del w:id="105" w:author="Daniel Noble" w:date="2017-10-23T13:31:00Z">
        <w:r w:rsidR="00807B00" w:rsidDel="00F917DD">
          <w:rPr>
            <w:rFonts w:asciiTheme="minorHAnsi" w:hAnsiTheme="minorHAnsi"/>
            <w:sz w:val="22"/>
          </w:rPr>
          <w:delText xml:space="preserve">This </w:delText>
        </w:r>
      </w:del>
      <w:ins w:id="106" w:author="Daniel Noble" w:date="2017-10-23T13:31:00Z">
        <w:r w:rsidR="00F917DD">
          <w:rPr>
            <w:rFonts w:asciiTheme="minorHAnsi" w:hAnsiTheme="minorHAnsi"/>
            <w:sz w:val="22"/>
          </w:rPr>
          <w:t>My</w:t>
        </w:r>
        <w:r w:rsidR="00F917DD">
          <w:rPr>
            <w:rFonts w:asciiTheme="minorHAnsi" w:hAnsiTheme="minorHAnsi"/>
            <w:sz w:val="22"/>
          </w:rPr>
          <w:t xml:space="preserve"> </w:t>
        </w:r>
      </w:ins>
      <w:r w:rsidR="00807B00">
        <w:rPr>
          <w:rFonts w:asciiTheme="minorHAnsi" w:hAnsiTheme="minorHAnsi"/>
          <w:sz w:val="22"/>
        </w:rPr>
        <w:t xml:space="preserve">study shows that behaviours of adult </w:t>
      </w:r>
      <w:r w:rsidR="00807B00">
        <w:rPr>
          <w:rFonts w:asciiTheme="minorHAnsi" w:hAnsiTheme="minorHAnsi"/>
          <w:i/>
          <w:sz w:val="22"/>
        </w:rPr>
        <w:t xml:space="preserve">L. delicata </w:t>
      </w:r>
      <w:r w:rsidR="00807B00">
        <w:rPr>
          <w:rFonts w:asciiTheme="minorHAnsi" w:hAnsiTheme="minorHAnsi"/>
          <w:sz w:val="22"/>
        </w:rPr>
        <w:t xml:space="preserve">are not impacted by </w:t>
      </w:r>
      <w:commentRangeStart w:id="107"/>
      <w:r w:rsidR="00807B00">
        <w:rPr>
          <w:rFonts w:asciiTheme="minorHAnsi" w:hAnsiTheme="minorHAnsi"/>
          <w:sz w:val="22"/>
        </w:rPr>
        <w:t xml:space="preserve">overall diet </w:t>
      </w:r>
      <w:commentRangeEnd w:id="107"/>
      <w:r w:rsidR="00F917DD">
        <w:rPr>
          <w:rStyle w:val="CommentReference"/>
        </w:rPr>
        <w:commentReference w:id="107"/>
      </w:r>
      <w:r w:rsidR="00807B00">
        <w:rPr>
          <w:rFonts w:asciiTheme="minorHAnsi" w:hAnsiTheme="minorHAnsi"/>
          <w:sz w:val="22"/>
        </w:rPr>
        <w:t xml:space="preserve">quality. </w:t>
      </w:r>
      <w:commentRangeStart w:id="108"/>
      <w:r w:rsidR="00807B00">
        <w:rPr>
          <w:rFonts w:asciiTheme="minorHAnsi" w:hAnsiTheme="minorHAnsi"/>
          <w:sz w:val="22"/>
        </w:rPr>
        <w:t xml:space="preserve">Should a specific macronutrient be targeted in future studies, we can gain more insight into the delicate skink’s ability to resist phenotypic changes. Comparisons between adult and juvenile, as well as male and female, and their behavioural responses to diet quality would also thoroughly explore how </w:t>
      </w:r>
      <w:r w:rsidR="00807B00">
        <w:rPr>
          <w:rFonts w:asciiTheme="minorHAnsi" w:hAnsiTheme="minorHAnsi"/>
          <w:i/>
          <w:sz w:val="22"/>
        </w:rPr>
        <w:t xml:space="preserve">L. delicata </w:t>
      </w:r>
      <w:r w:rsidR="000B4A23">
        <w:rPr>
          <w:rFonts w:asciiTheme="minorHAnsi" w:hAnsiTheme="minorHAnsi"/>
          <w:sz w:val="22"/>
        </w:rPr>
        <w:t xml:space="preserve">are impacted. </w:t>
      </w:r>
      <w:commentRangeEnd w:id="108"/>
      <w:r w:rsidR="00E07340">
        <w:rPr>
          <w:rStyle w:val="CommentReference"/>
        </w:rPr>
        <w:commentReference w:id="108"/>
      </w:r>
    </w:p>
    <w:p w14:paraId="2D5358B5" w14:textId="77777777" w:rsidR="008307AE" w:rsidRPr="007D56D4" w:rsidRDefault="008307AE" w:rsidP="007D56D4"/>
    <w:sectPr w:rsidR="008307AE" w:rsidRPr="007D56D4"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Noble" w:date="2017-10-23T09:27:00Z" w:initials="DN">
    <w:p w14:paraId="2C7CE3A6" w14:textId="54FF66CC" w:rsidR="00030AF6" w:rsidRDefault="00030AF6">
      <w:pPr>
        <w:pStyle w:val="CommentText"/>
      </w:pPr>
      <w:r>
        <w:rPr>
          <w:rStyle w:val="CommentReference"/>
        </w:rPr>
        <w:annotationRef/>
      </w:r>
      <w:r>
        <w:t>Vague. What is a qualificatio</w:t>
      </w:r>
      <w:r w:rsidR="005B66F8">
        <w:t>n of temperament or personality?</w:t>
      </w:r>
      <w:r w:rsidR="008F1680">
        <w:t xml:space="preserve"> This sub-title</w:t>
      </w:r>
      <w:r>
        <w:t xml:space="preserve"> doesn’t say anything about what is to come in this paragraph.</w:t>
      </w:r>
    </w:p>
  </w:comment>
  <w:comment w:id="1" w:author="Daniel Noble" w:date="2017-10-23T09:27:00Z" w:initials="DN">
    <w:p w14:paraId="09B42132" w14:textId="738ABCE0" w:rsidR="00030AF6" w:rsidRDefault="00030AF6">
      <w:pPr>
        <w:pStyle w:val="CommentText"/>
      </w:pPr>
      <w:r>
        <w:rPr>
          <w:rStyle w:val="CommentReference"/>
        </w:rPr>
        <w:annotationRef/>
      </w:r>
      <w:r>
        <w:t>Why use this term? Don’t switch between different terms, be consistent. Where in the rest of the paper do you use this? Stick with personality.</w:t>
      </w:r>
    </w:p>
  </w:comment>
  <w:comment w:id="2" w:author="Daniel Noble" w:date="2017-10-23T09:30:00Z" w:initials="DN">
    <w:p w14:paraId="526EE0A4" w14:textId="0FC87CCD" w:rsidR="00905392" w:rsidRDefault="00905392">
      <w:pPr>
        <w:pStyle w:val="CommentText"/>
      </w:pPr>
      <w:r>
        <w:rPr>
          <w:rStyle w:val="CommentReference"/>
        </w:rPr>
        <w:annotationRef/>
      </w:r>
      <w:r>
        <w:t>Don’t do this in an introduction. It makes reading very hard and the direction unclear. These things don’t really need to be defined here. The intro is setting up the arguments not listing definitions of things.</w:t>
      </w:r>
      <w:r w:rsidR="008F1680">
        <w:t xml:space="preserve"> </w:t>
      </w:r>
      <w:r w:rsidR="001D1AE6">
        <w:t>Put this in a table if you want; that’s the place where you can list things</w:t>
      </w:r>
    </w:p>
  </w:comment>
  <w:comment w:id="7" w:author="Daniel Noble" w:date="2017-10-23T13:15:00Z" w:initials="DN">
    <w:p w14:paraId="36AF4A4E" w14:textId="282F9B57" w:rsidR="00B0105D" w:rsidRDefault="00B0105D">
      <w:pPr>
        <w:pStyle w:val="CommentText"/>
      </w:pPr>
      <w:r>
        <w:rPr>
          <w:rStyle w:val="CommentReference"/>
        </w:rPr>
        <w:annotationRef/>
      </w:r>
      <w:r>
        <w:t>Not sure what you mean by this</w:t>
      </w:r>
    </w:p>
  </w:comment>
  <w:comment w:id="8" w:author="Daniel Noble" w:date="2017-10-23T13:15:00Z" w:initials="DN">
    <w:p w14:paraId="4567112D" w14:textId="08A50343" w:rsidR="00B0105D" w:rsidRDefault="00B0105D">
      <w:pPr>
        <w:pStyle w:val="CommentText"/>
      </w:pPr>
      <w:r>
        <w:rPr>
          <w:rStyle w:val="CommentReference"/>
        </w:rPr>
        <w:annotationRef/>
      </w:r>
      <w:r>
        <w:t>This comes out of no where. You need to include a lot more background on dietary effects on behaviour. An entire paragraph. This bit should be its own paragraph and you can introduce L delicate, why it is a good model to test and introduce the readers to the work that has been done</w:t>
      </w:r>
    </w:p>
  </w:comment>
  <w:comment w:id="15" w:author="Daniel Noble" w:date="2017-10-23T13:17:00Z" w:initials="DN">
    <w:p w14:paraId="61CEEB7B" w14:textId="75441401" w:rsidR="00B0105D" w:rsidRDefault="00B0105D">
      <w:pPr>
        <w:pStyle w:val="CommentText"/>
      </w:pPr>
      <w:r>
        <w:rPr>
          <w:rStyle w:val="CommentReference"/>
        </w:rPr>
        <w:annotationRef/>
      </w:r>
      <w:r>
        <w:t xml:space="preserve">I have no clue what this means and why it is here. It doesn’t relate to any of the previous stuff. </w:t>
      </w:r>
    </w:p>
  </w:comment>
  <w:comment w:id="16" w:author="Daniel Noble" w:date="2017-10-23T13:18:00Z" w:initials="DN">
    <w:p w14:paraId="4FC068B1" w14:textId="5267BE0B" w:rsidR="00B0105D" w:rsidRDefault="00B0105D">
      <w:pPr>
        <w:pStyle w:val="CommentText"/>
      </w:pPr>
      <w:r>
        <w:rPr>
          <w:rStyle w:val="CommentReference"/>
        </w:rPr>
        <w:annotationRef/>
      </w:r>
      <w:r>
        <w:t>What does this have to do with behaviour? You need to keep this discussion more focused on the personality traits you set up. Don’t just pick any old behaviour because it doesn’t add to your arguments.</w:t>
      </w:r>
    </w:p>
  </w:comment>
  <w:comment w:id="17" w:author="Daniel Noble" w:date="2017-10-23T13:19:00Z" w:initials="DN">
    <w:p w14:paraId="70F29B0A" w14:textId="018FAF09" w:rsidR="00B0105D" w:rsidRDefault="00B0105D">
      <w:pPr>
        <w:pStyle w:val="CommentText"/>
      </w:pPr>
      <w:r>
        <w:rPr>
          <w:rStyle w:val="CommentReference"/>
        </w:rPr>
        <w:annotationRef/>
      </w:r>
      <w:r>
        <w:t>Nt relevant example.</w:t>
      </w:r>
    </w:p>
  </w:comment>
  <w:comment w:id="18" w:author="Daniel Noble" w:date="2017-10-23T13:19:00Z" w:initials="DN">
    <w:p w14:paraId="003A920A" w14:textId="61F75658" w:rsidR="00B0105D" w:rsidRDefault="00B0105D">
      <w:pPr>
        <w:pStyle w:val="CommentText"/>
      </w:pPr>
      <w:r>
        <w:rPr>
          <w:rStyle w:val="CommentReference"/>
        </w:rPr>
        <w:annotationRef/>
      </w:r>
      <w:r>
        <w:t xml:space="preserve">Good example. </w:t>
      </w:r>
    </w:p>
  </w:comment>
  <w:comment w:id="22" w:author="Daniel Noble" w:date="2017-10-23T13:19:00Z" w:initials="DN">
    <w:p w14:paraId="664A4816" w14:textId="56DD6694" w:rsidR="00A339F5" w:rsidRDefault="00A339F5">
      <w:pPr>
        <w:pStyle w:val="CommentText"/>
      </w:pPr>
      <w:r>
        <w:rPr>
          <w:rStyle w:val="CommentReference"/>
        </w:rPr>
        <w:annotationRef/>
      </w:r>
      <w:r>
        <w:t xml:space="preserve">Yeah, but haven’t you already said this. Diet is part of the environment so this section is redundant. Ditch this entire first sentence. </w:t>
      </w:r>
    </w:p>
  </w:comment>
  <w:comment w:id="23" w:author="Daniel Noble" w:date="2017-10-23T13:20:00Z" w:initials="DN">
    <w:p w14:paraId="06B51562" w14:textId="25C7B4E7" w:rsidR="00A339F5" w:rsidRDefault="00A339F5">
      <w:pPr>
        <w:pStyle w:val="CommentText"/>
      </w:pPr>
      <w:r>
        <w:rPr>
          <w:rStyle w:val="CommentReference"/>
        </w:rPr>
        <w:annotationRef/>
      </w:r>
      <w:r>
        <w:t>Good, but merge with previous paragraph</w:t>
      </w:r>
    </w:p>
  </w:comment>
  <w:comment w:id="24" w:author="Daniel Noble" w:date="2017-10-23T13:20:00Z" w:initials="DN">
    <w:p w14:paraId="7973CF2A" w14:textId="1C92D4B7" w:rsidR="00A339F5" w:rsidRDefault="00A339F5">
      <w:pPr>
        <w:pStyle w:val="CommentText"/>
      </w:pPr>
      <w:r>
        <w:rPr>
          <w:rStyle w:val="CommentReference"/>
        </w:rPr>
        <w:annotationRef/>
      </w:r>
      <w:r>
        <w:t>Good</w:t>
      </w:r>
    </w:p>
  </w:comment>
  <w:comment w:id="25" w:author="Daniel Noble" w:date="2017-10-23T13:21:00Z" w:initials="DN">
    <w:p w14:paraId="47F73424" w14:textId="358A76A1" w:rsidR="00A339F5" w:rsidRDefault="00A339F5">
      <w:pPr>
        <w:pStyle w:val="CommentText"/>
      </w:pPr>
      <w:r>
        <w:rPr>
          <w:rStyle w:val="CommentReference"/>
        </w:rPr>
        <w:annotationRef/>
      </w:r>
      <w:r>
        <w:t>But how does this relate to what you discussed above?! You have not discussed morphological traits at all…so this comes out of nowhere.</w:t>
      </w:r>
    </w:p>
  </w:comment>
  <w:comment w:id="30" w:author="kayelle.03@gmail.com" w:date="2017-10-22T17:18:00Z" w:initials="k">
    <w:p w14:paraId="654858DF" w14:textId="72A228CB" w:rsidR="00A143F6" w:rsidRDefault="00A143F6">
      <w:pPr>
        <w:pStyle w:val="CommentText"/>
      </w:pPr>
      <w:r>
        <w:rPr>
          <w:rStyle w:val="CommentReference"/>
        </w:rPr>
        <w:annotationRef/>
      </w:r>
      <w:r>
        <w:t>Why do you say that? Find references</w:t>
      </w:r>
    </w:p>
  </w:comment>
  <w:comment w:id="26" w:author="Daniel Noble" w:date="2017-10-23T13:22:00Z" w:initials="DN">
    <w:p w14:paraId="3F65181D" w14:textId="3840A0A8" w:rsidR="00A339F5" w:rsidRDefault="00A339F5">
      <w:pPr>
        <w:pStyle w:val="CommentText"/>
      </w:pPr>
      <w:r>
        <w:rPr>
          <w:rStyle w:val="CommentReference"/>
        </w:rPr>
        <w:annotationRef/>
      </w:r>
      <w:r>
        <w:t>This needs to go into a section on “Study species”</w:t>
      </w:r>
    </w:p>
  </w:comment>
  <w:comment w:id="31" w:author="Daniel Noble" w:date="2017-10-23T13:23:00Z" w:initials="DN">
    <w:p w14:paraId="16D801EA" w14:textId="7C21AB5D" w:rsidR="002746A9" w:rsidRDefault="002746A9">
      <w:pPr>
        <w:pStyle w:val="CommentText"/>
      </w:pPr>
      <w:r>
        <w:rPr>
          <w:rStyle w:val="CommentReference"/>
        </w:rPr>
        <w:annotationRef/>
      </w:r>
      <w:r>
        <w:t xml:space="preserve">You need to think more carefully about the structure. Currently, it’s a bit all over the place and difficult to follow. </w:t>
      </w:r>
    </w:p>
  </w:comment>
  <w:comment w:id="32" w:author="kayelle.03@gmail.com" w:date="2017-09-21T10:35:00Z" w:initials="k">
    <w:p w14:paraId="14E13E94" w14:textId="77777777" w:rsidR="004D3949" w:rsidRDefault="004D3949" w:rsidP="004D3949">
      <w:pPr>
        <w:pStyle w:val="CommentText"/>
      </w:pPr>
      <w:r>
        <w:rPr>
          <w:rStyle w:val="CommentReference"/>
        </w:rPr>
        <w:annotationRef/>
      </w:r>
      <w:r>
        <w:t>NTS: Fix this sentence</w:t>
      </w:r>
    </w:p>
  </w:comment>
  <w:comment w:id="35" w:author="kayelle.03@gmail.com" w:date="2017-09-05T12:41:00Z" w:initials="k">
    <w:p w14:paraId="1B182A65" w14:textId="77777777" w:rsidR="007D56D4" w:rsidRDefault="007D56D4" w:rsidP="007D56D4">
      <w:pPr>
        <w:pStyle w:val="CommentText"/>
      </w:pPr>
      <w:r>
        <w:rPr>
          <w:rStyle w:val="CommentReference"/>
        </w:rPr>
        <w:annotationRef/>
      </w:r>
      <w:r>
        <w:t xml:space="preserve">NTS: A figure will show what’s going on better than words will. Draw figure. </w:t>
      </w:r>
    </w:p>
  </w:comment>
  <w:comment w:id="36" w:author="kayelle.03@gmail.com" w:date="2017-09-28T17:16:00Z" w:initials="k">
    <w:p w14:paraId="091F2AC1"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7D56D4" w:rsidRDefault="007D56D4" w:rsidP="007D56D4">
      <w:pPr>
        <w:pStyle w:val="CommentText"/>
      </w:pPr>
      <w:r>
        <w:t xml:space="preserve">Also draw this. </w:t>
      </w:r>
    </w:p>
  </w:comment>
  <w:comment w:id="38" w:author="kayelle.03@gmail.com" w:date="2017-09-28T17:16:00Z" w:initials="k">
    <w:p w14:paraId="2761DA86"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7D56D4" w:rsidRDefault="007D56D4" w:rsidP="007D56D4">
      <w:pPr>
        <w:pStyle w:val="CommentText"/>
      </w:pPr>
      <w:r>
        <w:t>DRAW THIS</w:t>
      </w:r>
    </w:p>
    <w:p w14:paraId="2420FA51" w14:textId="77777777" w:rsidR="007D56D4" w:rsidRDefault="007D56D4" w:rsidP="007D56D4">
      <w:pPr>
        <w:pStyle w:val="CommentText"/>
      </w:pPr>
    </w:p>
  </w:comment>
  <w:comment w:id="39" w:author="kayelle.03@gmail.com" w:date="2017-10-17T15:33:00Z" w:initials="k">
    <w:p w14:paraId="202FB9B0" w14:textId="77777777" w:rsidR="007D56D4" w:rsidRDefault="007D56D4" w:rsidP="007D56D4">
      <w:pPr>
        <w:pStyle w:val="CommentText"/>
      </w:pPr>
      <w:r>
        <w:rPr>
          <w:rStyle w:val="CommentReference"/>
        </w:rPr>
        <w:annotationRef/>
      </w:r>
      <w:r>
        <w:t>NTS: Reword to make it better</w:t>
      </w:r>
    </w:p>
  </w:comment>
  <w:comment w:id="40" w:author="Daniel Noble" w:date="2017-10-11T14:29:00Z" w:initials="DN">
    <w:p w14:paraId="61F35A9E" w14:textId="77777777" w:rsidR="007D56D4" w:rsidRDefault="007D56D4" w:rsidP="007D56D4">
      <w:pPr>
        <w:pStyle w:val="CommentText"/>
      </w:pPr>
      <w:r>
        <w:rPr>
          <w:rStyle w:val="CommentReference"/>
        </w:rPr>
        <w:annotationRef/>
      </w:r>
      <w:r>
        <w:t>This is actually really low. You should have &gt;1000 samples, but that’s fine. What was the effective sample size, i.e. eff.samp in the summary output?</w:t>
      </w:r>
    </w:p>
  </w:comment>
  <w:comment w:id="52" w:author="Daniel Noble" w:date="2017-10-19T11:06:00Z" w:initials="DN">
    <w:p w14:paraId="4FE85CC1" w14:textId="77777777" w:rsidR="007D56D4" w:rsidRDefault="007D56D4" w:rsidP="007D56D4">
      <w:pPr>
        <w:pStyle w:val="CommentText"/>
      </w:pPr>
      <w:r>
        <w:rPr>
          <w:rStyle w:val="CommentReference"/>
        </w:rPr>
        <w:annotationRef/>
      </w:r>
      <w:r>
        <w:t>You need a lot more about personality and behavioural syndromes. You need to read and bring in the ecological relevance of these traits. You have a bit below, but not enough really.</w:t>
      </w:r>
    </w:p>
  </w:comment>
  <w:comment w:id="60" w:author="Daniel Noble" w:date="2017-10-23T09:19:00Z" w:initials="DN">
    <w:p w14:paraId="4F5B6641" w14:textId="4262A7C7" w:rsidR="002C2F7E" w:rsidRDefault="002C2F7E">
      <w:pPr>
        <w:pStyle w:val="CommentText"/>
      </w:pPr>
      <w:r>
        <w:rPr>
          <w:rStyle w:val="CommentReference"/>
        </w:rPr>
        <w:annotationRef/>
      </w:r>
      <w:r>
        <w:t>Watch out for this citation. Remember to add</w:t>
      </w:r>
    </w:p>
  </w:comment>
  <w:comment w:id="62" w:author="Daniel Noble" w:date="2017-10-23T09:20:00Z" w:initials="DN">
    <w:p w14:paraId="5DCB6418" w14:textId="60A273D8" w:rsidR="002C2F7E" w:rsidRDefault="002C2F7E">
      <w:pPr>
        <w:pStyle w:val="CommentText"/>
      </w:pPr>
      <w:r>
        <w:rPr>
          <w:rStyle w:val="CommentReference"/>
        </w:rPr>
        <w:annotationRef/>
      </w:r>
      <w:r>
        <w:t>This sentence conflicts with the one above. You are saying they can be highly beneficial and then go on to say that it’s costly, which one is it? This sentence should follow a sentence supporting your argument</w:t>
      </w:r>
    </w:p>
  </w:comment>
  <w:comment w:id="65" w:author="Daniel Noble" w:date="2017-10-23T09:21:00Z" w:initials="DN">
    <w:p w14:paraId="4D298148" w14:textId="552E92E1" w:rsidR="002C2F7E" w:rsidRDefault="002C2F7E">
      <w:pPr>
        <w:pStyle w:val="CommentText"/>
      </w:pPr>
      <w:r>
        <w:rPr>
          <w:rStyle w:val="CommentReference"/>
        </w:rPr>
        <w:annotationRef/>
      </w:r>
      <w:r>
        <w:t>Why? Wouldn’t it constrain them? The presence of behavioural syndromes itself suggests that behaviuoral variation is constrained. To be, being plastic in behaviour is more likely to facilitate colonization.</w:t>
      </w:r>
    </w:p>
  </w:comment>
  <w:comment w:id="66" w:author="Daniel Noble" w:date="2017-10-23T09:22:00Z" w:initials="DN">
    <w:p w14:paraId="76C599C7" w14:textId="002807AD" w:rsidR="002C2F7E" w:rsidRDefault="002C2F7E">
      <w:pPr>
        <w:pStyle w:val="CommentText"/>
      </w:pPr>
      <w:r>
        <w:rPr>
          <w:rStyle w:val="CommentReference"/>
        </w:rPr>
        <w:annotationRef/>
      </w:r>
      <w:r>
        <w:t>This is far too vague….What do you mean? What ecological implications does it reveal??!</w:t>
      </w:r>
    </w:p>
  </w:comment>
  <w:comment w:id="67" w:author="Daniel Noble" w:date="2017-10-23T09:23:00Z" w:initials="DN">
    <w:p w14:paraId="2B402B9B" w14:textId="2729CD1B" w:rsidR="00030AF6" w:rsidRDefault="00030AF6">
      <w:pPr>
        <w:pStyle w:val="CommentText"/>
      </w:pPr>
      <w:r>
        <w:rPr>
          <w:rStyle w:val="CommentReference"/>
        </w:rPr>
        <w:annotationRef/>
      </w:r>
      <w:r>
        <w:t xml:space="preserve">Your results are unlikely do to pseudo-correlations because you dropped so much of the data and so traits were quantified across a reasonably large time frame. </w:t>
      </w:r>
    </w:p>
  </w:comment>
  <w:comment w:id="69" w:author="kayelle.03@gmail.com" w:date="2017-10-20T05:03:00Z" w:initials="k">
    <w:p w14:paraId="086E70FB" w14:textId="3A366A3D" w:rsidR="004E49EE" w:rsidRDefault="004E49EE">
      <w:pPr>
        <w:pStyle w:val="CommentText"/>
      </w:pPr>
      <w:r>
        <w:rPr>
          <w:rStyle w:val="CommentReference"/>
        </w:rPr>
        <w:annotationRef/>
      </w:r>
      <w:r>
        <w:t xml:space="preserve">NTS: You’re up to here. Add more things. </w:t>
      </w:r>
    </w:p>
  </w:comment>
  <w:comment w:id="74" w:author="Daniel Noble" w:date="2017-10-23T09:24:00Z" w:initials="DN">
    <w:p w14:paraId="09AE4600" w14:textId="3FD92D85" w:rsidR="00030AF6" w:rsidRDefault="00030AF6">
      <w:pPr>
        <w:pStyle w:val="CommentText"/>
      </w:pPr>
      <w:r>
        <w:rPr>
          <w:rStyle w:val="CommentReference"/>
        </w:rPr>
        <w:annotationRef/>
      </w:r>
      <w:r>
        <w:t>What results? Be specific. For example, “The lack of dietary effects on behavioural types and personality was unexpected….” You need a clear definition of behavioural type and personality and behavioural syndrome in the introduction.</w:t>
      </w:r>
    </w:p>
  </w:comment>
  <w:comment w:id="76" w:author="Daniel Noble" w:date="2017-10-23T13:24:00Z" w:initials="DN">
    <w:p w14:paraId="32D1398F" w14:textId="0485520F" w:rsidR="009C21CF" w:rsidRDefault="009C21CF">
      <w:pPr>
        <w:pStyle w:val="CommentText"/>
      </w:pPr>
      <w:r>
        <w:rPr>
          <w:rStyle w:val="CommentReference"/>
        </w:rPr>
        <w:annotationRef/>
      </w:r>
      <w:r>
        <w:t>Don’t quite know where you’re going here..it’s cnot clear what this is trying to explain.</w:t>
      </w:r>
    </w:p>
  </w:comment>
  <w:comment w:id="91" w:author="Daniel Noble" w:date="2017-10-23T13:27:00Z" w:initials="DN">
    <w:p w14:paraId="11836F07" w14:textId="41A92125" w:rsidR="006A35A7" w:rsidRDefault="006A35A7">
      <w:pPr>
        <w:pStyle w:val="CommentText"/>
      </w:pPr>
      <w:r>
        <w:rPr>
          <w:rStyle w:val="CommentReference"/>
        </w:rPr>
        <w:annotationRef/>
      </w:r>
      <w:r>
        <w:t>Good, but why?</w:t>
      </w:r>
    </w:p>
  </w:comment>
  <w:comment w:id="92" w:author="Daniel Noble" w:date="2017-10-23T13:28:00Z" w:initials="DN">
    <w:p w14:paraId="106970E5" w14:textId="417C8816" w:rsidR="006A35A7" w:rsidRDefault="006A35A7">
      <w:pPr>
        <w:pStyle w:val="CommentText"/>
      </w:pPr>
      <w:r>
        <w:rPr>
          <w:rStyle w:val="CommentReference"/>
        </w:rPr>
        <w:annotationRef/>
      </w:r>
      <w:r>
        <w:t>If this study only showed differences in males then what are the implications for your study where you only used females?</w:t>
      </w:r>
    </w:p>
  </w:comment>
  <w:comment w:id="93" w:author="Daniel Noble" w:date="2017-10-23T13:28:00Z" w:initials="DN">
    <w:p w14:paraId="617D7E8B" w14:textId="0B72D28A" w:rsidR="006A35A7" w:rsidRDefault="006A35A7">
      <w:pPr>
        <w:pStyle w:val="CommentText"/>
      </w:pPr>
      <w:r>
        <w:rPr>
          <w:rStyle w:val="CommentReference"/>
        </w:rPr>
        <w:annotationRef/>
      </w:r>
      <w:r>
        <w:t>Not sure what you are getting at or why sexual dimorphism in body size is at all relevant to this discussion</w:t>
      </w:r>
    </w:p>
  </w:comment>
  <w:comment w:id="94" w:author="Daniel Noble" w:date="2017-10-23T13:29:00Z" w:initials="DN">
    <w:p w14:paraId="4F03BE91" w14:textId="59308363" w:rsidR="006A35A7" w:rsidRDefault="006A35A7">
      <w:pPr>
        <w:pStyle w:val="CommentText"/>
      </w:pPr>
      <w:r>
        <w:rPr>
          <w:rStyle w:val="CommentReference"/>
        </w:rPr>
        <w:annotationRef/>
      </w:r>
      <w:r>
        <w:t>This needs to be WAY up at the beginning. It’s a possible explanation for why you didn’t find any differences. Maybe these early critical periods are simply the only real drivers of change.</w:t>
      </w:r>
    </w:p>
  </w:comment>
  <w:comment w:id="97" w:author="Daniel Noble" w:date="2017-10-23T13:30:00Z" w:initials="DN">
    <w:p w14:paraId="25DC94AE" w14:textId="21F55E1B" w:rsidR="006A35A7" w:rsidRDefault="006A35A7">
      <w:pPr>
        <w:pStyle w:val="CommentText"/>
      </w:pPr>
      <w:r>
        <w:rPr>
          <w:rStyle w:val="CommentReference"/>
        </w:rPr>
        <w:annotationRef/>
      </w:r>
      <w:r>
        <w:t>No, it can’t be. You never did an experiment that would show this.</w:t>
      </w:r>
    </w:p>
  </w:comment>
  <w:comment w:id="107" w:author="Daniel Noble" w:date="2017-10-23T13:31:00Z" w:initials="DN">
    <w:p w14:paraId="09202363" w14:textId="467547BC" w:rsidR="00F917DD" w:rsidRDefault="00F917DD">
      <w:pPr>
        <w:pStyle w:val="CommentText"/>
      </w:pPr>
      <w:r>
        <w:rPr>
          <w:rStyle w:val="CommentReference"/>
        </w:rPr>
        <w:annotationRef/>
      </w:r>
      <w:r>
        <w:t xml:space="preserve">Ok. So what are the implications for their ability to response to environmental change? </w:t>
      </w:r>
    </w:p>
  </w:comment>
  <w:comment w:id="108" w:author="Daniel Noble" w:date="2017-10-23T13:32:00Z" w:initials="DN">
    <w:p w14:paraId="26768F0C" w14:textId="2A2D5F7D" w:rsidR="00E07340" w:rsidRDefault="00E07340">
      <w:pPr>
        <w:pStyle w:val="CommentText"/>
      </w:pPr>
      <w:r>
        <w:rPr>
          <w:rStyle w:val="CommentReference"/>
        </w:rPr>
        <w:annotationRef/>
      </w:r>
      <w:r>
        <w:t>Not best to end on this. End more broadly</w:t>
      </w:r>
      <w:bookmarkStart w:id="109" w:name="_GoBack"/>
      <w:bookmarkEnd w:id="109"/>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CE3A6" w15:done="0"/>
  <w15:commentEx w15:paraId="09B42132" w15:done="0"/>
  <w15:commentEx w15:paraId="526EE0A4" w15:done="0"/>
  <w15:commentEx w15:paraId="36AF4A4E" w15:done="0"/>
  <w15:commentEx w15:paraId="4567112D" w15:done="0"/>
  <w15:commentEx w15:paraId="61CEEB7B" w15:done="0"/>
  <w15:commentEx w15:paraId="4FC068B1" w15:done="0"/>
  <w15:commentEx w15:paraId="70F29B0A" w15:done="0"/>
  <w15:commentEx w15:paraId="003A920A" w15:done="0"/>
  <w15:commentEx w15:paraId="664A4816" w15:done="0"/>
  <w15:commentEx w15:paraId="06B51562" w15:done="0"/>
  <w15:commentEx w15:paraId="7973CF2A" w15:done="0"/>
  <w15:commentEx w15:paraId="47F73424" w15:done="0"/>
  <w15:commentEx w15:paraId="654858DF" w15:done="0"/>
  <w15:commentEx w15:paraId="3F65181D" w15:done="0"/>
  <w15:commentEx w15:paraId="16D801EA" w15:done="0"/>
  <w15:commentEx w15:paraId="14E13E94" w15:done="0"/>
  <w15:commentEx w15:paraId="1B182A65" w15:done="0"/>
  <w15:commentEx w15:paraId="0BB7DB39" w15:done="0"/>
  <w15:commentEx w15:paraId="2420FA51" w15:done="0"/>
  <w15:commentEx w15:paraId="202FB9B0" w15:done="0"/>
  <w15:commentEx w15:paraId="61F35A9E" w15:done="0"/>
  <w15:commentEx w15:paraId="4FE85CC1" w15:done="0"/>
  <w15:commentEx w15:paraId="4F5B6641" w15:done="0"/>
  <w15:commentEx w15:paraId="5DCB6418" w15:done="0"/>
  <w15:commentEx w15:paraId="4D298148" w15:done="0"/>
  <w15:commentEx w15:paraId="76C599C7" w15:done="0"/>
  <w15:commentEx w15:paraId="2B402B9B" w15:done="0"/>
  <w15:commentEx w15:paraId="086E70FB" w15:done="0"/>
  <w15:commentEx w15:paraId="09AE4600" w15:done="0"/>
  <w15:commentEx w15:paraId="32D1398F" w15:done="0"/>
  <w15:commentEx w15:paraId="11836F07" w15:done="0"/>
  <w15:commentEx w15:paraId="106970E5" w15:done="0"/>
  <w15:commentEx w15:paraId="617D7E8B" w15:done="0"/>
  <w15:commentEx w15:paraId="4F03BE91" w15:done="0"/>
  <w15:commentEx w15:paraId="25DC94AE" w15:done="0"/>
  <w15:commentEx w15:paraId="09202363" w15:done="0"/>
  <w15:commentEx w15:paraId="26768F0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98F"/>
    <w:rsid w:val="00015CD9"/>
    <w:rsid w:val="000251C0"/>
    <w:rsid w:val="0002709B"/>
    <w:rsid w:val="000305FB"/>
    <w:rsid w:val="00030AF6"/>
    <w:rsid w:val="00042BB1"/>
    <w:rsid w:val="0004403B"/>
    <w:rsid w:val="00047ECC"/>
    <w:rsid w:val="00053011"/>
    <w:rsid w:val="00057615"/>
    <w:rsid w:val="0006232F"/>
    <w:rsid w:val="00064A6E"/>
    <w:rsid w:val="000678D2"/>
    <w:rsid w:val="00071DA0"/>
    <w:rsid w:val="000760CC"/>
    <w:rsid w:val="000A236C"/>
    <w:rsid w:val="000A6726"/>
    <w:rsid w:val="000B4A23"/>
    <w:rsid w:val="000B6E56"/>
    <w:rsid w:val="000C6AF9"/>
    <w:rsid w:val="000D3DEF"/>
    <w:rsid w:val="000D4B0C"/>
    <w:rsid w:val="000E1132"/>
    <w:rsid w:val="000E13D1"/>
    <w:rsid w:val="000F0BBA"/>
    <w:rsid w:val="000F7172"/>
    <w:rsid w:val="00105516"/>
    <w:rsid w:val="00106210"/>
    <w:rsid w:val="00106769"/>
    <w:rsid w:val="00114A7B"/>
    <w:rsid w:val="00136466"/>
    <w:rsid w:val="001417B4"/>
    <w:rsid w:val="00143A83"/>
    <w:rsid w:val="0015261D"/>
    <w:rsid w:val="00155FB9"/>
    <w:rsid w:val="0015604D"/>
    <w:rsid w:val="0016002A"/>
    <w:rsid w:val="001649F5"/>
    <w:rsid w:val="00171AF2"/>
    <w:rsid w:val="00172F71"/>
    <w:rsid w:val="001816A3"/>
    <w:rsid w:val="00182DFF"/>
    <w:rsid w:val="001935AD"/>
    <w:rsid w:val="00195971"/>
    <w:rsid w:val="001B256B"/>
    <w:rsid w:val="001B3B43"/>
    <w:rsid w:val="001C52E3"/>
    <w:rsid w:val="001C73B6"/>
    <w:rsid w:val="001D1AE6"/>
    <w:rsid w:val="001D4133"/>
    <w:rsid w:val="001E0ED6"/>
    <w:rsid w:val="001E1F8B"/>
    <w:rsid w:val="001E6305"/>
    <w:rsid w:val="001E7374"/>
    <w:rsid w:val="001F650F"/>
    <w:rsid w:val="00205D2A"/>
    <w:rsid w:val="00206103"/>
    <w:rsid w:val="002076A2"/>
    <w:rsid w:val="00214DD1"/>
    <w:rsid w:val="00215E72"/>
    <w:rsid w:val="002228AF"/>
    <w:rsid w:val="002231B3"/>
    <w:rsid w:val="00231303"/>
    <w:rsid w:val="002355E1"/>
    <w:rsid w:val="002410E8"/>
    <w:rsid w:val="00252ECC"/>
    <w:rsid w:val="00264585"/>
    <w:rsid w:val="002746A9"/>
    <w:rsid w:val="00282DF7"/>
    <w:rsid w:val="00282DF9"/>
    <w:rsid w:val="0028578B"/>
    <w:rsid w:val="002867EE"/>
    <w:rsid w:val="00287022"/>
    <w:rsid w:val="00287BC8"/>
    <w:rsid w:val="0029654D"/>
    <w:rsid w:val="002A0D25"/>
    <w:rsid w:val="002B2243"/>
    <w:rsid w:val="002C2F7E"/>
    <w:rsid w:val="002C625F"/>
    <w:rsid w:val="002E056F"/>
    <w:rsid w:val="002E2C85"/>
    <w:rsid w:val="002E5630"/>
    <w:rsid w:val="002F5046"/>
    <w:rsid w:val="002F5FC7"/>
    <w:rsid w:val="00305F03"/>
    <w:rsid w:val="00310545"/>
    <w:rsid w:val="0031391C"/>
    <w:rsid w:val="003271D4"/>
    <w:rsid w:val="0033779B"/>
    <w:rsid w:val="003460F2"/>
    <w:rsid w:val="0035399A"/>
    <w:rsid w:val="00367C99"/>
    <w:rsid w:val="003710FD"/>
    <w:rsid w:val="003721D1"/>
    <w:rsid w:val="00376620"/>
    <w:rsid w:val="003771C3"/>
    <w:rsid w:val="00380531"/>
    <w:rsid w:val="00382E81"/>
    <w:rsid w:val="003839DF"/>
    <w:rsid w:val="00384645"/>
    <w:rsid w:val="00385024"/>
    <w:rsid w:val="003873A2"/>
    <w:rsid w:val="003875F4"/>
    <w:rsid w:val="0039212C"/>
    <w:rsid w:val="00392330"/>
    <w:rsid w:val="00392F74"/>
    <w:rsid w:val="00397BA4"/>
    <w:rsid w:val="003A3376"/>
    <w:rsid w:val="003A3B59"/>
    <w:rsid w:val="003C0578"/>
    <w:rsid w:val="003C450A"/>
    <w:rsid w:val="003D170B"/>
    <w:rsid w:val="003E67AF"/>
    <w:rsid w:val="003F0468"/>
    <w:rsid w:val="003F0857"/>
    <w:rsid w:val="003F570B"/>
    <w:rsid w:val="003F742B"/>
    <w:rsid w:val="004000E2"/>
    <w:rsid w:val="004075D1"/>
    <w:rsid w:val="00410519"/>
    <w:rsid w:val="00413029"/>
    <w:rsid w:val="00414FC8"/>
    <w:rsid w:val="00424F9A"/>
    <w:rsid w:val="0043021F"/>
    <w:rsid w:val="00445652"/>
    <w:rsid w:val="00446052"/>
    <w:rsid w:val="00455B7F"/>
    <w:rsid w:val="00462AAA"/>
    <w:rsid w:val="00472738"/>
    <w:rsid w:val="00484D6B"/>
    <w:rsid w:val="00484F7F"/>
    <w:rsid w:val="00491527"/>
    <w:rsid w:val="00493C26"/>
    <w:rsid w:val="00493EFB"/>
    <w:rsid w:val="00494C08"/>
    <w:rsid w:val="00496637"/>
    <w:rsid w:val="004A0268"/>
    <w:rsid w:val="004B37E3"/>
    <w:rsid w:val="004C38B3"/>
    <w:rsid w:val="004D286F"/>
    <w:rsid w:val="004D2962"/>
    <w:rsid w:val="004D3949"/>
    <w:rsid w:val="004E165E"/>
    <w:rsid w:val="004E2AEB"/>
    <w:rsid w:val="004E49EE"/>
    <w:rsid w:val="004E7369"/>
    <w:rsid w:val="004F04F4"/>
    <w:rsid w:val="005043C8"/>
    <w:rsid w:val="005070B0"/>
    <w:rsid w:val="005155E4"/>
    <w:rsid w:val="00516DF9"/>
    <w:rsid w:val="00517839"/>
    <w:rsid w:val="00522898"/>
    <w:rsid w:val="00523115"/>
    <w:rsid w:val="0054333A"/>
    <w:rsid w:val="005434A2"/>
    <w:rsid w:val="00543B6E"/>
    <w:rsid w:val="00545E66"/>
    <w:rsid w:val="005604FF"/>
    <w:rsid w:val="00563A3E"/>
    <w:rsid w:val="00567875"/>
    <w:rsid w:val="00575F99"/>
    <w:rsid w:val="005A3F6D"/>
    <w:rsid w:val="005A68EB"/>
    <w:rsid w:val="005B36EB"/>
    <w:rsid w:val="005B66F8"/>
    <w:rsid w:val="005C3CA9"/>
    <w:rsid w:val="005C5C64"/>
    <w:rsid w:val="005E7050"/>
    <w:rsid w:val="00600305"/>
    <w:rsid w:val="00611BFD"/>
    <w:rsid w:val="00620F8F"/>
    <w:rsid w:val="00630FC3"/>
    <w:rsid w:val="006403B1"/>
    <w:rsid w:val="006427FE"/>
    <w:rsid w:val="00661246"/>
    <w:rsid w:val="00662C74"/>
    <w:rsid w:val="00685973"/>
    <w:rsid w:val="00696A81"/>
    <w:rsid w:val="006A35A7"/>
    <w:rsid w:val="006A4361"/>
    <w:rsid w:val="006A6D6C"/>
    <w:rsid w:val="006B128C"/>
    <w:rsid w:val="006B16CA"/>
    <w:rsid w:val="006B73E5"/>
    <w:rsid w:val="006D261A"/>
    <w:rsid w:val="006D2948"/>
    <w:rsid w:val="006D4369"/>
    <w:rsid w:val="006F0303"/>
    <w:rsid w:val="006F74CB"/>
    <w:rsid w:val="00705463"/>
    <w:rsid w:val="00705761"/>
    <w:rsid w:val="00712CD8"/>
    <w:rsid w:val="007263C8"/>
    <w:rsid w:val="007327A7"/>
    <w:rsid w:val="00733D5E"/>
    <w:rsid w:val="007525F2"/>
    <w:rsid w:val="00755F42"/>
    <w:rsid w:val="0077115B"/>
    <w:rsid w:val="00786574"/>
    <w:rsid w:val="00792CA1"/>
    <w:rsid w:val="007A0325"/>
    <w:rsid w:val="007A0D74"/>
    <w:rsid w:val="007A7368"/>
    <w:rsid w:val="007B0A9B"/>
    <w:rsid w:val="007B109A"/>
    <w:rsid w:val="007B5528"/>
    <w:rsid w:val="007C13AD"/>
    <w:rsid w:val="007D4685"/>
    <w:rsid w:val="007D56D4"/>
    <w:rsid w:val="007D752C"/>
    <w:rsid w:val="007E0DBF"/>
    <w:rsid w:val="007E7D47"/>
    <w:rsid w:val="007F60A2"/>
    <w:rsid w:val="0080558E"/>
    <w:rsid w:val="00807B00"/>
    <w:rsid w:val="00823785"/>
    <w:rsid w:val="00823BD8"/>
    <w:rsid w:val="008270A4"/>
    <w:rsid w:val="008307AE"/>
    <w:rsid w:val="0085190B"/>
    <w:rsid w:val="0085437B"/>
    <w:rsid w:val="00861549"/>
    <w:rsid w:val="008647DA"/>
    <w:rsid w:val="0088450D"/>
    <w:rsid w:val="008B4E3E"/>
    <w:rsid w:val="008B59A7"/>
    <w:rsid w:val="008B7221"/>
    <w:rsid w:val="008E16F7"/>
    <w:rsid w:val="008F1680"/>
    <w:rsid w:val="009029F2"/>
    <w:rsid w:val="00905392"/>
    <w:rsid w:val="00910220"/>
    <w:rsid w:val="00914CE7"/>
    <w:rsid w:val="009253C3"/>
    <w:rsid w:val="00927DEA"/>
    <w:rsid w:val="00935D24"/>
    <w:rsid w:val="00937A77"/>
    <w:rsid w:val="00947FB3"/>
    <w:rsid w:val="009617F1"/>
    <w:rsid w:val="00963861"/>
    <w:rsid w:val="009653D1"/>
    <w:rsid w:val="009927D6"/>
    <w:rsid w:val="00993206"/>
    <w:rsid w:val="009A776F"/>
    <w:rsid w:val="009C1BFE"/>
    <w:rsid w:val="009C21CF"/>
    <w:rsid w:val="009F1345"/>
    <w:rsid w:val="009F1EFB"/>
    <w:rsid w:val="00A0151A"/>
    <w:rsid w:val="00A063B1"/>
    <w:rsid w:val="00A078E3"/>
    <w:rsid w:val="00A125D6"/>
    <w:rsid w:val="00A143F6"/>
    <w:rsid w:val="00A20F2C"/>
    <w:rsid w:val="00A339F5"/>
    <w:rsid w:val="00A46D22"/>
    <w:rsid w:val="00A7018D"/>
    <w:rsid w:val="00A71F3A"/>
    <w:rsid w:val="00A831A8"/>
    <w:rsid w:val="00A85753"/>
    <w:rsid w:val="00A85D1F"/>
    <w:rsid w:val="00A91A5A"/>
    <w:rsid w:val="00A93EFF"/>
    <w:rsid w:val="00A956C0"/>
    <w:rsid w:val="00AA3BE8"/>
    <w:rsid w:val="00AC21D5"/>
    <w:rsid w:val="00AC25D4"/>
    <w:rsid w:val="00AC2AD3"/>
    <w:rsid w:val="00AC5EB7"/>
    <w:rsid w:val="00AD53EA"/>
    <w:rsid w:val="00AE0550"/>
    <w:rsid w:val="00AE086B"/>
    <w:rsid w:val="00AE153F"/>
    <w:rsid w:val="00AE1B3B"/>
    <w:rsid w:val="00AE3E21"/>
    <w:rsid w:val="00B00590"/>
    <w:rsid w:val="00B0105D"/>
    <w:rsid w:val="00B04620"/>
    <w:rsid w:val="00B10045"/>
    <w:rsid w:val="00B12A72"/>
    <w:rsid w:val="00B20B44"/>
    <w:rsid w:val="00B2406A"/>
    <w:rsid w:val="00B26349"/>
    <w:rsid w:val="00B30812"/>
    <w:rsid w:val="00B34AE4"/>
    <w:rsid w:val="00B35946"/>
    <w:rsid w:val="00B4483C"/>
    <w:rsid w:val="00B459FF"/>
    <w:rsid w:val="00B61F72"/>
    <w:rsid w:val="00B64FE7"/>
    <w:rsid w:val="00B67374"/>
    <w:rsid w:val="00B728AB"/>
    <w:rsid w:val="00B739CF"/>
    <w:rsid w:val="00B73C6A"/>
    <w:rsid w:val="00B87405"/>
    <w:rsid w:val="00BA502F"/>
    <w:rsid w:val="00BA5AF1"/>
    <w:rsid w:val="00BA6DC1"/>
    <w:rsid w:val="00BB2443"/>
    <w:rsid w:val="00BB4F15"/>
    <w:rsid w:val="00BB5E80"/>
    <w:rsid w:val="00BB5FE9"/>
    <w:rsid w:val="00BC2B1B"/>
    <w:rsid w:val="00BE3705"/>
    <w:rsid w:val="00BE6A9A"/>
    <w:rsid w:val="00BE7AC2"/>
    <w:rsid w:val="00BF2897"/>
    <w:rsid w:val="00BF4355"/>
    <w:rsid w:val="00C02955"/>
    <w:rsid w:val="00C113CF"/>
    <w:rsid w:val="00C13216"/>
    <w:rsid w:val="00C13868"/>
    <w:rsid w:val="00C21DFE"/>
    <w:rsid w:val="00C26F46"/>
    <w:rsid w:val="00C31995"/>
    <w:rsid w:val="00C51C39"/>
    <w:rsid w:val="00C54B99"/>
    <w:rsid w:val="00C54E7B"/>
    <w:rsid w:val="00C6658E"/>
    <w:rsid w:val="00C67A41"/>
    <w:rsid w:val="00CA1725"/>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51ACF"/>
    <w:rsid w:val="00D60596"/>
    <w:rsid w:val="00D65049"/>
    <w:rsid w:val="00D727C8"/>
    <w:rsid w:val="00D73CA6"/>
    <w:rsid w:val="00D8745D"/>
    <w:rsid w:val="00D918EE"/>
    <w:rsid w:val="00D92246"/>
    <w:rsid w:val="00D93730"/>
    <w:rsid w:val="00D940EE"/>
    <w:rsid w:val="00DA382B"/>
    <w:rsid w:val="00DB623C"/>
    <w:rsid w:val="00DB747A"/>
    <w:rsid w:val="00DC1560"/>
    <w:rsid w:val="00DD05CF"/>
    <w:rsid w:val="00DD0BFB"/>
    <w:rsid w:val="00DD5FBA"/>
    <w:rsid w:val="00DE6159"/>
    <w:rsid w:val="00DE72D2"/>
    <w:rsid w:val="00E06D2E"/>
    <w:rsid w:val="00E07340"/>
    <w:rsid w:val="00E15139"/>
    <w:rsid w:val="00E1734A"/>
    <w:rsid w:val="00E245F0"/>
    <w:rsid w:val="00E368BD"/>
    <w:rsid w:val="00E41BC5"/>
    <w:rsid w:val="00E42BBD"/>
    <w:rsid w:val="00E464CE"/>
    <w:rsid w:val="00E50ACD"/>
    <w:rsid w:val="00E54890"/>
    <w:rsid w:val="00E550C8"/>
    <w:rsid w:val="00E617AB"/>
    <w:rsid w:val="00E71255"/>
    <w:rsid w:val="00E72C9C"/>
    <w:rsid w:val="00E74310"/>
    <w:rsid w:val="00E929BD"/>
    <w:rsid w:val="00EB5BB6"/>
    <w:rsid w:val="00EC22FE"/>
    <w:rsid w:val="00EE11F1"/>
    <w:rsid w:val="00EF5683"/>
    <w:rsid w:val="00EF5C53"/>
    <w:rsid w:val="00F02DA4"/>
    <w:rsid w:val="00F35A8D"/>
    <w:rsid w:val="00F36A9B"/>
    <w:rsid w:val="00F42026"/>
    <w:rsid w:val="00F47F2A"/>
    <w:rsid w:val="00F50687"/>
    <w:rsid w:val="00F5149E"/>
    <w:rsid w:val="00F51CE9"/>
    <w:rsid w:val="00F60D2D"/>
    <w:rsid w:val="00F63B00"/>
    <w:rsid w:val="00F765BB"/>
    <w:rsid w:val="00F77377"/>
    <w:rsid w:val="00F8147B"/>
    <w:rsid w:val="00F85182"/>
    <w:rsid w:val="00F917DD"/>
    <w:rsid w:val="00F93AD4"/>
    <w:rsid w:val="00FA5811"/>
    <w:rsid w:val="00FB01A0"/>
    <w:rsid w:val="00FB29CC"/>
    <w:rsid w:val="00FB3495"/>
    <w:rsid w:val="00FB5A30"/>
    <w:rsid w:val="00FC1A3C"/>
    <w:rsid w:val="00FC7EB2"/>
    <w:rsid w:val="00FD04DB"/>
    <w:rsid w:val="00FD057E"/>
    <w:rsid w:val="00FE07D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21</Pages>
  <Words>6134</Words>
  <Characters>34969</Characters>
  <Application>Microsoft Macintosh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8</cp:revision>
  <dcterms:created xsi:type="dcterms:W3CDTF">2017-10-22T22:13:00Z</dcterms:created>
  <dcterms:modified xsi:type="dcterms:W3CDTF">2017-10-23T02:32:00Z</dcterms:modified>
</cp:coreProperties>
</file>